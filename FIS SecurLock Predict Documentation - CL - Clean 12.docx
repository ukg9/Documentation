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44CC18" w14:textId="77777777" w:rsidR="007F5A87" w:rsidRPr="00314EFA" w:rsidRDefault="007F5A87" w:rsidP="006A692F">
      <w:pPr>
        <w:rPr>
          <w:rFonts w:ascii="Arial Narrow" w:hAnsi="Arial Narrow"/>
        </w:rPr>
      </w:pPr>
    </w:p>
    <w:p w14:paraId="50566AF7" w14:textId="77777777" w:rsidR="007F5A87" w:rsidRPr="00314EFA" w:rsidRDefault="0072051B" w:rsidP="006A692F">
      <w:pPr>
        <w:rPr>
          <w:rFonts w:ascii="Arial Narrow" w:hAnsi="Arial Narrow"/>
        </w:rPr>
      </w:pPr>
      <w:r>
        <w:rPr>
          <w:noProof/>
        </w:rPr>
        <w:drawing>
          <wp:anchor distT="0" distB="0" distL="114300" distR="114300" simplePos="0" relativeHeight="251658243" behindDoc="0" locked="0" layoutInCell="1" allowOverlap="1" wp14:anchorId="21B2BF2E" wp14:editId="615D1DBA">
            <wp:simplePos x="0" y="0"/>
            <wp:positionH relativeFrom="margin">
              <wp:align>center</wp:align>
            </wp:positionH>
            <wp:positionV relativeFrom="paragraph">
              <wp:posOffset>10795</wp:posOffset>
            </wp:positionV>
            <wp:extent cx="4461510" cy="614045"/>
            <wp:effectExtent l="0" t="0" r="0" b="0"/>
            <wp:wrapNone/>
            <wp:docPr id="2" name="Picture 5" descr="Y:\BSA_OFFICE_SECURED\Policy and Procedures\Templates\Logo\Screen - EWB English Logo - 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BSA_OFFICE_SECURED\Policy and Procedures\Templates\Logo\Screen - EWB English Logo - smal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1510" cy="614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52730E" w14:textId="77777777" w:rsidR="007F5A87" w:rsidRPr="00314EFA" w:rsidRDefault="007F5A87" w:rsidP="006A692F">
      <w:pPr>
        <w:rPr>
          <w:rFonts w:ascii="Arial Narrow" w:hAnsi="Arial Narrow"/>
        </w:rPr>
      </w:pPr>
    </w:p>
    <w:p w14:paraId="5C149416" w14:textId="77777777" w:rsidR="0077214D" w:rsidRPr="00314EFA" w:rsidRDefault="0077214D" w:rsidP="006A692F">
      <w:pPr>
        <w:rPr>
          <w:rFonts w:ascii="Arial Narrow" w:hAnsi="Arial Narrow"/>
        </w:rPr>
      </w:pPr>
    </w:p>
    <w:p w14:paraId="1C81EC15" w14:textId="77777777" w:rsidR="0077214D" w:rsidRPr="00314EFA" w:rsidRDefault="0077214D" w:rsidP="006A692F">
      <w:pPr>
        <w:rPr>
          <w:rFonts w:ascii="Arial Narrow" w:hAnsi="Arial Narrow"/>
        </w:rPr>
      </w:pPr>
    </w:p>
    <w:p w14:paraId="3F4A9E2C" w14:textId="77777777" w:rsidR="00E04891" w:rsidRPr="00314EFA" w:rsidRDefault="00E04891" w:rsidP="006A692F">
      <w:pPr>
        <w:rPr>
          <w:rFonts w:ascii="Arial Narrow" w:hAnsi="Arial Narrow"/>
        </w:rPr>
      </w:pPr>
    </w:p>
    <w:p w14:paraId="2CA2CED5" w14:textId="77777777" w:rsidR="00E04891" w:rsidRPr="00314EFA" w:rsidRDefault="00E04891" w:rsidP="006A692F">
      <w:pPr>
        <w:rPr>
          <w:rFonts w:ascii="Arial Narrow" w:hAnsi="Arial Narrow"/>
        </w:rPr>
      </w:pPr>
    </w:p>
    <w:p w14:paraId="7CE59AD7" w14:textId="77777777" w:rsidR="00E04891" w:rsidRPr="00314EFA" w:rsidRDefault="00E04891" w:rsidP="006A692F">
      <w:pPr>
        <w:rPr>
          <w:rFonts w:ascii="Arial Narrow" w:hAnsi="Arial Narrow"/>
        </w:rPr>
      </w:pPr>
    </w:p>
    <w:p w14:paraId="0F7225AA" w14:textId="77777777" w:rsidR="00E04891" w:rsidRPr="00314EFA" w:rsidRDefault="00E04891" w:rsidP="006A692F">
      <w:pPr>
        <w:rPr>
          <w:rFonts w:ascii="Arial Narrow" w:hAnsi="Arial Narrow"/>
        </w:rPr>
      </w:pPr>
    </w:p>
    <w:p w14:paraId="291BB277" w14:textId="77777777" w:rsidR="00E04891" w:rsidRPr="00314EFA" w:rsidRDefault="00E04891" w:rsidP="006A692F">
      <w:pPr>
        <w:rPr>
          <w:rFonts w:ascii="Arial Narrow" w:hAnsi="Arial Narrow"/>
        </w:rPr>
      </w:pPr>
    </w:p>
    <w:p w14:paraId="269A528D" w14:textId="77777777" w:rsidR="00E04891" w:rsidRPr="00314EFA" w:rsidRDefault="00E04891" w:rsidP="006A692F">
      <w:pPr>
        <w:rPr>
          <w:rFonts w:ascii="Arial Narrow" w:hAnsi="Arial Narrow"/>
        </w:rPr>
      </w:pPr>
    </w:p>
    <w:p w14:paraId="095DC477" w14:textId="77777777" w:rsidR="0077214D" w:rsidRPr="00314EFA" w:rsidRDefault="0077214D" w:rsidP="006A692F">
      <w:pPr>
        <w:rPr>
          <w:rFonts w:ascii="Arial Narrow" w:hAnsi="Arial Narrow"/>
        </w:rPr>
      </w:pPr>
    </w:p>
    <w:p w14:paraId="6D46C984" w14:textId="77777777" w:rsidR="0077214D" w:rsidRPr="00314EFA" w:rsidRDefault="0077214D" w:rsidP="006A692F">
      <w:pPr>
        <w:rPr>
          <w:rFonts w:ascii="Arial Narrow" w:hAnsi="Arial Narrow"/>
        </w:rPr>
      </w:pPr>
    </w:p>
    <w:p w14:paraId="4FADC74F" w14:textId="77777777" w:rsidR="00E04891" w:rsidRPr="00314EFA" w:rsidRDefault="00E04891" w:rsidP="006A692F">
      <w:pPr>
        <w:rPr>
          <w:rFonts w:ascii="Arial Narrow" w:hAnsi="Arial Narrow"/>
        </w:rPr>
      </w:pPr>
    </w:p>
    <w:p w14:paraId="58C4135D" w14:textId="77777777" w:rsidR="00E04891" w:rsidRPr="00314EFA" w:rsidRDefault="00E04891" w:rsidP="006A692F">
      <w:pPr>
        <w:rPr>
          <w:rFonts w:ascii="Arial Narrow" w:hAnsi="Arial Narrow"/>
        </w:rPr>
      </w:pPr>
    </w:p>
    <w:p w14:paraId="7527C5AD" w14:textId="77777777" w:rsidR="00E04891" w:rsidRPr="00314EFA" w:rsidRDefault="00E04891" w:rsidP="006A692F">
      <w:pPr>
        <w:rPr>
          <w:rFonts w:ascii="Arial Narrow" w:hAnsi="Arial Narrow"/>
        </w:rPr>
      </w:pPr>
    </w:p>
    <w:p w14:paraId="11D77776" w14:textId="77777777" w:rsidR="00E04891" w:rsidRPr="00314EFA" w:rsidRDefault="00E04891" w:rsidP="006A692F">
      <w:pPr>
        <w:rPr>
          <w:rFonts w:ascii="Arial Narrow" w:hAnsi="Arial Narrow"/>
        </w:rPr>
      </w:pPr>
    </w:p>
    <w:p w14:paraId="120E95DA" w14:textId="668F4A38" w:rsidR="00E04891" w:rsidRPr="00314EFA" w:rsidRDefault="00981DD7" w:rsidP="006A692F">
      <w:pPr>
        <w:rPr>
          <w:rFonts w:ascii="Arial Narrow" w:hAnsi="Arial Narrow"/>
        </w:rPr>
      </w:pPr>
      <w:r>
        <w:rPr>
          <w:noProof/>
        </w:rPr>
        <mc:AlternateContent>
          <mc:Choice Requires="wps">
            <w:drawing>
              <wp:anchor distT="0" distB="0" distL="114300" distR="114300" simplePos="0" relativeHeight="251658242" behindDoc="0" locked="0" layoutInCell="1" allowOverlap="1" wp14:anchorId="4C4A567D" wp14:editId="2220FCCF">
                <wp:simplePos x="0" y="0"/>
                <wp:positionH relativeFrom="margin">
                  <wp:align>center</wp:align>
                </wp:positionH>
                <wp:positionV relativeFrom="margin">
                  <wp:posOffset>3229610</wp:posOffset>
                </wp:positionV>
                <wp:extent cx="5900420" cy="2256790"/>
                <wp:effectExtent l="0" t="0" r="0" b="0"/>
                <wp:wrapNone/>
                <wp:docPr id="48295660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0420" cy="2256790"/>
                        </a:xfrm>
                        <a:prstGeom prst="rect">
                          <a:avLst/>
                        </a:prstGeom>
                        <a:solidFill>
                          <a:srgbClr val="FFFFFF"/>
                        </a:solidFill>
                        <a:ln w="9525">
                          <a:noFill/>
                          <a:miter lim="800000"/>
                          <a:headEnd/>
                          <a:tailEnd/>
                        </a:ln>
                      </wps:spPr>
                      <wps:txbx>
                        <w:txbxContent>
                          <w:p w14:paraId="7EA9BC56" w14:textId="77777777" w:rsidR="002368C0" w:rsidRPr="007B74FE" w:rsidRDefault="00870F80" w:rsidP="002368C0">
                            <w:pPr>
                              <w:jc w:val="center"/>
                              <w:rPr>
                                <w:rFonts w:ascii="Arial" w:hAnsi="Arial" w:cs="Arial"/>
                                <w:b/>
                                <w:sz w:val="56"/>
                                <w:szCs w:val="56"/>
                              </w:rPr>
                            </w:pPr>
                            <w:r>
                              <w:rPr>
                                <w:rFonts w:ascii="Arial" w:hAnsi="Arial" w:cs="Arial"/>
                                <w:b/>
                                <w:sz w:val="56"/>
                                <w:szCs w:val="56"/>
                              </w:rPr>
                              <w:t xml:space="preserve">FIS </w:t>
                            </w:r>
                            <w:r w:rsidR="002368C0" w:rsidRPr="007B74FE">
                              <w:rPr>
                                <w:rFonts w:ascii="Arial" w:hAnsi="Arial" w:cs="Arial"/>
                                <w:b/>
                                <w:sz w:val="56"/>
                                <w:szCs w:val="56"/>
                              </w:rPr>
                              <w:t>SecurLock Predict</w:t>
                            </w:r>
                          </w:p>
                          <w:p w14:paraId="50AB2840" w14:textId="77777777" w:rsidR="00DA435B" w:rsidRPr="007B74FE" w:rsidRDefault="00DA435B" w:rsidP="00F837A1">
                            <w:pPr>
                              <w:jc w:val="center"/>
                              <w:rPr>
                                <w:rFonts w:ascii="Arial" w:hAnsi="Arial" w:cs="Arial"/>
                                <w:b/>
                                <w:sz w:val="36"/>
                                <w:szCs w:val="40"/>
                                <w:highlight w:val="yellow"/>
                              </w:rPr>
                            </w:pPr>
                          </w:p>
                          <w:p w14:paraId="51340693" w14:textId="77777777" w:rsidR="007B74FE" w:rsidRDefault="007B74FE" w:rsidP="007B74FE">
                            <w:pPr>
                              <w:jc w:val="center"/>
                              <w:rPr>
                                <w:rFonts w:ascii="Arial" w:hAnsi="Arial" w:cs="Arial"/>
                                <w:b/>
                                <w:sz w:val="36"/>
                                <w:szCs w:val="40"/>
                              </w:rPr>
                            </w:pPr>
                            <w:r w:rsidRPr="007B74FE">
                              <w:rPr>
                                <w:rFonts w:ascii="Arial" w:hAnsi="Arial" w:cs="Arial"/>
                                <w:b/>
                                <w:sz w:val="36"/>
                                <w:szCs w:val="40"/>
                              </w:rPr>
                              <w:t>Risk and Operations</w:t>
                            </w:r>
                          </w:p>
                          <w:p w14:paraId="53ED21BF" w14:textId="77777777" w:rsidR="00473021" w:rsidRPr="007B74FE" w:rsidRDefault="00473021" w:rsidP="007B74FE">
                            <w:pPr>
                              <w:jc w:val="center"/>
                              <w:rPr>
                                <w:rFonts w:ascii="Arial" w:hAnsi="Arial" w:cs="Arial"/>
                                <w:b/>
                                <w:sz w:val="36"/>
                                <w:szCs w:val="40"/>
                              </w:rPr>
                            </w:pPr>
                            <w:r w:rsidRPr="00473021">
                              <w:rPr>
                                <w:rFonts w:ascii="Arial" w:hAnsi="Arial" w:cs="Arial"/>
                                <w:b/>
                                <w:sz w:val="36"/>
                                <w:szCs w:val="40"/>
                              </w:rPr>
                              <w:t>(</w:t>
                            </w:r>
                            <w:r w:rsidRPr="00473021">
                              <w:rPr>
                                <w:rFonts w:ascii="Arial" w:hAnsi="Arial" w:cs="Arial"/>
                                <w:b/>
                                <w:sz w:val="32"/>
                                <w:szCs w:val="32"/>
                              </w:rPr>
                              <w:t>Digital Banking)</w:t>
                            </w:r>
                          </w:p>
                          <w:p w14:paraId="4B348F40" w14:textId="77777777" w:rsidR="00F147B7" w:rsidRPr="007B74FE" w:rsidRDefault="00F147B7" w:rsidP="00F837A1">
                            <w:pPr>
                              <w:jc w:val="center"/>
                              <w:rPr>
                                <w:rFonts w:ascii="Arial" w:hAnsi="Arial" w:cs="Arial"/>
                                <w:b/>
                                <w:sz w:val="36"/>
                                <w:szCs w:val="40"/>
                              </w:rPr>
                            </w:pPr>
                          </w:p>
                          <w:p w14:paraId="3A68758C" w14:textId="77777777" w:rsidR="00ED568D" w:rsidRPr="007B74FE" w:rsidRDefault="002368C0" w:rsidP="00F837A1">
                            <w:pPr>
                              <w:jc w:val="center"/>
                              <w:rPr>
                                <w:rFonts w:ascii="Arial" w:hAnsi="Arial" w:cs="Arial"/>
                                <w:b/>
                                <w:sz w:val="48"/>
                                <w:szCs w:val="50"/>
                              </w:rPr>
                            </w:pPr>
                            <w:r w:rsidRPr="007B74FE">
                              <w:rPr>
                                <w:rFonts w:ascii="Arial" w:hAnsi="Arial" w:cs="Arial"/>
                                <w:b/>
                                <w:sz w:val="36"/>
                                <w:szCs w:val="40"/>
                              </w:rPr>
                              <w:t>February</w:t>
                            </w:r>
                            <w:r w:rsidR="00ED568D" w:rsidRPr="007B74FE">
                              <w:rPr>
                                <w:rFonts w:ascii="Arial" w:hAnsi="Arial" w:cs="Arial"/>
                                <w:b/>
                                <w:sz w:val="36"/>
                                <w:szCs w:val="40"/>
                              </w:rPr>
                              <w:t>/</w:t>
                            </w:r>
                            <w:r w:rsidRPr="007B74FE">
                              <w:rPr>
                                <w:rFonts w:ascii="Arial" w:hAnsi="Arial" w:cs="Arial"/>
                                <w:b/>
                                <w:sz w:val="36"/>
                                <w:szCs w:val="40"/>
                              </w:rPr>
                              <w:t>2025</w:t>
                            </w:r>
                          </w:p>
                          <w:p w14:paraId="547259E5" w14:textId="77777777" w:rsidR="00ED568D" w:rsidRPr="00F31030" w:rsidRDefault="00ED568D" w:rsidP="00710FDA">
                            <w:pPr>
                              <w:jc w:val="center"/>
                              <w:rPr>
                                <w:rFonts w:ascii="Arial Narrow" w:hAnsi="Arial Narrow"/>
                                <w:b/>
                                <w:sz w:val="48"/>
                                <w:szCs w:val="50"/>
                              </w:rPr>
                            </w:pPr>
                          </w:p>
                          <w:p w14:paraId="41EF7E75" w14:textId="77777777" w:rsidR="00ED568D" w:rsidRPr="00F31030" w:rsidRDefault="00ED568D" w:rsidP="00710FDA">
                            <w:pPr>
                              <w:jc w:val="center"/>
                              <w:rPr>
                                <w:rFonts w:ascii="Arial Narrow" w:hAnsi="Arial Narrow"/>
                                <w:b/>
                                <w:sz w:val="48"/>
                                <w:szCs w:val="5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C4A567D" id="_x0000_t202" coordsize="21600,21600" o:spt="202" path="m,l,21600r21600,l21600,xe">
                <v:stroke joinstyle="miter"/>
                <v:path gradientshapeok="t" o:connecttype="rect"/>
              </v:shapetype>
              <v:shape id="Text Box 7" o:spid="_x0000_s1026" type="#_x0000_t202" style="position:absolute;margin-left:0;margin-top:254.3pt;width:464.6pt;height:177.7pt;z-index:25165824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" stroked="f">
                <v:textbox>
                  <w:txbxContent>
                    <w:p w14:paraId="7EA9BC56" w14:textId="77777777" w:rsidR="002368C0" w:rsidRPr="007B74FE" w:rsidRDefault="00870F80" w:rsidP="002368C0">
                      <w:pPr>
                        <w:jc w:val="center"/>
                        <w:rPr>
                          <w:rFonts w:ascii="Arial" w:hAnsi="Arial" w:cs="Arial"/>
                          <w:b/>
                          <w:sz w:val="56"/>
                          <w:szCs w:val="56"/>
                        </w:rPr>
                      </w:pPr>
                      <w:r>
                        <w:rPr>
                          <w:rFonts w:ascii="Arial" w:hAnsi="Arial" w:cs="Arial"/>
                          <w:b/>
                          <w:sz w:val="56"/>
                          <w:szCs w:val="56"/>
                        </w:rPr>
                        <w:t xml:space="preserve">FIS </w:t>
                      </w:r>
                      <w:r w:rsidR="002368C0" w:rsidRPr="007B74FE">
                        <w:rPr>
                          <w:rFonts w:ascii="Arial" w:hAnsi="Arial" w:cs="Arial"/>
                          <w:b/>
                          <w:sz w:val="56"/>
                          <w:szCs w:val="56"/>
                        </w:rPr>
                        <w:t>SecurLock Predict</w:t>
                      </w:r>
                    </w:p>
                    <w:p w14:paraId="50AB2840" w14:textId="77777777" w:rsidR="00DA435B" w:rsidRPr="007B74FE" w:rsidRDefault="00DA435B" w:rsidP="00F837A1">
                      <w:pPr>
                        <w:jc w:val="center"/>
                        <w:rPr>
                          <w:rFonts w:ascii="Arial" w:hAnsi="Arial" w:cs="Arial"/>
                          <w:b/>
                          <w:sz w:val="36"/>
                          <w:szCs w:val="40"/>
                          <w:highlight w:val="yellow"/>
                        </w:rPr>
                      </w:pPr>
                    </w:p>
                    <w:p w14:paraId="51340693" w14:textId="77777777" w:rsidR="007B74FE" w:rsidRDefault="007B74FE" w:rsidP="007B74FE">
                      <w:pPr>
                        <w:jc w:val="center"/>
                        <w:rPr>
                          <w:rFonts w:ascii="Arial" w:hAnsi="Arial" w:cs="Arial"/>
                          <w:b/>
                          <w:sz w:val="36"/>
                          <w:szCs w:val="40"/>
                        </w:rPr>
                      </w:pPr>
                      <w:r w:rsidRPr="007B74FE">
                        <w:rPr>
                          <w:rFonts w:ascii="Arial" w:hAnsi="Arial" w:cs="Arial"/>
                          <w:b/>
                          <w:sz w:val="36"/>
                          <w:szCs w:val="40"/>
                        </w:rPr>
                        <w:t>Risk and Operations</w:t>
                      </w:r>
                    </w:p>
                    <w:p w14:paraId="53ED21BF" w14:textId="77777777" w:rsidR="00473021" w:rsidRPr="007B74FE" w:rsidRDefault="00473021" w:rsidP="007B74FE">
                      <w:pPr>
                        <w:jc w:val="center"/>
                        <w:rPr>
                          <w:rFonts w:ascii="Arial" w:hAnsi="Arial" w:cs="Arial"/>
                          <w:b/>
                          <w:sz w:val="36"/>
                          <w:szCs w:val="40"/>
                        </w:rPr>
                      </w:pPr>
                      <w:r w:rsidRPr="00473021">
                        <w:rPr>
                          <w:rFonts w:ascii="Arial" w:hAnsi="Arial" w:cs="Arial"/>
                          <w:b/>
                          <w:sz w:val="36"/>
                          <w:szCs w:val="40"/>
                        </w:rPr>
                        <w:t>(</w:t>
                      </w:r>
                      <w:r w:rsidRPr="00473021">
                        <w:rPr>
                          <w:rFonts w:ascii="Arial" w:hAnsi="Arial" w:cs="Arial"/>
                          <w:b/>
                          <w:sz w:val="32"/>
                          <w:szCs w:val="32"/>
                        </w:rPr>
                        <w:t>Digital Banking)</w:t>
                      </w:r>
                    </w:p>
                    <w:p w14:paraId="4B348F40" w14:textId="77777777" w:rsidR="00F147B7" w:rsidRPr="007B74FE" w:rsidRDefault="00F147B7" w:rsidP="00F837A1">
                      <w:pPr>
                        <w:jc w:val="center"/>
                        <w:rPr>
                          <w:rFonts w:ascii="Arial" w:hAnsi="Arial" w:cs="Arial"/>
                          <w:b/>
                          <w:sz w:val="36"/>
                          <w:szCs w:val="40"/>
                        </w:rPr>
                      </w:pPr>
                    </w:p>
                    <w:p w14:paraId="3A68758C" w14:textId="77777777" w:rsidR="00ED568D" w:rsidRPr="007B74FE" w:rsidRDefault="002368C0" w:rsidP="00F837A1">
                      <w:pPr>
                        <w:jc w:val="center"/>
                        <w:rPr>
                          <w:rFonts w:ascii="Arial" w:hAnsi="Arial" w:cs="Arial"/>
                          <w:b/>
                          <w:sz w:val="48"/>
                          <w:szCs w:val="50"/>
                        </w:rPr>
                      </w:pPr>
                      <w:r w:rsidRPr="007B74FE">
                        <w:rPr>
                          <w:rFonts w:ascii="Arial" w:hAnsi="Arial" w:cs="Arial"/>
                          <w:b/>
                          <w:sz w:val="36"/>
                          <w:szCs w:val="40"/>
                        </w:rPr>
                        <w:t>February</w:t>
                      </w:r>
                      <w:r w:rsidR="00ED568D" w:rsidRPr="007B74FE">
                        <w:rPr>
                          <w:rFonts w:ascii="Arial" w:hAnsi="Arial" w:cs="Arial"/>
                          <w:b/>
                          <w:sz w:val="36"/>
                          <w:szCs w:val="40"/>
                        </w:rPr>
                        <w:t>/</w:t>
                      </w:r>
                      <w:r w:rsidRPr="007B74FE">
                        <w:rPr>
                          <w:rFonts w:ascii="Arial" w:hAnsi="Arial" w:cs="Arial"/>
                          <w:b/>
                          <w:sz w:val="36"/>
                          <w:szCs w:val="40"/>
                        </w:rPr>
                        <w:t>2025</w:t>
                      </w:r>
                    </w:p>
                    <w:p w14:paraId="547259E5" w14:textId="77777777" w:rsidR="00ED568D" w:rsidRPr="00F31030" w:rsidRDefault="00ED568D" w:rsidP="00710FDA">
                      <w:pPr>
                        <w:jc w:val="center"/>
                        <w:rPr>
                          <w:rFonts w:ascii="Arial Narrow" w:hAnsi="Arial Narrow"/>
                          <w:b/>
                          <w:sz w:val="48"/>
                          <w:szCs w:val="50"/>
                        </w:rPr>
                      </w:pPr>
                    </w:p>
                    <w:p w14:paraId="41EF7E75" w14:textId="77777777" w:rsidR="00ED568D" w:rsidRPr="00F31030" w:rsidRDefault="00ED568D" w:rsidP="00710FDA">
                      <w:pPr>
                        <w:jc w:val="center"/>
                        <w:rPr>
                          <w:rFonts w:ascii="Arial Narrow" w:hAnsi="Arial Narrow"/>
                          <w:b/>
                          <w:sz w:val="48"/>
                          <w:szCs w:val="50"/>
                        </w:rPr>
                      </w:pPr>
                    </w:p>
                  </w:txbxContent>
                </v:textbox>
                <w10:wrap anchorx="margin" anchory="margin"/>
              </v:shape>
            </w:pict>
          </mc:Fallback>
        </mc:AlternateContent>
      </w:r>
    </w:p>
    <w:p w14:paraId="54979792" w14:textId="77777777" w:rsidR="00E04891" w:rsidRPr="00314EFA" w:rsidRDefault="00E04891" w:rsidP="006A692F">
      <w:pPr>
        <w:rPr>
          <w:rFonts w:ascii="Arial Narrow" w:hAnsi="Arial Narrow"/>
        </w:rPr>
      </w:pPr>
    </w:p>
    <w:p w14:paraId="569EB1E6" w14:textId="77777777" w:rsidR="00E04891" w:rsidRPr="00314EFA" w:rsidRDefault="00E04891" w:rsidP="006A692F">
      <w:pPr>
        <w:rPr>
          <w:rFonts w:ascii="Arial Narrow" w:hAnsi="Arial Narrow"/>
        </w:rPr>
      </w:pPr>
    </w:p>
    <w:p w14:paraId="211BBA0B" w14:textId="77777777" w:rsidR="00E04891" w:rsidRPr="00314EFA" w:rsidRDefault="00E04891" w:rsidP="006A692F">
      <w:pPr>
        <w:rPr>
          <w:rFonts w:ascii="Arial Narrow" w:hAnsi="Arial Narrow"/>
        </w:rPr>
      </w:pPr>
    </w:p>
    <w:p w14:paraId="3FBD0AA4" w14:textId="77777777" w:rsidR="00F440EB" w:rsidRPr="00314EFA" w:rsidRDefault="00F440EB" w:rsidP="006A692F">
      <w:pPr>
        <w:rPr>
          <w:rFonts w:ascii="Arial Narrow" w:hAnsi="Arial Narrow"/>
        </w:rPr>
      </w:pPr>
    </w:p>
    <w:p w14:paraId="524E1CD4" w14:textId="77777777" w:rsidR="00F440EB" w:rsidRPr="00314EFA" w:rsidRDefault="00F440EB" w:rsidP="006A692F">
      <w:pPr>
        <w:rPr>
          <w:rFonts w:ascii="Arial Narrow" w:hAnsi="Arial Narrow"/>
        </w:rPr>
      </w:pPr>
    </w:p>
    <w:p w14:paraId="19B4D665" w14:textId="77777777" w:rsidR="00F440EB" w:rsidRPr="00314EFA" w:rsidRDefault="00F440EB" w:rsidP="006A692F">
      <w:pPr>
        <w:rPr>
          <w:rFonts w:ascii="Arial Narrow" w:hAnsi="Arial Narrow"/>
        </w:rPr>
      </w:pPr>
    </w:p>
    <w:p w14:paraId="4991B150" w14:textId="77777777" w:rsidR="00D37BEF" w:rsidRPr="00314EFA" w:rsidRDefault="00D37BEF" w:rsidP="006A692F">
      <w:pPr>
        <w:rPr>
          <w:rFonts w:ascii="Arial Narrow" w:hAnsi="Arial Narrow"/>
        </w:rPr>
      </w:pPr>
    </w:p>
    <w:p w14:paraId="754C34FB" w14:textId="77777777" w:rsidR="00DA435B" w:rsidRDefault="00DA435B" w:rsidP="006A692F">
      <w:pPr>
        <w:rPr>
          <w:rFonts w:ascii="Arial Narrow" w:hAnsi="Arial Narrow"/>
        </w:rPr>
      </w:pPr>
    </w:p>
    <w:p w14:paraId="0799891B" w14:textId="77777777" w:rsidR="00DA435B" w:rsidRDefault="00DA435B" w:rsidP="006A692F">
      <w:pPr>
        <w:rPr>
          <w:rFonts w:ascii="Arial Narrow" w:hAnsi="Arial Narrow"/>
        </w:rPr>
      </w:pPr>
    </w:p>
    <w:p w14:paraId="282D9778" w14:textId="77777777" w:rsidR="00DA435B" w:rsidRDefault="00DA435B" w:rsidP="006A692F">
      <w:pPr>
        <w:rPr>
          <w:rFonts w:ascii="Arial Narrow" w:hAnsi="Arial Narrow"/>
        </w:rPr>
      </w:pPr>
    </w:p>
    <w:p w14:paraId="78189515" w14:textId="77777777" w:rsidR="00DA435B" w:rsidRDefault="00DA435B" w:rsidP="006A692F">
      <w:pPr>
        <w:rPr>
          <w:rFonts w:ascii="Arial Narrow" w:hAnsi="Arial Narrow"/>
        </w:rPr>
      </w:pPr>
    </w:p>
    <w:p w14:paraId="621C3333" w14:textId="77777777" w:rsidR="00DA435B" w:rsidRDefault="00DA435B" w:rsidP="006A692F">
      <w:pPr>
        <w:rPr>
          <w:rFonts w:ascii="Arial Narrow" w:hAnsi="Arial Narrow"/>
        </w:rPr>
      </w:pPr>
    </w:p>
    <w:p w14:paraId="6EE50D02" w14:textId="77777777" w:rsidR="00DA435B" w:rsidRDefault="00DA435B" w:rsidP="006A692F">
      <w:pPr>
        <w:rPr>
          <w:rFonts w:ascii="Arial Narrow" w:hAnsi="Arial Narrow"/>
        </w:rPr>
      </w:pPr>
    </w:p>
    <w:p w14:paraId="6430EBA1" w14:textId="77777777" w:rsidR="00DA435B" w:rsidRDefault="00DA435B" w:rsidP="006A692F">
      <w:pPr>
        <w:rPr>
          <w:rFonts w:ascii="Arial Narrow" w:hAnsi="Arial Narrow"/>
        </w:rPr>
      </w:pPr>
    </w:p>
    <w:p w14:paraId="43CC5A87" w14:textId="77777777" w:rsidR="00DA435B" w:rsidRDefault="00DA435B" w:rsidP="006A692F">
      <w:pPr>
        <w:rPr>
          <w:rFonts w:ascii="Arial Narrow" w:hAnsi="Arial Narrow"/>
        </w:rPr>
      </w:pPr>
    </w:p>
    <w:p w14:paraId="11B9BB1F" w14:textId="77777777" w:rsidR="00DA435B" w:rsidRDefault="00DA435B" w:rsidP="006A692F">
      <w:pPr>
        <w:rPr>
          <w:rFonts w:ascii="Arial Narrow" w:hAnsi="Arial Narrow"/>
        </w:rPr>
      </w:pPr>
    </w:p>
    <w:p w14:paraId="1D4C5214" w14:textId="77777777" w:rsidR="00DA435B" w:rsidRDefault="00DA435B" w:rsidP="006A692F">
      <w:pPr>
        <w:rPr>
          <w:rFonts w:ascii="Arial Narrow" w:hAnsi="Arial Narrow"/>
        </w:rPr>
      </w:pPr>
    </w:p>
    <w:p w14:paraId="13F59D7D" w14:textId="77777777" w:rsidR="00DA435B" w:rsidRDefault="00DA435B" w:rsidP="006A692F">
      <w:pPr>
        <w:rPr>
          <w:rFonts w:ascii="Arial Narrow" w:hAnsi="Arial Narrow"/>
        </w:rPr>
      </w:pPr>
    </w:p>
    <w:p w14:paraId="50A77E2E" w14:textId="77777777" w:rsidR="00DA435B" w:rsidRDefault="00DA435B" w:rsidP="006A692F">
      <w:pPr>
        <w:rPr>
          <w:rFonts w:ascii="Arial Narrow" w:hAnsi="Arial Narrow"/>
        </w:rPr>
      </w:pPr>
    </w:p>
    <w:p w14:paraId="44A08646" w14:textId="77777777" w:rsidR="00DA435B" w:rsidRDefault="00DA435B" w:rsidP="006A692F">
      <w:pPr>
        <w:rPr>
          <w:rFonts w:ascii="Arial Narrow" w:hAnsi="Arial Narrow"/>
        </w:rPr>
      </w:pPr>
    </w:p>
    <w:p w14:paraId="5D4C03EB" w14:textId="77777777" w:rsidR="00DA435B" w:rsidRDefault="00DA435B" w:rsidP="006A692F">
      <w:pPr>
        <w:rPr>
          <w:rFonts w:ascii="Arial Narrow" w:hAnsi="Arial Narrow"/>
        </w:rPr>
      </w:pPr>
    </w:p>
    <w:p w14:paraId="483F3C11" w14:textId="77777777" w:rsidR="00DA435B" w:rsidRDefault="00DA435B" w:rsidP="006A692F">
      <w:pPr>
        <w:rPr>
          <w:rFonts w:ascii="Arial Narrow" w:hAnsi="Arial Narrow"/>
        </w:rPr>
      </w:pPr>
    </w:p>
    <w:p w14:paraId="3CF02F05" w14:textId="77777777" w:rsidR="00DA435B" w:rsidRDefault="00DA435B" w:rsidP="006A692F">
      <w:pPr>
        <w:rPr>
          <w:rFonts w:ascii="Arial Narrow" w:hAnsi="Arial Narrow"/>
        </w:rPr>
      </w:pPr>
    </w:p>
    <w:p w14:paraId="65489A4C" w14:textId="77777777" w:rsidR="00DA435B" w:rsidRDefault="00DA435B" w:rsidP="006A692F">
      <w:pPr>
        <w:rPr>
          <w:rFonts w:ascii="Arial Narrow" w:hAnsi="Arial Narrow"/>
        </w:rPr>
      </w:pPr>
    </w:p>
    <w:p w14:paraId="2D543A64" w14:textId="77777777" w:rsidR="00DA435B" w:rsidRDefault="00DA435B" w:rsidP="006A692F">
      <w:pPr>
        <w:rPr>
          <w:rFonts w:ascii="Arial Narrow" w:hAnsi="Arial Narrow"/>
        </w:rPr>
      </w:pPr>
    </w:p>
    <w:p w14:paraId="1350CD92" w14:textId="77777777" w:rsidR="00DA435B" w:rsidRDefault="00DA435B" w:rsidP="006A692F">
      <w:pPr>
        <w:rPr>
          <w:rFonts w:ascii="Arial Narrow" w:hAnsi="Arial Narrow"/>
        </w:rPr>
      </w:pPr>
    </w:p>
    <w:p w14:paraId="1DEB1935" w14:textId="77777777" w:rsidR="00DA435B" w:rsidRPr="00E668D5" w:rsidRDefault="00DA435B" w:rsidP="00DA435B">
      <w:pPr>
        <w:pStyle w:val="Subtitle"/>
        <w:rPr>
          <w:rStyle w:val="Strong"/>
          <w:rFonts w:ascii="Aptos" w:hAnsi="Aptos"/>
        </w:rPr>
      </w:pPr>
      <w:r w:rsidRPr="00E668D5">
        <w:rPr>
          <w:rStyle w:val="Strong"/>
          <w:rFonts w:ascii="Aptos" w:hAnsi="Aptos"/>
        </w:rPr>
        <w:lastRenderedPageBreak/>
        <w:t>Model Documentation Change Log</w:t>
      </w:r>
    </w:p>
    <w:tbl>
      <w:tblPr>
        <w:tblStyle w:val="TableGrid"/>
        <w:tblW w:w="10075" w:type="dxa"/>
        <w:tblLook w:val="04A0" w:firstRow="1" w:lastRow="0" w:firstColumn="1" w:lastColumn="0" w:noHBand="0" w:noVBand="1"/>
      </w:tblPr>
      <w:tblGrid>
        <w:gridCol w:w="1458"/>
        <w:gridCol w:w="1530"/>
        <w:gridCol w:w="1890"/>
        <w:gridCol w:w="5197"/>
      </w:tblGrid>
      <w:tr w:rsidR="001A06DC" w:rsidRPr="00E668D5" w14:paraId="7FED2D9C" w14:textId="77777777" w:rsidTr="005D0A91">
        <w:tc>
          <w:tcPr>
            <w:tcW w:w="1458" w:type="dxa"/>
            <w:shd w:val="clear" w:color="auto" w:fill="365F91" w:themeFill="accent1" w:themeFillShade="BF"/>
            <w:hideMark/>
          </w:tcPr>
          <w:p w14:paraId="5F32BE73" w14:textId="77777777" w:rsidR="00DA435B" w:rsidRPr="00E668D5" w:rsidRDefault="00DA435B">
            <w:pPr>
              <w:rPr>
                <w:rFonts w:ascii="Aptos" w:hAnsi="Aptos"/>
                <w:color w:val="FFFFFF" w:themeColor="background1"/>
              </w:rPr>
            </w:pPr>
            <w:r w:rsidRPr="00E668D5">
              <w:rPr>
                <w:rFonts w:ascii="Aptos" w:hAnsi="Aptos"/>
                <w:b/>
                <w:color w:val="FFFFFF" w:themeColor="background1"/>
              </w:rPr>
              <w:t>Author</w:t>
            </w:r>
          </w:p>
        </w:tc>
        <w:tc>
          <w:tcPr>
            <w:tcW w:w="1530" w:type="dxa"/>
            <w:shd w:val="clear" w:color="auto" w:fill="365F91" w:themeFill="accent1" w:themeFillShade="BF"/>
            <w:hideMark/>
          </w:tcPr>
          <w:p w14:paraId="38C12475" w14:textId="77777777" w:rsidR="00DA435B" w:rsidRPr="00E668D5" w:rsidRDefault="00DA435B">
            <w:pPr>
              <w:rPr>
                <w:rFonts w:ascii="Aptos" w:hAnsi="Aptos"/>
                <w:b/>
                <w:color w:val="FFFFFF" w:themeColor="background1"/>
              </w:rPr>
            </w:pPr>
            <w:r w:rsidRPr="00E668D5">
              <w:rPr>
                <w:rFonts w:ascii="Aptos" w:hAnsi="Aptos"/>
                <w:b/>
                <w:color w:val="FFFFFF" w:themeColor="background1"/>
              </w:rPr>
              <w:t>Reviewer</w:t>
            </w:r>
          </w:p>
        </w:tc>
        <w:tc>
          <w:tcPr>
            <w:tcW w:w="1890" w:type="dxa"/>
            <w:shd w:val="clear" w:color="auto" w:fill="365F91" w:themeFill="accent1" w:themeFillShade="BF"/>
            <w:hideMark/>
          </w:tcPr>
          <w:p w14:paraId="64A07ECF" w14:textId="77777777" w:rsidR="00DA435B" w:rsidRPr="00E668D5" w:rsidRDefault="00DA435B">
            <w:pPr>
              <w:rPr>
                <w:rFonts w:ascii="Aptos" w:hAnsi="Aptos"/>
                <w:b/>
                <w:color w:val="FFFFFF" w:themeColor="background1"/>
              </w:rPr>
            </w:pPr>
            <w:r w:rsidRPr="00E668D5">
              <w:rPr>
                <w:rFonts w:ascii="Aptos" w:hAnsi="Aptos"/>
                <w:b/>
                <w:color w:val="FFFFFF" w:themeColor="background1"/>
              </w:rPr>
              <w:t>Date</w:t>
            </w:r>
          </w:p>
        </w:tc>
        <w:tc>
          <w:tcPr>
            <w:tcW w:w="5197" w:type="dxa"/>
            <w:shd w:val="clear" w:color="auto" w:fill="365F91" w:themeFill="accent1" w:themeFillShade="BF"/>
            <w:hideMark/>
          </w:tcPr>
          <w:p w14:paraId="7C2DB106" w14:textId="77777777" w:rsidR="00DA435B" w:rsidRPr="00E668D5" w:rsidRDefault="00DA435B">
            <w:pPr>
              <w:rPr>
                <w:rFonts w:ascii="Aptos" w:hAnsi="Aptos"/>
                <w:b/>
                <w:color w:val="FFFFFF" w:themeColor="background1"/>
              </w:rPr>
            </w:pPr>
            <w:r w:rsidRPr="00E668D5">
              <w:rPr>
                <w:rFonts w:ascii="Aptos" w:hAnsi="Aptos"/>
                <w:b/>
                <w:color w:val="FFFFFF" w:themeColor="background1"/>
              </w:rPr>
              <w:t>Details of the Changes</w:t>
            </w:r>
          </w:p>
        </w:tc>
      </w:tr>
      <w:tr w:rsidR="002368C0" w:rsidRPr="00E668D5" w14:paraId="161E1DB2" w14:textId="77777777" w:rsidTr="005D0A91">
        <w:tc>
          <w:tcPr>
            <w:tcW w:w="1458" w:type="dxa"/>
          </w:tcPr>
          <w:p w14:paraId="48FBB262" w14:textId="0BC41098" w:rsidR="002368C0" w:rsidRPr="00E668D5" w:rsidRDefault="00266720" w:rsidP="002368C0">
            <w:pPr>
              <w:rPr>
                <w:rFonts w:ascii="Aptos" w:hAnsi="Aptos"/>
              </w:rPr>
            </w:pPr>
            <w:r>
              <w:rPr>
                <w:rFonts w:ascii="Aptos" w:hAnsi="Aptos"/>
              </w:rPr>
              <w:t>EWB</w:t>
            </w:r>
          </w:p>
        </w:tc>
        <w:tc>
          <w:tcPr>
            <w:tcW w:w="1530" w:type="dxa"/>
          </w:tcPr>
          <w:p w14:paraId="7AF7250D" w14:textId="77777777" w:rsidR="002368C0" w:rsidRPr="00E668D5" w:rsidRDefault="002368C0" w:rsidP="002368C0">
            <w:pPr>
              <w:rPr>
                <w:rFonts w:ascii="Aptos" w:hAnsi="Aptos"/>
              </w:rPr>
            </w:pPr>
          </w:p>
        </w:tc>
        <w:tc>
          <w:tcPr>
            <w:tcW w:w="1890" w:type="dxa"/>
          </w:tcPr>
          <w:p w14:paraId="7655608D" w14:textId="0E0235FD" w:rsidR="002368C0" w:rsidRPr="00E668D5" w:rsidRDefault="00266720" w:rsidP="002368C0">
            <w:pPr>
              <w:rPr>
                <w:rFonts w:ascii="Aptos" w:hAnsi="Aptos"/>
              </w:rPr>
            </w:pPr>
            <w:r>
              <w:rPr>
                <w:rFonts w:ascii="Aptos" w:hAnsi="Aptos"/>
              </w:rPr>
              <w:t>2/21</w:t>
            </w:r>
            <w:r w:rsidR="003A0611">
              <w:rPr>
                <w:rFonts w:ascii="Aptos" w:hAnsi="Aptos"/>
              </w:rPr>
              <w:t>/2025</w:t>
            </w:r>
          </w:p>
        </w:tc>
        <w:tc>
          <w:tcPr>
            <w:tcW w:w="5197" w:type="dxa"/>
          </w:tcPr>
          <w:p w14:paraId="4465F2BD" w14:textId="77777777" w:rsidR="002368C0" w:rsidRPr="00E668D5" w:rsidRDefault="002368C0" w:rsidP="002368C0">
            <w:pPr>
              <w:rPr>
                <w:rFonts w:ascii="Aptos" w:hAnsi="Aptos"/>
              </w:rPr>
            </w:pPr>
            <w:r>
              <w:rPr>
                <w:rFonts w:ascii="Aptos" w:hAnsi="Aptos"/>
              </w:rPr>
              <w:t>Draft report delivered to EWB.</w:t>
            </w:r>
          </w:p>
        </w:tc>
      </w:tr>
      <w:tr w:rsidR="002368C0" w:rsidRPr="00E668D5" w14:paraId="6115E085" w14:textId="77777777" w:rsidTr="005D0A91">
        <w:tc>
          <w:tcPr>
            <w:tcW w:w="1458" w:type="dxa"/>
          </w:tcPr>
          <w:p w14:paraId="1C65F1C2" w14:textId="0D0F55B1" w:rsidR="002368C0" w:rsidRPr="00E668D5" w:rsidRDefault="00266720" w:rsidP="002368C0">
            <w:pPr>
              <w:rPr>
                <w:rFonts w:ascii="Aptos" w:hAnsi="Aptos"/>
              </w:rPr>
            </w:pPr>
            <w:r>
              <w:rPr>
                <w:rFonts w:ascii="Aptos" w:hAnsi="Aptos"/>
              </w:rPr>
              <w:t>EWB</w:t>
            </w:r>
          </w:p>
        </w:tc>
        <w:tc>
          <w:tcPr>
            <w:tcW w:w="1530" w:type="dxa"/>
          </w:tcPr>
          <w:p w14:paraId="0DF86CE2" w14:textId="77777777" w:rsidR="002368C0" w:rsidRPr="00E668D5" w:rsidRDefault="002368C0" w:rsidP="002368C0">
            <w:pPr>
              <w:rPr>
                <w:rFonts w:ascii="Aptos" w:hAnsi="Aptos"/>
              </w:rPr>
            </w:pPr>
          </w:p>
        </w:tc>
        <w:tc>
          <w:tcPr>
            <w:tcW w:w="1890" w:type="dxa"/>
          </w:tcPr>
          <w:p w14:paraId="0E75BF92" w14:textId="0F56E031" w:rsidR="002368C0" w:rsidRPr="00E668D5" w:rsidRDefault="00266720" w:rsidP="002368C0">
            <w:pPr>
              <w:rPr>
                <w:rFonts w:ascii="Aptos" w:hAnsi="Aptos"/>
              </w:rPr>
            </w:pPr>
            <w:r>
              <w:rPr>
                <w:rFonts w:ascii="Aptos" w:hAnsi="Aptos"/>
              </w:rPr>
              <w:t>2/24/2025</w:t>
            </w:r>
          </w:p>
        </w:tc>
        <w:tc>
          <w:tcPr>
            <w:tcW w:w="5197" w:type="dxa"/>
          </w:tcPr>
          <w:p w14:paraId="5642F09F" w14:textId="50763583" w:rsidR="002368C0" w:rsidRPr="00E668D5" w:rsidRDefault="00266720" w:rsidP="002368C0">
            <w:pPr>
              <w:rPr>
                <w:rFonts w:ascii="Aptos" w:hAnsi="Aptos"/>
              </w:rPr>
            </w:pPr>
            <w:r>
              <w:rPr>
                <w:rFonts w:ascii="Aptos" w:hAnsi="Aptos"/>
              </w:rPr>
              <w:t>Revision</w:t>
            </w:r>
          </w:p>
        </w:tc>
      </w:tr>
      <w:tr w:rsidR="002368C0" w:rsidRPr="00E668D5" w14:paraId="0D9765EE" w14:textId="77777777" w:rsidTr="005D0A91">
        <w:tc>
          <w:tcPr>
            <w:tcW w:w="1458" w:type="dxa"/>
          </w:tcPr>
          <w:p w14:paraId="1F534993" w14:textId="5489909A" w:rsidR="002368C0" w:rsidRPr="00E668D5" w:rsidRDefault="00D6263B" w:rsidP="002368C0">
            <w:pPr>
              <w:rPr>
                <w:rFonts w:ascii="Aptos" w:hAnsi="Aptos"/>
              </w:rPr>
            </w:pPr>
            <w:r>
              <w:rPr>
                <w:rFonts w:ascii="Aptos" w:hAnsi="Aptos"/>
              </w:rPr>
              <w:t>EWB</w:t>
            </w:r>
          </w:p>
        </w:tc>
        <w:tc>
          <w:tcPr>
            <w:tcW w:w="1530" w:type="dxa"/>
          </w:tcPr>
          <w:p w14:paraId="593A5E86" w14:textId="77777777" w:rsidR="002368C0" w:rsidRPr="00E668D5" w:rsidRDefault="002368C0" w:rsidP="002368C0">
            <w:pPr>
              <w:rPr>
                <w:rFonts w:ascii="Aptos" w:hAnsi="Aptos"/>
              </w:rPr>
            </w:pPr>
          </w:p>
        </w:tc>
        <w:tc>
          <w:tcPr>
            <w:tcW w:w="1890" w:type="dxa"/>
          </w:tcPr>
          <w:p w14:paraId="2F491784" w14:textId="5569DE11" w:rsidR="002368C0" w:rsidRPr="00E668D5" w:rsidRDefault="00D6263B" w:rsidP="002368C0">
            <w:pPr>
              <w:rPr>
                <w:rFonts w:ascii="Aptos" w:hAnsi="Aptos"/>
              </w:rPr>
            </w:pPr>
            <w:r>
              <w:rPr>
                <w:rFonts w:ascii="Aptos" w:hAnsi="Aptos"/>
              </w:rPr>
              <w:t>3/5/2025</w:t>
            </w:r>
          </w:p>
        </w:tc>
        <w:tc>
          <w:tcPr>
            <w:tcW w:w="5197" w:type="dxa"/>
          </w:tcPr>
          <w:p w14:paraId="2217FED1" w14:textId="75C549F1" w:rsidR="002368C0" w:rsidRPr="00E668D5" w:rsidRDefault="00D6263B" w:rsidP="002368C0">
            <w:pPr>
              <w:rPr>
                <w:rFonts w:ascii="Aptos" w:hAnsi="Aptos"/>
              </w:rPr>
            </w:pPr>
            <w:r>
              <w:rPr>
                <w:rFonts w:ascii="Aptos" w:hAnsi="Aptos"/>
              </w:rPr>
              <w:t xml:space="preserve">Final documentation delivered to EWB. </w:t>
            </w:r>
          </w:p>
        </w:tc>
      </w:tr>
      <w:tr w:rsidR="002368C0" w:rsidRPr="00E668D5" w14:paraId="123CABFC" w14:textId="77777777" w:rsidTr="005D0A91">
        <w:tc>
          <w:tcPr>
            <w:tcW w:w="1458" w:type="dxa"/>
          </w:tcPr>
          <w:p w14:paraId="042E1250" w14:textId="77777777" w:rsidR="002368C0" w:rsidRPr="00E668D5" w:rsidRDefault="002368C0" w:rsidP="002368C0">
            <w:pPr>
              <w:rPr>
                <w:rFonts w:ascii="Aptos" w:hAnsi="Aptos"/>
              </w:rPr>
            </w:pPr>
          </w:p>
        </w:tc>
        <w:tc>
          <w:tcPr>
            <w:tcW w:w="1530" w:type="dxa"/>
          </w:tcPr>
          <w:p w14:paraId="76813909" w14:textId="77777777" w:rsidR="002368C0" w:rsidRPr="00E668D5" w:rsidRDefault="002368C0" w:rsidP="002368C0">
            <w:pPr>
              <w:rPr>
                <w:rFonts w:ascii="Aptos" w:hAnsi="Aptos"/>
              </w:rPr>
            </w:pPr>
          </w:p>
        </w:tc>
        <w:tc>
          <w:tcPr>
            <w:tcW w:w="1890" w:type="dxa"/>
          </w:tcPr>
          <w:p w14:paraId="56761464" w14:textId="77777777" w:rsidR="002368C0" w:rsidRPr="00E668D5" w:rsidRDefault="002368C0" w:rsidP="002368C0">
            <w:pPr>
              <w:rPr>
                <w:rFonts w:ascii="Aptos" w:hAnsi="Aptos"/>
              </w:rPr>
            </w:pPr>
          </w:p>
        </w:tc>
        <w:tc>
          <w:tcPr>
            <w:tcW w:w="5197" w:type="dxa"/>
          </w:tcPr>
          <w:p w14:paraId="0AF91F91" w14:textId="77777777" w:rsidR="002368C0" w:rsidRPr="00E668D5" w:rsidRDefault="002368C0" w:rsidP="002368C0">
            <w:pPr>
              <w:rPr>
                <w:rFonts w:ascii="Aptos" w:hAnsi="Aptos"/>
              </w:rPr>
            </w:pPr>
          </w:p>
        </w:tc>
      </w:tr>
      <w:tr w:rsidR="002368C0" w:rsidRPr="00E668D5" w14:paraId="1D969191" w14:textId="77777777" w:rsidTr="005D0A91">
        <w:tc>
          <w:tcPr>
            <w:tcW w:w="1458" w:type="dxa"/>
          </w:tcPr>
          <w:p w14:paraId="3C9E9FC4" w14:textId="77777777" w:rsidR="002368C0" w:rsidRPr="00E668D5" w:rsidRDefault="002368C0" w:rsidP="002368C0">
            <w:pPr>
              <w:rPr>
                <w:rFonts w:ascii="Aptos" w:hAnsi="Aptos"/>
              </w:rPr>
            </w:pPr>
          </w:p>
        </w:tc>
        <w:tc>
          <w:tcPr>
            <w:tcW w:w="1530" w:type="dxa"/>
          </w:tcPr>
          <w:p w14:paraId="2C63E50A" w14:textId="77777777" w:rsidR="002368C0" w:rsidRPr="00E668D5" w:rsidRDefault="002368C0" w:rsidP="002368C0">
            <w:pPr>
              <w:rPr>
                <w:rFonts w:ascii="Aptos" w:hAnsi="Aptos"/>
              </w:rPr>
            </w:pPr>
          </w:p>
        </w:tc>
        <w:tc>
          <w:tcPr>
            <w:tcW w:w="1890" w:type="dxa"/>
          </w:tcPr>
          <w:p w14:paraId="0F568B60" w14:textId="77777777" w:rsidR="002368C0" w:rsidRPr="00E668D5" w:rsidRDefault="002368C0" w:rsidP="002368C0">
            <w:pPr>
              <w:rPr>
                <w:rFonts w:ascii="Aptos" w:hAnsi="Aptos"/>
              </w:rPr>
            </w:pPr>
          </w:p>
        </w:tc>
        <w:tc>
          <w:tcPr>
            <w:tcW w:w="5197" w:type="dxa"/>
          </w:tcPr>
          <w:p w14:paraId="062D9415" w14:textId="77777777" w:rsidR="002368C0" w:rsidRPr="00E668D5" w:rsidRDefault="002368C0" w:rsidP="002368C0">
            <w:pPr>
              <w:rPr>
                <w:rFonts w:ascii="Aptos" w:hAnsi="Aptos"/>
              </w:rPr>
            </w:pPr>
          </w:p>
        </w:tc>
      </w:tr>
      <w:tr w:rsidR="002368C0" w:rsidRPr="00E668D5" w14:paraId="7300FB68" w14:textId="77777777" w:rsidTr="005D0A91">
        <w:tc>
          <w:tcPr>
            <w:tcW w:w="1458" w:type="dxa"/>
          </w:tcPr>
          <w:p w14:paraId="345B3A66" w14:textId="77777777" w:rsidR="002368C0" w:rsidRPr="00E668D5" w:rsidRDefault="002368C0" w:rsidP="002368C0">
            <w:pPr>
              <w:rPr>
                <w:rFonts w:ascii="Aptos" w:hAnsi="Aptos"/>
              </w:rPr>
            </w:pPr>
          </w:p>
        </w:tc>
        <w:tc>
          <w:tcPr>
            <w:tcW w:w="1530" w:type="dxa"/>
          </w:tcPr>
          <w:p w14:paraId="2ADC22EA" w14:textId="77777777" w:rsidR="002368C0" w:rsidRPr="00E668D5" w:rsidRDefault="002368C0" w:rsidP="002368C0">
            <w:pPr>
              <w:rPr>
                <w:rFonts w:ascii="Aptos" w:hAnsi="Aptos"/>
              </w:rPr>
            </w:pPr>
          </w:p>
        </w:tc>
        <w:tc>
          <w:tcPr>
            <w:tcW w:w="1890" w:type="dxa"/>
          </w:tcPr>
          <w:p w14:paraId="5A3425E6" w14:textId="77777777" w:rsidR="002368C0" w:rsidRPr="00E668D5" w:rsidRDefault="002368C0" w:rsidP="002368C0">
            <w:pPr>
              <w:rPr>
                <w:rFonts w:ascii="Aptos" w:hAnsi="Aptos"/>
              </w:rPr>
            </w:pPr>
          </w:p>
        </w:tc>
        <w:tc>
          <w:tcPr>
            <w:tcW w:w="5197" w:type="dxa"/>
          </w:tcPr>
          <w:p w14:paraId="1D9EDFEB" w14:textId="77777777" w:rsidR="002368C0" w:rsidRPr="00E668D5" w:rsidRDefault="002368C0" w:rsidP="002368C0">
            <w:pPr>
              <w:rPr>
                <w:rFonts w:ascii="Aptos" w:hAnsi="Aptos"/>
              </w:rPr>
            </w:pPr>
          </w:p>
        </w:tc>
      </w:tr>
      <w:tr w:rsidR="002368C0" w:rsidRPr="00E668D5" w14:paraId="7A00E0E8" w14:textId="77777777" w:rsidTr="005D0A91">
        <w:tc>
          <w:tcPr>
            <w:tcW w:w="1458" w:type="dxa"/>
          </w:tcPr>
          <w:p w14:paraId="07B9B81A" w14:textId="77777777" w:rsidR="002368C0" w:rsidRPr="00E668D5" w:rsidRDefault="002368C0" w:rsidP="002368C0">
            <w:pPr>
              <w:rPr>
                <w:rFonts w:ascii="Aptos" w:hAnsi="Aptos"/>
              </w:rPr>
            </w:pPr>
          </w:p>
        </w:tc>
        <w:tc>
          <w:tcPr>
            <w:tcW w:w="1530" w:type="dxa"/>
          </w:tcPr>
          <w:p w14:paraId="7AD85F89" w14:textId="77777777" w:rsidR="002368C0" w:rsidRPr="00E668D5" w:rsidRDefault="002368C0" w:rsidP="002368C0">
            <w:pPr>
              <w:rPr>
                <w:rFonts w:ascii="Aptos" w:hAnsi="Aptos"/>
              </w:rPr>
            </w:pPr>
          </w:p>
        </w:tc>
        <w:tc>
          <w:tcPr>
            <w:tcW w:w="1890" w:type="dxa"/>
          </w:tcPr>
          <w:p w14:paraId="59D5FD69" w14:textId="77777777" w:rsidR="002368C0" w:rsidRPr="00E668D5" w:rsidRDefault="002368C0" w:rsidP="002368C0">
            <w:pPr>
              <w:rPr>
                <w:rFonts w:ascii="Aptos" w:hAnsi="Aptos"/>
              </w:rPr>
            </w:pPr>
          </w:p>
        </w:tc>
        <w:tc>
          <w:tcPr>
            <w:tcW w:w="5197" w:type="dxa"/>
          </w:tcPr>
          <w:p w14:paraId="01677BB1" w14:textId="77777777" w:rsidR="002368C0" w:rsidRPr="00E668D5" w:rsidRDefault="002368C0" w:rsidP="002368C0">
            <w:pPr>
              <w:rPr>
                <w:rFonts w:ascii="Aptos" w:hAnsi="Aptos"/>
              </w:rPr>
            </w:pPr>
          </w:p>
        </w:tc>
      </w:tr>
    </w:tbl>
    <w:p w14:paraId="0EC1198C" w14:textId="77777777" w:rsidR="00DA435B" w:rsidRDefault="00DA435B" w:rsidP="00DA435B">
      <w:pPr>
        <w:rPr>
          <w:sz w:val="20"/>
          <w:lang w:eastAsia="en-US"/>
        </w:rPr>
      </w:pPr>
    </w:p>
    <w:p w14:paraId="20FDD937" w14:textId="77777777" w:rsidR="00944F52" w:rsidRPr="00314EFA" w:rsidRDefault="00944F52" w:rsidP="006A692F">
      <w:pPr>
        <w:rPr>
          <w:rFonts w:ascii="Arial Narrow" w:hAnsi="Arial Narrow"/>
        </w:rPr>
      </w:pPr>
      <w:r w:rsidRPr="00314EFA">
        <w:rPr>
          <w:rFonts w:ascii="Arial Narrow" w:hAnsi="Arial Narrow"/>
        </w:rPr>
        <w:br w:type="page"/>
      </w:r>
    </w:p>
    <w:p w14:paraId="4582E627" w14:textId="77777777" w:rsidR="00AA2D71" w:rsidRPr="00D2045A" w:rsidRDefault="00AD5BD3">
      <w:pPr>
        <w:pStyle w:val="TOCHeading"/>
        <w:numPr>
          <w:ilvl w:val="0"/>
          <w:numId w:val="0"/>
        </w:numPr>
        <w:spacing w:after="240"/>
        <w:rPr>
          <w:rFonts w:ascii="Aptos Narrow" w:hAnsi="Aptos Narrow"/>
          <w:b w:val="0"/>
          <w:bCs w:val="0"/>
        </w:rPr>
      </w:pPr>
      <w:r w:rsidRPr="00D2045A">
        <w:rPr>
          <w:rFonts w:ascii="Aptos Narrow" w:hAnsi="Aptos Narrow"/>
        </w:rPr>
        <w:lastRenderedPageBreak/>
        <w:t>Table of Contents</w:t>
      </w:r>
    </w:p>
    <w:p w14:paraId="58793714" w14:textId="31B3B9F1" w:rsidR="006260BA" w:rsidRDefault="00AD5BD3">
      <w:pPr>
        <w:pStyle w:val="TOC1"/>
        <w:rPr>
          <w:rFonts w:cstheme="minorBidi"/>
          <w:noProof/>
          <w:kern w:val="2"/>
          <w:sz w:val="24"/>
          <w:szCs w:val="24"/>
          <w:lang w:eastAsia="zh-CN"/>
          <w14:ligatures w14:val="standardContextual"/>
        </w:rPr>
      </w:pPr>
      <w:r w:rsidRPr="00D2045A">
        <w:rPr>
          <w:rFonts w:ascii="Aptos Narrow" w:hAnsi="Aptos Narrow"/>
        </w:rPr>
        <w:fldChar w:fldCharType="begin"/>
      </w:r>
      <w:r w:rsidRPr="00D2045A">
        <w:rPr>
          <w:rFonts w:ascii="Aptos Narrow" w:hAnsi="Aptos Narrow"/>
        </w:rPr>
        <w:instrText xml:space="preserve"> TOC \o "1-3" \h \z \u </w:instrText>
      </w:r>
      <w:r w:rsidRPr="00D2045A">
        <w:rPr>
          <w:rFonts w:ascii="Aptos Narrow" w:hAnsi="Aptos Narrow"/>
        </w:rPr>
        <w:fldChar w:fldCharType="separate"/>
      </w:r>
      <w:hyperlink w:anchor="_Toc193800890" w:history="1">
        <w:r w:rsidR="006260BA" w:rsidRPr="003905B5">
          <w:rPr>
            <w:rStyle w:val="Hyperlink"/>
            <w:rFonts w:ascii="Arial" w:hAnsi="Arial" w:cs="Arial"/>
            <w:noProof/>
          </w:rPr>
          <w:t>1.</w:t>
        </w:r>
        <w:r w:rsidR="006260BA">
          <w:rPr>
            <w:rFonts w:cstheme="minorBidi"/>
            <w:noProof/>
            <w:kern w:val="2"/>
            <w:sz w:val="24"/>
            <w:szCs w:val="24"/>
            <w:lang w:eastAsia="zh-CN"/>
            <w14:ligatures w14:val="standardContextual"/>
          </w:rPr>
          <w:tab/>
        </w:r>
        <w:r w:rsidR="006260BA" w:rsidRPr="003905B5">
          <w:rPr>
            <w:rStyle w:val="Hyperlink"/>
            <w:rFonts w:ascii="Arial" w:hAnsi="Arial" w:cs="Arial"/>
            <w:noProof/>
          </w:rPr>
          <w:t>EXECUTIVE SUMMARY</w:t>
        </w:r>
        <w:r w:rsidR="006260BA">
          <w:rPr>
            <w:noProof/>
            <w:webHidden/>
          </w:rPr>
          <w:tab/>
        </w:r>
        <w:r w:rsidR="006260BA">
          <w:rPr>
            <w:noProof/>
            <w:webHidden/>
          </w:rPr>
          <w:fldChar w:fldCharType="begin"/>
        </w:r>
        <w:r w:rsidR="006260BA">
          <w:rPr>
            <w:noProof/>
            <w:webHidden/>
          </w:rPr>
          <w:instrText xml:space="preserve"> PAGEREF _Toc193800890 \h </w:instrText>
        </w:r>
        <w:r w:rsidR="006260BA">
          <w:rPr>
            <w:noProof/>
            <w:webHidden/>
          </w:rPr>
        </w:r>
        <w:r w:rsidR="006260BA">
          <w:rPr>
            <w:noProof/>
            <w:webHidden/>
          </w:rPr>
          <w:fldChar w:fldCharType="separate"/>
        </w:r>
        <w:r w:rsidR="006260BA">
          <w:rPr>
            <w:noProof/>
            <w:webHidden/>
          </w:rPr>
          <w:t>0</w:t>
        </w:r>
        <w:r w:rsidR="006260BA">
          <w:rPr>
            <w:noProof/>
            <w:webHidden/>
          </w:rPr>
          <w:fldChar w:fldCharType="end"/>
        </w:r>
      </w:hyperlink>
    </w:p>
    <w:p w14:paraId="3D42CE69" w14:textId="43912423" w:rsidR="006260BA" w:rsidRDefault="006260BA">
      <w:pPr>
        <w:pStyle w:val="TOC2"/>
        <w:rPr>
          <w:rFonts w:cstheme="minorBidi"/>
          <w:noProof/>
          <w:kern w:val="2"/>
          <w:sz w:val="24"/>
          <w:szCs w:val="24"/>
          <w:lang w:eastAsia="zh-CN"/>
          <w14:ligatures w14:val="standardContextual"/>
        </w:rPr>
      </w:pPr>
      <w:hyperlink w:anchor="_Toc193800892" w:history="1">
        <w:r w:rsidRPr="003905B5">
          <w:rPr>
            <w:rStyle w:val="Hyperlink"/>
            <w:noProof/>
          </w:rPr>
          <w:t>1.1</w:t>
        </w:r>
        <w:r>
          <w:rPr>
            <w:rFonts w:cstheme="minorBidi"/>
            <w:noProof/>
            <w:kern w:val="2"/>
            <w:sz w:val="24"/>
            <w:szCs w:val="24"/>
            <w:lang w:eastAsia="zh-CN"/>
            <w14:ligatures w14:val="standardContextual"/>
          </w:rPr>
          <w:tab/>
        </w:r>
        <w:r w:rsidRPr="003905B5">
          <w:rPr>
            <w:rStyle w:val="Hyperlink"/>
            <w:rFonts w:cs="Arial"/>
            <w:noProof/>
          </w:rPr>
          <w:t>Objective and Background</w:t>
        </w:r>
        <w:r>
          <w:rPr>
            <w:noProof/>
            <w:webHidden/>
          </w:rPr>
          <w:tab/>
        </w:r>
        <w:r>
          <w:rPr>
            <w:noProof/>
            <w:webHidden/>
          </w:rPr>
          <w:fldChar w:fldCharType="begin"/>
        </w:r>
        <w:r>
          <w:rPr>
            <w:noProof/>
            <w:webHidden/>
          </w:rPr>
          <w:instrText xml:space="preserve"> PAGEREF _Toc193800892 \h </w:instrText>
        </w:r>
        <w:r>
          <w:rPr>
            <w:noProof/>
            <w:webHidden/>
          </w:rPr>
        </w:r>
        <w:r>
          <w:rPr>
            <w:noProof/>
            <w:webHidden/>
          </w:rPr>
          <w:fldChar w:fldCharType="separate"/>
        </w:r>
        <w:r>
          <w:rPr>
            <w:noProof/>
            <w:webHidden/>
          </w:rPr>
          <w:t>0</w:t>
        </w:r>
        <w:r>
          <w:rPr>
            <w:noProof/>
            <w:webHidden/>
          </w:rPr>
          <w:fldChar w:fldCharType="end"/>
        </w:r>
      </w:hyperlink>
    </w:p>
    <w:p w14:paraId="46F56B4F" w14:textId="5584FEF5" w:rsidR="006260BA" w:rsidRDefault="006260BA">
      <w:pPr>
        <w:pStyle w:val="TOC2"/>
        <w:rPr>
          <w:rFonts w:cstheme="minorBidi"/>
          <w:noProof/>
          <w:kern w:val="2"/>
          <w:sz w:val="24"/>
          <w:szCs w:val="24"/>
          <w:lang w:eastAsia="zh-CN"/>
          <w14:ligatures w14:val="standardContextual"/>
        </w:rPr>
      </w:pPr>
      <w:hyperlink w:anchor="_Toc193800893" w:history="1">
        <w:r w:rsidRPr="003905B5">
          <w:rPr>
            <w:rStyle w:val="Hyperlink"/>
            <w:noProof/>
          </w:rPr>
          <w:t>1.2</w:t>
        </w:r>
        <w:r>
          <w:rPr>
            <w:rFonts w:cstheme="minorBidi"/>
            <w:noProof/>
            <w:kern w:val="2"/>
            <w:sz w:val="24"/>
            <w:szCs w:val="24"/>
            <w:lang w:eastAsia="zh-CN"/>
            <w14:ligatures w14:val="standardContextual"/>
          </w:rPr>
          <w:tab/>
        </w:r>
        <w:r w:rsidRPr="003905B5">
          <w:rPr>
            <w:rStyle w:val="Hyperlink"/>
            <w:noProof/>
          </w:rPr>
          <w:t>Model Purpose &amp; Use</w:t>
        </w:r>
        <w:r>
          <w:rPr>
            <w:noProof/>
            <w:webHidden/>
          </w:rPr>
          <w:tab/>
        </w:r>
        <w:r>
          <w:rPr>
            <w:noProof/>
            <w:webHidden/>
          </w:rPr>
          <w:fldChar w:fldCharType="begin"/>
        </w:r>
        <w:r>
          <w:rPr>
            <w:noProof/>
            <w:webHidden/>
          </w:rPr>
          <w:instrText xml:space="preserve"> PAGEREF _Toc193800893 \h </w:instrText>
        </w:r>
        <w:r>
          <w:rPr>
            <w:noProof/>
            <w:webHidden/>
          </w:rPr>
        </w:r>
        <w:r>
          <w:rPr>
            <w:noProof/>
            <w:webHidden/>
          </w:rPr>
          <w:fldChar w:fldCharType="separate"/>
        </w:r>
        <w:r>
          <w:rPr>
            <w:noProof/>
            <w:webHidden/>
          </w:rPr>
          <w:t>0</w:t>
        </w:r>
        <w:r>
          <w:rPr>
            <w:noProof/>
            <w:webHidden/>
          </w:rPr>
          <w:fldChar w:fldCharType="end"/>
        </w:r>
      </w:hyperlink>
    </w:p>
    <w:p w14:paraId="50229562" w14:textId="4F4E8265" w:rsidR="006260BA" w:rsidRDefault="006260BA">
      <w:pPr>
        <w:pStyle w:val="TOC3"/>
        <w:rPr>
          <w:rFonts w:cstheme="minorBidi"/>
          <w:noProof/>
          <w:kern w:val="2"/>
          <w:sz w:val="24"/>
          <w:szCs w:val="24"/>
          <w:lang w:eastAsia="zh-CN"/>
          <w14:ligatures w14:val="standardContextual"/>
        </w:rPr>
      </w:pPr>
      <w:hyperlink w:anchor="_Toc193800897" w:history="1">
        <w:r w:rsidRPr="003905B5">
          <w:rPr>
            <w:rStyle w:val="Hyperlink"/>
            <w:noProof/>
          </w:rPr>
          <w:t>1.2.1 Model Purpose</w:t>
        </w:r>
        <w:r>
          <w:rPr>
            <w:noProof/>
            <w:webHidden/>
          </w:rPr>
          <w:tab/>
        </w:r>
        <w:r>
          <w:rPr>
            <w:noProof/>
            <w:webHidden/>
          </w:rPr>
          <w:fldChar w:fldCharType="begin"/>
        </w:r>
        <w:r>
          <w:rPr>
            <w:noProof/>
            <w:webHidden/>
          </w:rPr>
          <w:instrText xml:space="preserve"> PAGEREF _Toc193800897 \h </w:instrText>
        </w:r>
        <w:r>
          <w:rPr>
            <w:noProof/>
            <w:webHidden/>
          </w:rPr>
        </w:r>
        <w:r>
          <w:rPr>
            <w:noProof/>
            <w:webHidden/>
          </w:rPr>
          <w:fldChar w:fldCharType="separate"/>
        </w:r>
        <w:r>
          <w:rPr>
            <w:noProof/>
            <w:webHidden/>
          </w:rPr>
          <w:t>0</w:t>
        </w:r>
        <w:r>
          <w:rPr>
            <w:noProof/>
            <w:webHidden/>
          </w:rPr>
          <w:fldChar w:fldCharType="end"/>
        </w:r>
      </w:hyperlink>
    </w:p>
    <w:p w14:paraId="59C9A8B7" w14:textId="2C82E639" w:rsidR="006260BA" w:rsidRDefault="006260BA">
      <w:pPr>
        <w:pStyle w:val="TOC3"/>
        <w:rPr>
          <w:rFonts w:cstheme="minorBidi"/>
          <w:noProof/>
          <w:kern w:val="2"/>
          <w:sz w:val="24"/>
          <w:szCs w:val="24"/>
          <w:lang w:eastAsia="zh-CN"/>
          <w14:ligatures w14:val="standardContextual"/>
        </w:rPr>
      </w:pPr>
      <w:hyperlink w:anchor="_Toc193800898" w:history="1">
        <w:r w:rsidRPr="003905B5">
          <w:rPr>
            <w:rStyle w:val="Hyperlink"/>
            <w:noProof/>
          </w:rPr>
          <w:t>1.2.2 Portfolio/Product/Transactions Overview</w:t>
        </w:r>
        <w:r>
          <w:rPr>
            <w:noProof/>
            <w:webHidden/>
          </w:rPr>
          <w:tab/>
        </w:r>
        <w:r>
          <w:rPr>
            <w:noProof/>
            <w:webHidden/>
          </w:rPr>
          <w:fldChar w:fldCharType="begin"/>
        </w:r>
        <w:r>
          <w:rPr>
            <w:noProof/>
            <w:webHidden/>
          </w:rPr>
          <w:instrText xml:space="preserve"> PAGEREF _Toc193800898 \h </w:instrText>
        </w:r>
        <w:r>
          <w:rPr>
            <w:noProof/>
            <w:webHidden/>
          </w:rPr>
        </w:r>
        <w:r>
          <w:rPr>
            <w:noProof/>
            <w:webHidden/>
          </w:rPr>
          <w:fldChar w:fldCharType="separate"/>
        </w:r>
        <w:r>
          <w:rPr>
            <w:noProof/>
            <w:webHidden/>
          </w:rPr>
          <w:t>0</w:t>
        </w:r>
        <w:r>
          <w:rPr>
            <w:noProof/>
            <w:webHidden/>
          </w:rPr>
          <w:fldChar w:fldCharType="end"/>
        </w:r>
      </w:hyperlink>
    </w:p>
    <w:p w14:paraId="285A65B3" w14:textId="7D9D168C" w:rsidR="006260BA" w:rsidRDefault="006260BA">
      <w:pPr>
        <w:pStyle w:val="TOC3"/>
        <w:rPr>
          <w:rFonts w:cstheme="minorBidi"/>
          <w:noProof/>
          <w:kern w:val="2"/>
          <w:sz w:val="24"/>
          <w:szCs w:val="24"/>
          <w:lang w:eastAsia="zh-CN"/>
          <w14:ligatures w14:val="standardContextual"/>
        </w:rPr>
      </w:pPr>
      <w:hyperlink w:anchor="_Toc193800899" w:history="1">
        <w:r w:rsidRPr="003905B5">
          <w:rPr>
            <w:rStyle w:val="Hyperlink"/>
            <w:noProof/>
          </w:rPr>
          <w:t>1.2.3 Applicable Policies and Regulations</w:t>
        </w:r>
        <w:r>
          <w:rPr>
            <w:noProof/>
            <w:webHidden/>
          </w:rPr>
          <w:tab/>
        </w:r>
        <w:r>
          <w:rPr>
            <w:noProof/>
            <w:webHidden/>
          </w:rPr>
          <w:fldChar w:fldCharType="begin"/>
        </w:r>
        <w:r>
          <w:rPr>
            <w:noProof/>
            <w:webHidden/>
          </w:rPr>
          <w:instrText xml:space="preserve"> PAGEREF _Toc193800899 \h </w:instrText>
        </w:r>
        <w:r>
          <w:rPr>
            <w:noProof/>
            <w:webHidden/>
          </w:rPr>
        </w:r>
        <w:r>
          <w:rPr>
            <w:noProof/>
            <w:webHidden/>
          </w:rPr>
          <w:fldChar w:fldCharType="separate"/>
        </w:r>
        <w:r>
          <w:rPr>
            <w:noProof/>
            <w:webHidden/>
          </w:rPr>
          <w:t>0</w:t>
        </w:r>
        <w:r>
          <w:rPr>
            <w:noProof/>
            <w:webHidden/>
          </w:rPr>
          <w:fldChar w:fldCharType="end"/>
        </w:r>
      </w:hyperlink>
    </w:p>
    <w:p w14:paraId="2EFC491D" w14:textId="4034BA14" w:rsidR="006260BA" w:rsidRDefault="006260BA">
      <w:pPr>
        <w:pStyle w:val="TOC3"/>
        <w:rPr>
          <w:rFonts w:cstheme="minorBidi"/>
          <w:noProof/>
          <w:kern w:val="2"/>
          <w:sz w:val="24"/>
          <w:szCs w:val="24"/>
          <w:lang w:eastAsia="zh-CN"/>
          <w14:ligatures w14:val="standardContextual"/>
        </w:rPr>
      </w:pPr>
      <w:hyperlink w:anchor="_Toc193800900" w:history="1">
        <w:r w:rsidRPr="003905B5">
          <w:rPr>
            <w:rStyle w:val="Hyperlink"/>
            <w:noProof/>
          </w:rPr>
          <w:t>1.2.4 Existing Models</w:t>
        </w:r>
        <w:r>
          <w:rPr>
            <w:noProof/>
            <w:webHidden/>
          </w:rPr>
          <w:tab/>
        </w:r>
        <w:r>
          <w:rPr>
            <w:noProof/>
            <w:webHidden/>
          </w:rPr>
          <w:fldChar w:fldCharType="begin"/>
        </w:r>
        <w:r>
          <w:rPr>
            <w:noProof/>
            <w:webHidden/>
          </w:rPr>
          <w:instrText xml:space="preserve"> PAGEREF _Toc193800900 \h </w:instrText>
        </w:r>
        <w:r>
          <w:rPr>
            <w:noProof/>
            <w:webHidden/>
          </w:rPr>
        </w:r>
        <w:r>
          <w:rPr>
            <w:noProof/>
            <w:webHidden/>
          </w:rPr>
          <w:fldChar w:fldCharType="separate"/>
        </w:r>
        <w:r>
          <w:rPr>
            <w:noProof/>
            <w:webHidden/>
          </w:rPr>
          <w:t>0</w:t>
        </w:r>
        <w:r>
          <w:rPr>
            <w:noProof/>
            <w:webHidden/>
          </w:rPr>
          <w:fldChar w:fldCharType="end"/>
        </w:r>
      </w:hyperlink>
    </w:p>
    <w:p w14:paraId="1F8DA325" w14:textId="2DE53640" w:rsidR="006260BA" w:rsidRDefault="006260BA">
      <w:pPr>
        <w:pStyle w:val="TOC3"/>
        <w:rPr>
          <w:rFonts w:cstheme="minorBidi"/>
          <w:noProof/>
          <w:kern w:val="2"/>
          <w:sz w:val="24"/>
          <w:szCs w:val="24"/>
          <w:lang w:eastAsia="zh-CN"/>
          <w14:ligatures w14:val="standardContextual"/>
        </w:rPr>
      </w:pPr>
      <w:hyperlink w:anchor="_Toc193800901" w:history="1">
        <w:r w:rsidRPr="003905B5">
          <w:rPr>
            <w:rStyle w:val="Hyperlink"/>
            <w:noProof/>
          </w:rPr>
          <w:t>1.2.5 Upstream/Downstream Model Dependencies</w:t>
        </w:r>
        <w:r>
          <w:rPr>
            <w:noProof/>
            <w:webHidden/>
          </w:rPr>
          <w:tab/>
        </w:r>
        <w:r>
          <w:rPr>
            <w:noProof/>
            <w:webHidden/>
          </w:rPr>
          <w:fldChar w:fldCharType="begin"/>
        </w:r>
        <w:r>
          <w:rPr>
            <w:noProof/>
            <w:webHidden/>
          </w:rPr>
          <w:instrText xml:space="preserve"> PAGEREF _Toc193800901 \h </w:instrText>
        </w:r>
        <w:r>
          <w:rPr>
            <w:noProof/>
            <w:webHidden/>
          </w:rPr>
        </w:r>
        <w:r>
          <w:rPr>
            <w:noProof/>
            <w:webHidden/>
          </w:rPr>
          <w:fldChar w:fldCharType="separate"/>
        </w:r>
        <w:r>
          <w:rPr>
            <w:noProof/>
            <w:webHidden/>
          </w:rPr>
          <w:t>0</w:t>
        </w:r>
        <w:r>
          <w:rPr>
            <w:noProof/>
            <w:webHidden/>
          </w:rPr>
          <w:fldChar w:fldCharType="end"/>
        </w:r>
      </w:hyperlink>
    </w:p>
    <w:p w14:paraId="17B89278" w14:textId="0158DA0C" w:rsidR="006260BA" w:rsidRDefault="006260BA">
      <w:pPr>
        <w:pStyle w:val="TOC3"/>
        <w:rPr>
          <w:rFonts w:cstheme="minorBidi"/>
          <w:noProof/>
          <w:kern w:val="2"/>
          <w:sz w:val="24"/>
          <w:szCs w:val="24"/>
          <w:lang w:eastAsia="zh-CN"/>
          <w14:ligatures w14:val="standardContextual"/>
        </w:rPr>
      </w:pPr>
      <w:hyperlink w:anchor="_Toc193800902" w:history="1">
        <w:r w:rsidRPr="003905B5">
          <w:rPr>
            <w:rStyle w:val="Hyperlink"/>
            <w:noProof/>
          </w:rPr>
          <w:t>1.2.6 Process Flow Diagram</w:t>
        </w:r>
        <w:r>
          <w:rPr>
            <w:noProof/>
            <w:webHidden/>
          </w:rPr>
          <w:tab/>
        </w:r>
        <w:r>
          <w:rPr>
            <w:noProof/>
            <w:webHidden/>
          </w:rPr>
          <w:fldChar w:fldCharType="begin"/>
        </w:r>
        <w:r>
          <w:rPr>
            <w:noProof/>
            <w:webHidden/>
          </w:rPr>
          <w:instrText xml:space="preserve"> PAGEREF _Toc193800902 \h </w:instrText>
        </w:r>
        <w:r>
          <w:rPr>
            <w:noProof/>
            <w:webHidden/>
          </w:rPr>
        </w:r>
        <w:r>
          <w:rPr>
            <w:noProof/>
            <w:webHidden/>
          </w:rPr>
          <w:fldChar w:fldCharType="separate"/>
        </w:r>
        <w:r>
          <w:rPr>
            <w:noProof/>
            <w:webHidden/>
          </w:rPr>
          <w:t>0</w:t>
        </w:r>
        <w:r>
          <w:rPr>
            <w:noProof/>
            <w:webHidden/>
          </w:rPr>
          <w:fldChar w:fldCharType="end"/>
        </w:r>
      </w:hyperlink>
    </w:p>
    <w:p w14:paraId="1ED7B8C6" w14:textId="0FE197F1" w:rsidR="006260BA" w:rsidRDefault="006260BA">
      <w:pPr>
        <w:pStyle w:val="TOC2"/>
        <w:rPr>
          <w:rFonts w:cstheme="minorBidi"/>
          <w:noProof/>
          <w:kern w:val="2"/>
          <w:sz w:val="24"/>
          <w:szCs w:val="24"/>
          <w:lang w:eastAsia="zh-CN"/>
          <w14:ligatures w14:val="standardContextual"/>
        </w:rPr>
      </w:pPr>
      <w:hyperlink w:anchor="_Toc193800903" w:history="1">
        <w:r w:rsidRPr="003905B5">
          <w:rPr>
            <w:rStyle w:val="Hyperlink"/>
            <w:rFonts w:cs="Arial"/>
            <w:noProof/>
          </w:rPr>
          <w:t>1.3 Model Key Stakeholders, Change Management, &amp; Outstanding Issues</w:t>
        </w:r>
        <w:r>
          <w:rPr>
            <w:noProof/>
            <w:webHidden/>
          </w:rPr>
          <w:tab/>
        </w:r>
        <w:r>
          <w:rPr>
            <w:noProof/>
            <w:webHidden/>
          </w:rPr>
          <w:fldChar w:fldCharType="begin"/>
        </w:r>
        <w:r>
          <w:rPr>
            <w:noProof/>
            <w:webHidden/>
          </w:rPr>
          <w:instrText xml:space="preserve"> PAGEREF _Toc193800903 \h </w:instrText>
        </w:r>
        <w:r>
          <w:rPr>
            <w:noProof/>
            <w:webHidden/>
          </w:rPr>
        </w:r>
        <w:r>
          <w:rPr>
            <w:noProof/>
            <w:webHidden/>
          </w:rPr>
          <w:fldChar w:fldCharType="separate"/>
        </w:r>
        <w:r>
          <w:rPr>
            <w:noProof/>
            <w:webHidden/>
          </w:rPr>
          <w:t>0</w:t>
        </w:r>
        <w:r>
          <w:rPr>
            <w:noProof/>
            <w:webHidden/>
          </w:rPr>
          <w:fldChar w:fldCharType="end"/>
        </w:r>
      </w:hyperlink>
    </w:p>
    <w:p w14:paraId="54D839BA" w14:textId="03B814EF" w:rsidR="006260BA" w:rsidRDefault="006260BA">
      <w:pPr>
        <w:pStyle w:val="TOC1"/>
        <w:rPr>
          <w:rFonts w:cstheme="minorBidi"/>
          <w:noProof/>
          <w:kern w:val="2"/>
          <w:sz w:val="24"/>
          <w:szCs w:val="24"/>
          <w:lang w:eastAsia="zh-CN"/>
          <w14:ligatures w14:val="standardContextual"/>
        </w:rPr>
      </w:pPr>
      <w:hyperlink w:anchor="_Toc193800904" w:history="1">
        <w:r w:rsidRPr="003905B5">
          <w:rPr>
            <w:rStyle w:val="Hyperlink"/>
            <w:rFonts w:ascii="Arial" w:hAnsi="Arial"/>
            <w:noProof/>
          </w:rPr>
          <w:t>2</w:t>
        </w:r>
        <w:r>
          <w:rPr>
            <w:rFonts w:cstheme="minorBidi"/>
            <w:noProof/>
            <w:kern w:val="2"/>
            <w:sz w:val="24"/>
            <w:szCs w:val="24"/>
            <w:lang w:eastAsia="zh-CN"/>
            <w14:ligatures w14:val="standardContextual"/>
          </w:rPr>
          <w:tab/>
        </w:r>
        <w:r w:rsidRPr="003905B5">
          <w:rPr>
            <w:rStyle w:val="Hyperlink"/>
            <w:rFonts w:ascii="Arial" w:hAnsi="Arial" w:cs="Arial"/>
            <w:noProof/>
          </w:rPr>
          <w:t>INPUT DATA INTEGRITY &amp; APPROPRIATENESS</w:t>
        </w:r>
        <w:r>
          <w:rPr>
            <w:noProof/>
            <w:webHidden/>
          </w:rPr>
          <w:tab/>
        </w:r>
        <w:r>
          <w:rPr>
            <w:noProof/>
            <w:webHidden/>
          </w:rPr>
          <w:fldChar w:fldCharType="begin"/>
        </w:r>
        <w:r>
          <w:rPr>
            <w:noProof/>
            <w:webHidden/>
          </w:rPr>
          <w:instrText xml:space="preserve"> PAGEREF _Toc193800904 \h </w:instrText>
        </w:r>
        <w:r>
          <w:rPr>
            <w:noProof/>
            <w:webHidden/>
          </w:rPr>
        </w:r>
        <w:r>
          <w:rPr>
            <w:noProof/>
            <w:webHidden/>
          </w:rPr>
          <w:fldChar w:fldCharType="separate"/>
        </w:r>
        <w:r>
          <w:rPr>
            <w:noProof/>
            <w:webHidden/>
          </w:rPr>
          <w:t>0</w:t>
        </w:r>
        <w:r>
          <w:rPr>
            <w:noProof/>
            <w:webHidden/>
          </w:rPr>
          <w:fldChar w:fldCharType="end"/>
        </w:r>
      </w:hyperlink>
    </w:p>
    <w:p w14:paraId="062B7E73" w14:textId="1D5CAF04" w:rsidR="006260BA" w:rsidRDefault="006260BA">
      <w:pPr>
        <w:pStyle w:val="TOC2"/>
        <w:rPr>
          <w:rFonts w:cstheme="minorBidi"/>
          <w:noProof/>
          <w:kern w:val="2"/>
          <w:sz w:val="24"/>
          <w:szCs w:val="24"/>
          <w:lang w:eastAsia="zh-CN"/>
          <w14:ligatures w14:val="standardContextual"/>
        </w:rPr>
      </w:pPr>
      <w:hyperlink w:anchor="_Toc193800905" w:history="1">
        <w:r w:rsidRPr="003905B5">
          <w:rPr>
            <w:rStyle w:val="Hyperlink"/>
            <w:noProof/>
          </w:rPr>
          <w:t>2.1</w:t>
        </w:r>
        <w:r>
          <w:rPr>
            <w:rFonts w:cstheme="minorBidi"/>
            <w:noProof/>
            <w:kern w:val="2"/>
            <w:sz w:val="24"/>
            <w:szCs w:val="24"/>
            <w:lang w:eastAsia="zh-CN"/>
            <w14:ligatures w14:val="standardContextual"/>
          </w:rPr>
          <w:tab/>
        </w:r>
        <w:r w:rsidRPr="003905B5">
          <w:rPr>
            <w:rStyle w:val="Hyperlink"/>
            <w:noProof/>
          </w:rPr>
          <w:t>MODEL DEVELOPMENT DATA</w:t>
        </w:r>
        <w:r>
          <w:rPr>
            <w:noProof/>
            <w:webHidden/>
          </w:rPr>
          <w:tab/>
        </w:r>
        <w:r>
          <w:rPr>
            <w:noProof/>
            <w:webHidden/>
          </w:rPr>
          <w:fldChar w:fldCharType="begin"/>
        </w:r>
        <w:r>
          <w:rPr>
            <w:noProof/>
            <w:webHidden/>
          </w:rPr>
          <w:instrText xml:space="preserve"> PAGEREF _Toc193800905 \h </w:instrText>
        </w:r>
        <w:r>
          <w:rPr>
            <w:noProof/>
            <w:webHidden/>
          </w:rPr>
        </w:r>
        <w:r>
          <w:rPr>
            <w:noProof/>
            <w:webHidden/>
          </w:rPr>
          <w:fldChar w:fldCharType="separate"/>
        </w:r>
        <w:r>
          <w:rPr>
            <w:noProof/>
            <w:webHidden/>
          </w:rPr>
          <w:t>0</w:t>
        </w:r>
        <w:r>
          <w:rPr>
            <w:noProof/>
            <w:webHidden/>
          </w:rPr>
          <w:fldChar w:fldCharType="end"/>
        </w:r>
      </w:hyperlink>
    </w:p>
    <w:p w14:paraId="4D9EA824" w14:textId="14EF0909" w:rsidR="006260BA" w:rsidRDefault="006260BA">
      <w:pPr>
        <w:pStyle w:val="TOC3"/>
        <w:rPr>
          <w:rFonts w:cstheme="minorBidi"/>
          <w:noProof/>
          <w:kern w:val="2"/>
          <w:sz w:val="24"/>
          <w:szCs w:val="24"/>
          <w:lang w:eastAsia="zh-CN"/>
          <w14:ligatures w14:val="standardContextual"/>
        </w:rPr>
      </w:pPr>
      <w:hyperlink w:anchor="_Toc193800906" w:history="1">
        <w:r w:rsidRPr="003905B5">
          <w:rPr>
            <w:rStyle w:val="Hyperlink"/>
            <w:noProof/>
          </w:rPr>
          <w:t>2.1.1</w:t>
        </w:r>
        <w:r>
          <w:rPr>
            <w:rFonts w:cstheme="minorBidi"/>
            <w:noProof/>
            <w:kern w:val="2"/>
            <w:sz w:val="24"/>
            <w:szCs w:val="24"/>
            <w:lang w:eastAsia="zh-CN"/>
            <w14:ligatures w14:val="standardContextual"/>
          </w:rPr>
          <w:tab/>
        </w:r>
        <w:r w:rsidRPr="003905B5">
          <w:rPr>
            <w:rStyle w:val="Hyperlink"/>
            <w:noProof/>
          </w:rPr>
          <w:t>Overview of Model Development Data</w:t>
        </w:r>
        <w:r>
          <w:rPr>
            <w:noProof/>
            <w:webHidden/>
          </w:rPr>
          <w:tab/>
        </w:r>
        <w:r>
          <w:rPr>
            <w:noProof/>
            <w:webHidden/>
          </w:rPr>
          <w:fldChar w:fldCharType="begin"/>
        </w:r>
        <w:r>
          <w:rPr>
            <w:noProof/>
            <w:webHidden/>
          </w:rPr>
          <w:instrText xml:space="preserve"> PAGEREF _Toc193800906 \h </w:instrText>
        </w:r>
        <w:r>
          <w:rPr>
            <w:noProof/>
            <w:webHidden/>
          </w:rPr>
        </w:r>
        <w:r>
          <w:rPr>
            <w:noProof/>
            <w:webHidden/>
          </w:rPr>
          <w:fldChar w:fldCharType="separate"/>
        </w:r>
        <w:r>
          <w:rPr>
            <w:noProof/>
            <w:webHidden/>
          </w:rPr>
          <w:t>0</w:t>
        </w:r>
        <w:r>
          <w:rPr>
            <w:noProof/>
            <w:webHidden/>
          </w:rPr>
          <w:fldChar w:fldCharType="end"/>
        </w:r>
      </w:hyperlink>
    </w:p>
    <w:p w14:paraId="5AA546EA" w14:textId="6E4A4119" w:rsidR="006260BA" w:rsidRDefault="006260BA">
      <w:pPr>
        <w:pStyle w:val="TOC3"/>
        <w:rPr>
          <w:rFonts w:cstheme="minorBidi"/>
          <w:noProof/>
          <w:kern w:val="2"/>
          <w:sz w:val="24"/>
          <w:szCs w:val="24"/>
          <w:lang w:eastAsia="zh-CN"/>
          <w14:ligatures w14:val="standardContextual"/>
        </w:rPr>
      </w:pPr>
      <w:hyperlink w:anchor="_Toc193800907" w:history="1">
        <w:r w:rsidRPr="003905B5">
          <w:rPr>
            <w:rStyle w:val="Hyperlink"/>
            <w:noProof/>
          </w:rPr>
          <w:t>2.1.2</w:t>
        </w:r>
        <w:r>
          <w:rPr>
            <w:rFonts w:cstheme="minorBidi"/>
            <w:noProof/>
            <w:kern w:val="2"/>
            <w:sz w:val="24"/>
            <w:szCs w:val="24"/>
            <w:lang w:eastAsia="zh-CN"/>
            <w14:ligatures w14:val="standardContextual"/>
          </w:rPr>
          <w:tab/>
        </w:r>
        <w:r w:rsidRPr="003905B5">
          <w:rPr>
            <w:rStyle w:val="Hyperlink"/>
            <w:noProof/>
          </w:rPr>
          <w:t>Development Data Sources, Extraction Process, and Reconciliation</w:t>
        </w:r>
        <w:r>
          <w:rPr>
            <w:noProof/>
            <w:webHidden/>
          </w:rPr>
          <w:tab/>
        </w:r>
        <w:r>
          <w:rPr>
            <w:noProof/>
            <w:webHidden/>
          </w:rPr>
          <w:fldChar w:fldCharType="begin"/>
        </w:r>
        <w:r>
          <w:rPr>
            <w:noProof/>
            <w:webHidden/>
          </w:rPr>
          <w:instrText xml:space="preserve"> PAGEREF _Toc193800907 \h </w:instrText>
        </w:r>
        <w:r>
          <w:rPr>
            <w:noProof/>
            <w:webHidden/>
          </w:rPr>
        </w:r>
        <w:r>
          <w:rPr>
            <w:noProof/>
            <w:webHidden/>
          </w:rPr>
          <w:fldChar w:fldCharType="separate"/>
        </w:r>
        <w:r>
          <w:rPr>
            <w:noProof/>
            <w:webHidden/>
          </w:rPr>
          <w:t>0</w:t>
        </w:r>
        <w:r>
          <w:rPr>
            <w:noProof/>
            <w:webHidden/>
          </w:rPr>
          <w:fldChar w:fldCharType="end"/>
        </w:r>
      </w:hyperlink>
    </w:p>
    <w:p w14:paraId="119E770C" w14:textId="3FDAFD62" w:rsidR="006260BA" w:rsidRDefault="006260BA">
      <w:pPr>
        <w:pStyle w:val="TOC3"/>
        <w:rPr>
          <w:rFonts w:cstheme="minorBidi"/>
          <w:noProof/>
          <w:kern w:val="2"/>
          <w:sz w:val="24"/>
          <w:szCs w:val="24"/>
          <w:lang w:eastAsia="zh-CN"/>
          <w14:ligatures w14:val="standardContextual"/>
        </w:rPr>
      </w:pPr>
      <w:hyperlink w:anchor="_Toc193800912" w:history="1">
        <w:r w:rsidRPr="003905B5">
          <w:rPr>
            <w:rStyle w:val="Hyperlink"/>
            <w:noProof/>
          </w:rPr>
          <w:t>2.1.3 Development Data Preparation</w:t>
        </w:r>
        <w:r>
          <w:rPr>
            <w:noProof/>
            <w:webHidden/>
          </w:rPr>
          <w:tab/>
        </w:r>
        <w:r>
          <w:rPr>
            <w:noProof/>
            <w:webHidden/>
          </w:rPr>
          <w:fldChar w:fldCharType="begin"/>
        </w:r>
        <w:r>
          <w:rPr>
            <w:noProof/>
            <w:webHidden/>
          </w:rPr>
          <w:instrText xml:space="preserve"> PAGEREF _Toc193800912 \h </w:instrText>
        </w:r>
        <w:r>
          <w:rPr>
            <w:noProof/>
            <w:webHidden/>
          </w:rPr>
        </w:r>
        <w:r>
          <w:rPr>
            <w:noProof/>
            <w:webHidden/>
          </w:rPr>
          <w:fldChar w:fldCharType="separate"/>
        </w:r>
        <w:r>
          <w:rPr>
            <w:noProof/>
            <w:webHidden/>
          </w:rPr>
          <w:t>0</w:t>
        </w:r>
        <w:r>
          <w:rPr>
            <w:noProof/>
            <w:webHidden/>
          </w:rPr>
          <w:fldChar w:fldCharType="end"/>
        </w:r>
      </w:hyperlink>
    </w:p>
    <w:p w14:paraId="0749BA64" w14:textId="07CC7E8F" w:rsidR="006260BA" w:rsidRDefault="006260BA">
      <w:pPr>
        <w:pStyle w:val="TOC3"/>
        <w:rPr>
          <w:rFonts w:cstheme="minorBidi"/>
          <w:noProof/>
          <w:kern w:val="2"/>
          <w:sz w:val="24"/>
          <w:szCs w:val="24"/>
          <w:lang w:eastAsia="zh-CN"/>
          <w14:ligatures w14:val="standardContextual"/>
        </w:rPr>
      </w:pPr>
      <w:hyperlink w:anchor="_Toc193800913" w:history="1">
        <w:r w:rsidRPr="003905B5">
          <w:rPr>
            <w:rStyle w:val="Hyperlink"/>
            <w:noProof/>
          </w:rPr>
          <w:t>2.1.4 Data Limitations</w:t>
        </w:r>
        <w:r>
          <w:rPr>
            <w:noProof/>
            <w:webHidden/>
          </w:rPr>
          <w:tab/>
        </w:r>
        <w:r>
          <w:rPr>
            <w:noProof/>
            <w:webHidden/>
          </w:rPr>
          <w:fldChar w:fldCharType="begin"/>
        </w:r>
        <w:r>
          <w:rPr>
            <w:noProof/>
            <w:webHidden/>
          </w:rPr>
          <w:instrText xml:space="preserve"> PAGEREF _Toc193800913 \h </w:instrText>
        </w:r>
        <w:r>
          <w:rPr>
            <w:noProof/>
            <w:webHidden/>
          </w:rPr>
        </w:r>
        <w:r>
          <w:rPr>
            <w:noProof/>
            <w:webHidden/>
          </w:rPr>
          <w:fldChar w:fldCharType="separate"/>
        </w:r>
        <w:r>
          <w:rPr>
            <w:noProof/>
            <w:webHidden/>
          </w:rPr>
          <w:t>0</w:t>
        </w:r>
        <w:r>
          <w:rPr>
            <w:noProof/>
            <w:webHidden/>
          </w:rPr>
          <w:fldChar w:fldCharType="end"/>
        </w:r>
      </w:hyperlink>
    </w:p>
    <w:p w14:paraId="32803631" w14:textId="68164740" w:rsidR="006260BA" w:rsidRDefault="006260BA">
      <w:pPr>
        <w:pStyle w:val="TOC3"/>
        <w:rPr>
          <w:rFonts w:cstheme="minorBidi"/>
          <w:noProof/>
          <w:kern w:val="2"/>
          <w:sz w:val="24"/>
          <w:szCs w:val="24"/>
          <w:lang w:eastAsia="zh-CN"/>
          <w14:ligatures w14:val="standardContextual"/>
        </w:rPr>
      </w:pPr>
      <w:hyperlink w:anchor="_Toc193800914" w:history="1">
        <w:r w:rsidRPr="003905B5">
          <w:rPr>
            <w:rStyle w:val="Hyperlink"/>
            <w:noProof/>
          </w:rPr>
          <w:t>2.1.5 Data Preparation Software / Platform</w:t>
        </w:r>
        <w:r>
          <w:rPr>
            <w:noProof/>
            <w:webHidden/>
          </w:rPr>
          <w:tab/>
        </w:r>
        <w:r>
          <w:rPr>
            <w:noProof/>
            <w:webHidden/>
          </w:rPr>
          <w:fldChar w:fldCharType="begin"/>
        </w:r>
        <w:r>
          <w:rPr>
            <w:noProof/>
            <w:webHidden/>
          </w:rPr>
          <w:instrText xml:space="preserve"> PAGEREF _Toc193800914 \h </w:instrText>
        </w:r>
        <w:r>
          <w:rPr>
            <w:noProof/>
            <w:webHidden/>
          </w:rPr>
        </w:r>
        <w:r>
          <w:rPr>
            <w:noProof/>
            <w:webHidden/>
          </w:rPr>
          <w:fldChar w:fldCharType="separate"/>
        </w:r>
        <w:r>
          <w:rPr>
            <w:noProof/>
            <w:webHidden/>
          </w:rPr>
          <w:t>0</w:t>
        </w:r>
        <w:r>
          <w:rPr>
            <w:noProof/>
            <w:webHidden/>
          </w:rPr>
          <w:fldChar w:fldCharType="end"/>
        </w:r>
      </w:hyperlink>
    </w:p>
    <w:p w14:paraId="7BABC18D" w14:textId="6D5420E2" w:rsidR="006260BA" w:rsidRDefault="006260BA">
      <w:pPr>
        <w:pStyle w:val="TOC3"/>
        <w:rPr>
          <w:rFonts w:cstheme="minorBidi"/>
          <w:noProof/>
          <w:kern w:val="2"/>
          <w:sz w:val="24"/>
          <w:szCs w:val="24"/>
          <w:lang w:eastAsia="zh-CN"/>
          <w14:ligatures w14:val="standardContextual"/>
        </w:rPr>
      </w:pPr>
      <w:hyperlink w:anchor="_Toc193800915" w:history="1">
        <w:r w:rsidRPr="003905B5">
          <w:rPr>
            <w:rStyle w:val="Hyperlink"/>
            <w:noProof/>
          </w:rPr>
          <w:t>2.1.6 Data Retention</w:t>
        </w:r>
        <w:r>
          <w:rPr>
            <w:noProof/>
            <w:webHidden/>
          </w:rPr>
          <w:tab/>
        </w:r>
        <w:r>
          <w:rPr>
            <w:noProof/>
            <w:webHidden/>
          </w:rPr>
          <w:fldChar w:fldCharType="begin"/>
        </w:r>
        <w:r>
          <w:rPr>
            <w:noProof/>
            <w:webHidden/>
          </w:rPr>
          <w:instrText xml:space="preserve"> PAGEREF _Toc193800915 \h </w:instrText>
        </w:r>
        <w:r>
          <w:rPr>
            <w:noProof/>
            <w:webHidden/>
          </w:rPr>
        </w:r>
        <w:r>
          <w:rPr>
            <w:noProof/>
            <w:webHidden/>
          </w:rPr>
          <w:fldChar w:fldCharType="separate"/>
        </w:r>
        <w:r>
          <w:rPr>
            <w:noProof/>
            <w:webHidden/>
          </w:rPr>
          <w:t>0</w:t>
        </w:r>
        <w:r>
          <w:rPr>
            <w:noProof/>
            <w:webHidden/>
          </w:rPr>
          <w:fldChar w:fldCharType="end"/>
        </w:r>
      </w:hyperlink>
    </w:p>
    <w:p w14:paraId="072D3091" w14:textId="3A8B7183" w:rsidR="006260BA" w:rsidRDefault="006260BA">
      <w:pPr>
        <w:pStyle w:val="TOC1"/>
        <w:rPr>
          <w:rFonts w:cstheme="minorBidi"/>
          <w:noProof/>
          <w:kern w:val="2"/>
          <w:sz w:val="24"/>
          <w:szCs w:val="24"/>
          <w:lang w:eastAsia="zh-CN"/>
          <w14:ligatures w14:val="standardContextual"/>
        </w:rPr>
      </w:pPr>
      <w:hyperlink w:anchor="_Toc193800916" w:history="1">
        <w:r w:rsidRPr="003905B5">
          <w:rPr>
            <w:rStyle w:val="Hyperlink"/>
            <w:rFonts w:ascii="Arial" w:hAnsi="Arial" w:cs="Arial"/>
            <w:noProof/>
          </w:rPr>
          <w:t>3. CONCEPTUAL SOUNDNESS</w:t>
        </w:r>
        <w:r>
          <w:rPr>
            <w:noProof/>
            <w:webHidden/>
          </w:rPr>
          <w:tab/>
        </w:r>
        <w:r>
          <w:rPr>
            <w:noProof/>
            <w:webHidden/>
          </w:rPr>
          <w:fldChar w:fldCharType="begin"/>
        </w:r>
        <w:r>
          <w:rPr>
            <w:noProof/>
            <w:webHidden/>
          </w:rPr>
          <w:instrText xml:space="preserve"> PAGEREF _Toc193800916 \h </w:instrText>
        </w:r>
        <w:r>
          <w:rPr>
            <w:noProof/>
            <w:webHidden/>
          </w:rPr>
        </w:r>
        <w:r>
          <w:rPr>
            <w:noProof/>
            <w:webHidden/>
          </w:rPr>
          <w:fldChar w:fldCharType="separate"/>
        </w:r>
        <w:r>
          <w:rPr>
            <w:noProof/>
            <w:webHidden/>
          </w:rPr>
          <w:t>0</w:t>
        </w:r>
        <w:r>
          <w:rPr>
            <w:noProof/>
            <w:webHidden/>
          </w:rPr>
          <w:fldChar w:fldCharType="end"/>
        </w:r>
      </w:hyperlink>
    </w:p>
    <w:p w14:paraId="6BACE558" w14:textId="5F23E5DE" w:rsidR="006260BA" w:rsidRDefault="006260BA">
      <w:pPr>
        <w:pStyle w:val="TOC2"/>
        <w:rPr>
          <w:rFonts w:cstheme="minorBidi"/>
          <w:noProof/>
          <w:kern w:val="2"/>
          <w:sz w:val="24"/>
          <w:szCs w:val="24"/>
          <w:lang w:eastAsia="zh-CN"/>
          <w14:ligatures w14:val="standardContextual"/>
        </w:rPr>
      </w:pPr>
      <w:hyperlink w:anchor="_Toc193800917" w:history="1">
        <w:r w:rsidRPr="003905B5">
          <w:rPr>
            <w:rStyle w:val="Hyperlink"/>
            <w:rFonts w:cs="Arial"/>
            <w:noProof/>
          </w:rPr>
          <w:t>3.1 MODEL THEORY AND ASSUMPTIONS</w:t>
        </w:r>
        <w:r>
          <w:rPr>
            <w:noProof/>
            <w:webHidden/>
          </w:rPr>
          <w:tab/>
        </w:r>
        <w:r>
          <w:rPr>
            <w:noProof/>
            <w:webHidden/>
          </w:rPr>
          <w:fldChar w:fldCharType="begin"/>
        </w:r>
        <w:r>
          <w:rPr>
            <w:noProof/>
            <w:webHidden/>
          </w:rPr>
          <w:instrText xml:space="preserve"> PAGEREF _Toc193800917 \h </w:instrText>
        </w:r>
        <w:r>
          <w:rPr>
            <w:noProof/>
            <w:webHidden/>
          </w:rPr>
        </w:r>
        <w:r>
          <w:rPr>
            <w:noProof/>
            <w:webHidden/>
          </w:rPr>
          <w:fldChar w:fldCharType="separate"/>
        </w:r>
        <w:r>
          <w:rPr>
            <w:noProof/>
            <w:webHidden/>
          </w:rPr>
          <w:t>0</w:t>
        </w:r>
        <w:r>
          <w:rPr>
            <w:noProof/>
            <w:webHidden/>
          </w:rPr>
          <w:fldChar w:fldCharType="end"/>
        </w:r>
      </w:hyperlink>
    </w:p>
    <w:p w14:paraId="62E7436C" w14:textId="4D42B18F" w:rsidR="006260BA" w:rsidRDefault="006260BA">
      <w:pPr>
        <w:pStyle w:val="TOC3"/>
        <w:rPr>
          <w:rFonts w:cstheme="minorBidi"/>
          <w:noProof/>
          <w:kern w:val="2"/>
          <w:sz w:val="24"/>
          <w:szCs w:val="24"/>
          <w:lang w:eastAsia="zh-CN"/>
          <w14:ligatures w14:val="standardContextual"/>
        </w:rPr>
      </w:pPr>
      <w:hyperlink w:anchor="_Toc193800918" w:history="1">
        <w:r w:rsidRPr="003905B5">
          <w:rPr>
            <w:rStyle w:val="Hyperlink"/>
            <w:noProof/>
          </w:rPr>
          <w:t>3.1.1</w:t>
        </w:r>
        <w:r>
          <w:rPr>
            <w:rFonts w:cstheme="minorBidi"/>
            <w:noProof/>
            <w:kern w:val="2"/>
            <w:sz w:val="24"/>
            <w:szCs w:val="24"/>
            <w:lang w:eastAsia="zh-CN"/>
            <w14:ligatures w14:val="standardContextual"/>
          </w:rPr>
          <w:tab/>
        </w:r>
        <w:r w:rsidRPr="003905B5">
          <w:rPr>
            <w:rStyle w:val="Hyperlink"/>
            <w:noProof/>
          </w:rPr>
          <w:t>Model Theory and Methodology</w:t>
        </w:r>
        <w:r>
          <w:rPr>
            <w:noProof/>
            <w:webHidden/>
          </w:rPr>
          <w:tab/>
        </w:r>
        <w:r>
          <w:rPr>
            <w:noProof/>
            <w:webHidden/>
          </w:rPr>
          <w:fldChar w:fldCharType="begin"/>
        </w:r>
        <w:r>
          <w:rPr>
            <w:noProof/>
            <w:webHidden/>
          </w:rPr>
          <w:instrText xml:space="preserve"> PAGEREF _Toc193800918 \h </w:instrText>
        </w:r>
        <w:r>
          <w:rPr>
            <w:noProof/>
            <w:webHidden/>
          </w:rPr>
        </w:r>
        <w:r>
          <w:rPr>
            <w:noProof/>
            <w:webHidden/>
          </w:rPr>
          <w:fldChar w:fldCharType="separate"/>
        </w:r>
        <w:r>
          <w:rPr>
            <w:noProof/>
            <w:webHidden/>
          </w:rPr>
          <w:t>0</w:t>
        </w:r>
        <w:r>
          <w:rPr>
            <w:noProof/>
            <w:webHidden/>
          </w:rPr>
          <w:fldChar w:fldCharType="end"/>
        </w:r>
      </w:hyperlink>
    </w:p>
    <w:p w14:paraId="5D127A26" w14:textId="7C41A343" w:rsidR="006260BA" w:rsidRDefault="006260BA">
      <w:pPr>
        <w:pStyle w:val="TOC3"/>
        <w:rPr>
          <w:rFonts w:cstheme="minorBidi"/>
          <w:noProof/>
          <w:kern w:val="2"/>
          <w:sz w:val="24"/>
          <w:szCs w:val="24"/>
          <w:lang w:eastAsia="zh-CN"/>
          <w14:ligatures w14:val="standardContextual"/>
        </w:rPr>
      </w:pPr>
      <w:hyperlink w:anchor="_Toc193800919" w:history="1">
        <w:r w:rsidRPr="003905B5">
          <w:rPr>
            <w:rStyle w:val="Hyperlink"/>
            <w:noProof/>
          </w:rPr>
          <w:t>3.1.2</w:t>
        </w:r>
        <w:r>
          <w:rPr>
            <w:rFonts w:cstheme="minorBidi"/>
            <w:noProof/>
            <w:kern w:val="2"/>
            <w:sz w:val="24"/>
            <w:szCs w:val="24"/>
            <w:lang w:eastAsia="zh-CN"/>
            <w14:ligatures w14:val="standardContextual"/>
          </w:rPr>
          <w:tab/>
        </w:r>
        <w:r w:rsidRPr="003905B5">
          <w:rPr>
            <w:rStyle w:val="Hyperlink"/>
            <w:noProof/>
          </w:rPr>
          <w:t>Segmentation Approach</w:t>
        </w:r>
        <w:r>
          <w:rPr>
            <w:noProof/>
            <w:webHidden/>
          </w:rPr>
          <w:tab/>
        </w:r>
        <w:r>
          <w:rPr>
            <w:noProof/>
            <w:webHidden/>
          </w:rPr>
          <w:fldChar w:fldCharType="begin"/>
        </w:r>
        <w:r>
          <w:rPr>
            <w:noProof/>
            <w:webHidden/>
          </w:rPr>
          <w:instrText xml:space="preserve"> PAGEREF _Toc193800919 \h </w:instrText>
        </w:r>
        <w:r>
          <w:rPr>
            <w:noProof/>
            <w:webHidden/>
          </w:rPr>
        </w:r>
        <w:r>
          <w:rPr>
            <w:noProof/>
            <w:webHidden/>
          </w:rPr>
          <w:fldChar w:fldCharType="separate"/>
        </w:r>
        <w:r>
          <w:rPr>
            <w:noProof/>
            <w:webHidden/>
          </w:rPr>
          <w:t>0</w:t>
        </w:r>
        <w:r>
          <w:rPr>
            <w:noProof/>
            <w:webHidden/>
          </w:rPr>
          <w:fldChar w:fldCharType="end"/>
        </w:r>
      </w:hyperlink>
    </w:p>
    <w:p w14:paraId="28E4DD92" w14:textId="404D8510" w:rsidR="006260BA" w:rsidRDefault="006260BA">
      <w:pPr>
        <w:pStyle w:val="TOC3"/>
        <w:rPr>
          <w:rFonts w:cstheme="minorBidi"/>
          <w:noProof/>
          <w:kern w:val="2"/>
          <w:sz w:val="24"/>
          <w:szCs w:val="24"/>
          <w:lang w:eastAsia="zh-CN"/>
          <w14:ligatures w14:val="standardContextual"/>
        </w:rPr>
      </w:pPr>
      <w:hyperlink w:anchor="_Toc193800920" w:history="1">
        <w:r w:rsidRPr="003905B5">
          <w:rPr>
            <w:rStyle w:val="Hyperlink"/>
            <w:noProof/>
          </w:rPr>
          <w:t>3.1.3</w:t>
        </w:r>
        <w:r>
          <w:rPr>
            <w:rFonts w:cstheme="minorBidi"/>
            <w:noProof/>
            <w:kern w:val="2"/>
            <w:sz w:val="24"/>
            <w:szCs w:val="24"/>
            <w:lang w:eastAsia="zh-CN"/>
            <w14:ligatures w14:val="standardContextual"/>
          </w:rPr>
          <w:tab/>
        </w:r>
        <w:r w:rsidRPr="003905B5">
          <w:rPr>
            <w:rStyle w:val="Hyperlink"/>
            <w:noProof/>
          </w:rPr>
          <w:t>Model Settings</w:t>
        </w:r>
        <w:r>
          <w:rPr>
            <w:noProof/>
            <w:webHidden/>
          </w:rPr>
          <w:tab/>
        </w:r>
        <w:r>
          <w:rPr>
            <w:noProof/>
            <w:webHidden/>
          </w:rPr>
          <w:fldChar w:fldCharType="begin"/>
        </w:r>
        <w:r>
          <w:rPr>
            <w:noProof/>
            <w:webHidden/>
          </w:rPr>
          <w:instrText xml:space="preserve"> PAGEREF _Toc193800920 \h </w:instrText>
        </w:r>
        <w:r>
          <w:rPr>
            <w:noProof/>
            <w:webHidden/>
          </w:rPr>
        </w:r>
        <w:r>
          <w:rPr>
            <w:noProof/>
            <w:webHidden/>
          </w:rPr>
          <w:fldChar w:fldCharType="separate"/>
        </w:r>
        <w:r>
          <w:rPr>
            <w:noProof/>
            <w:webHidden/>
          </w:rPr>
          <w:t>0</w:t>
        </w:r>
        <w:r>
          <w:rPr>
            <w:noProof/>
            <w:webHidden/>
          </w:rPr>
          <w:fldChar w:fldCharType="end"/>
        </w:r>
      </w:hyperlink>
    </w:p>
    <w:p w14:paraId="6F14F4BD" w14:textId="3B356684" w:rsidR="006260BA" w:rsidRDefault="006260BA">
      <w:pPr>
        <w:pStyle w:val="TOC3"/>
        <w:rPr>
          <w:rFonts w:cstheme="minorBidi"/>
          <w:noProof/>
          <w:kern w:val="2"/>
          <w:sz w:val="24"/>
          <w:szCs w:val="24"/>
          <w:lang w:eastAsia="zh-CN"/>
          <w14:ligatures w14:val="standardContextual"/>
        </w:rPr>
      </w:pPr>
      <w:hyperlink w:anchor="_Toc193800921" w:history="1">
        <w:r w:rsidRPr="003905B5">
          <w:rPr>
            <w:rStyle w:val="Hyperlink"/>
            <w:noProof/>
          </w:rPr>
          <w:t>3.1.4</w:t>
        </w:r>
        <w:r>
          <w:rPr>
            <w:rFonts w:cstheme="minorBidi"/>
            <w:noProof/>
            <w:kern w:val="2"/>
            <w:sz w:val="24"/>
            <w:szCs w:val="24"/>
            <w:lang w:eastAsia="zh-CN"/>
            <w14:ligatures w14:val="standardContextual"/>
          </w:rPr>
          <w:tab/>
        </w:r>
        <w:r w:rsidRPr="003905B5">
          <w:rPr>
            <w:rStyle w:val="Hyperlink"/>
            <w:noProof/>
          </w:rPr>
          <w:t>Model Assumptions</w:t>
        </w:r>
        <w:r>
          <w:rPr>
            <w:noProof/>
            <w:webHidden/>
          </w:rPr>
          <w:tab/>
        </w:r>
        <w:r>
          <w:rPr>
            <w:noProof/>
            <w:webHidden/>
          </w:rPr>
          <w:fldChar w:fldCharType="begin"/>
        </w:r>
        <w:r>
          <w:rPr>
            <w:noProof/>
            <w:webHidden/>
          </w:rPr>
          <w:instrText xml:space="preserve"> PAGEREF _Toc193800921 \h </w:instrText>
        </w:r>
        <w:r>
          <w:rPr>
            <w:noProof/>
            <w:webHidden/>
          </w:rPr>
        </w:r>
        <w:r>
          <w:rPr>
            <w:noProof/>
            <w:webHidden/>
          </w:rPr>
          <w:fldChar w:fldCharType="separate"/>
        </w:r>
        <w:r>
          <w:rPr>
            <w:noProof/>
            <w:webHidden/>
          </w:rPr>
          <w:t>0</w:t>
        </w:r>
        <w:r>
          <w:rPr>
            <w:noProof/>
            <w:webHidden/>
          </w:rPr>
          <w:fldChar w:fldCharType="end"/>
        </w:r>
      </w:hyperlink>
    </w:p>
    <w:p w14:paraId="11FDFA89" w14:textId="4169F5BF" w:rsidR="006260BA" w:rsidRDefault="006260BA">
      <w:pPr>
        <w:pStyle w:val="TOC3"/>
        <w:rPr>
          <w:rFonts w:cstheme="minorBidi"/>
          <w:noProof/>
          <w:kern w:val="2"/>
          <w:sz w:val="24"/>
          <w:szCs w:val="24"/>
          <w:lang w:eastAsia="zh-CN"/>
          <w14:ligatures w14:val="standardContextual"/>
        </w:rPr>
      </w:pPr>
      <w:hyperlink w:anchor="_Toc193800922" w:history="1">
        <w:r w:rsidRPr="003905B5">
          <w:rPr>
            <w:rStyle w:val="Hyperlink"/>
            <w:noProof/>
          </w:rPr>
          <w:t>3.1.5</w:t>
        </w:r>
        <w:r>
          <w:rPr>
            <w:rFonts w:cstheme="minorBidi"/>
            <w:noProof/>
            <w:kern w:val="2"/>
            <w:sz w:val="24"/>
            <w:szCs w:val="24"/>
            <w:lang w:eastAsia="zh-CN"/>
            <w14:ligatures w14:val="standardContextual"/>
          </w:rPr>
          <w:tab/>
        </w:r>
        <w:r w:rsidRPr="003905B5">
          <w:rPr>
            <w:rStyle w:val="Hyperlink"/>
            <w:noProof/>
          </w:rPr>
          <w:t>Model Limitations and Weaknesses</w:t>
        </w:r>
        <w:r>
          <w:rPr>
            <w:noProof/>
            <w:webHidden/>
          </w:rPr>
          <w:tab/>
        </w:r>
        <w:r>
          <w:rPr>
            <w:noProof/>
            <w:webHidden/>
          </w:rPr>
          <w:fldChar w:fldCharType="begin"/>
        </w:r>
        <w:r>
          <w:rPr>
            <w:noProof/>
            <w:webHidden/>
          </w:rPr>
          <w:instrText xml:space="preserve"> PAGEREF _Toc193800922 \h </w:instrText>
        </w:r>
        <w:r>
          <w:rPr>
            <w:noProof/>
            <w:webHidden/>
          </w:rPr>
        </w:r>
        <w:r>
          <w:rPr>
            <w:noProof/>
            <w:webHidden/>
          </w:rPr>
          <w:fldChar w:fldCharType="separate"/>
        </w:r>
        <w:r>
          <w:rPr>
            <w:noProof/>
            <w:webHidden/>
          </w:rPr>
          <w:t>0</w:t>
        </w:r>
        <w:r>
          <w:rPr>
            <w:noProof/>
            <w:webHidden/>
          </w:rPr>
          <w:fldChar w:fldCharType="end"/>
        </w:r>
      </w:hyperlink>
    </w:p>
    <w:p w14:paraId="5781279E" w14:textId="1EA3CACA" w:rsidR="006260BA" w:rsidRDefault="006260BA">
      <w:pPr>
        <w:pStyle w:val="TOC2"/>
        <w:rPr>
          <w:rFonts w:cstheme="minorBidi"/>
          <w:noProof/>
          <w:kern w:val="2"/>
          <w:sz w:val="24"/>
          <w:szCs w:val="24"/>
          <w:lang w:eastAsia="zh-CN"/>
          <w14:ligatures w14:val="standardContextual"/>
        </w:rPr>
      </w:pPr>
      <w:hyperlink w:anchor="_Toc193800923" w:history="1">
        <w:r w:rsidRPr="003905B5">
          <w:rPr>
            <w:rStyle w:val="Hyperlink"/>
            <w:noProof/>
          </w:rPr>
          <w:t>3.2</w:t>
        </w:r>
        <w:r>
          <w:rPr>
            <w:rFonts w:cstheme="minorBidi"/>
            <w:noProof/>
            <w:kern w:val="2"/>
            <w:sz w:val="24"/>
            <w:szCs w:val="24"/>
            <w:lang w:eastAsia="zh-CN"/>
            <w14:ligatures w14:val="standardContextual"/>
          </w:rPr>
          <w:tab/>
        </w:r>
        <w:r w:rsidRPr="003905B5">
          <w:rPr>
            <w:rStyle w:val="Hyperlink"/>
            <w:rFonts w:cs="Arial"/>
            <w:noProof/>
          </w:rPr>
          <w:t>MODEL ESTIMATION / TRAINING AND SELECTION</w:t>
        </w:r>
        <w:r>
          <w:rPr>
            <w:noProof/>
            <w:webHidden/>
          </w:rPr>
          <w:tab/>
        </w:r>
        <w:r>
          <w:rPr>
            <w:noProof/>
            <w:webHidden/>
          </w:rPr>
          <w:fldChar w:fldCharType="begin"/>
        </w:r>
        <w:r>
          <w:rPr>
            <w:noProof/>
            <w:webHidden/>
          </w:rPr>
          <w:instrText xml:space="preserve"> PAGEREF _Toc193800923 \h </w:instrText>
        </w:r>
        <w:r>
          <w:rPr>
            <w:noProof/>
            <w:webHidden/>
          </w:rPr>
        </w:r>
        <w:r>
          <w:rPr>
            <w:noProof/>
            <w:webHidden/>
          </w:rPr>
          <w:fldChar w:fldCharType="separate"/>
        </w:r>
        <w:r>
          <w:rPr>
            <w:noProof/>
            <w:webHidden/>
          </w:rPr>
          <w:t>0</w:t>
        </w:r>
        <w:r>
          <w:rPr>
            <w:noProof/>
            <w:webHidden/>
          </w:rPr>
          <w:fldChar w:fldCharType="end"/>
        </w:r>
      </w:hyperlink>
    </w:p>
    <w:p w14:paraId="10D9CE0A" w14:textId="0E14B8BE" w:rsidR="006260BA" w:rsidRDefault="006260BA">
      <w:pPr>
        <w:pStyle w:val="TOC3"/>
        <w:rPr>
          <w:rFonts w:cstheme="minorBidi"/>
          <w:noProof/>
          <w:kern w:val="2"/>
          <w:sz w:val="24"/>
          <w:szCs w:val="24"/>
          <w:lang w:eastAsia="zh-CN"/>
          <w14:ligatures w14:val="standardContextual"/>
        </w:rPr>
      </w:pPr>
      <w:hyperlink w:anchor="_Toc193800924" w:history="1">
        <w:r w:rsidRPr="003905B5">
          <w:rPr>
            <w:rStyle w:val="Hyperlink"/>
            <w:noProof/>
          </w:rPr>
          <w:t>3.2.1</w:t>
        </w:r>
        <w:r>
          <w:rPr>
            <w:rFonts w:cstheme="minorBidi"/>
            <w:noProof/>
            <w:kern w:val="2"/>
            <w:sz w:val="24"/>
            <w:szCs w:val="24"/>
            <w:lang w:eastAsia="zh-CN"/>
            <w14:ligatures w14:val="standardContextual"/>
          </w:rPr>
          <w:tab/>
        </w:r>
        <w:r w:rsidRPr="003905B5">
          <w:rPr>
            <w:rStyle w:val="Hyperlink"/>
            <w:noProof/>
          </w:rPr>
          <w:t>Estimation Methodology and Assumptions</w:t>
        </w:r>
        <w:r>
          <w:rPr>
            <w:noProof/>
            <w:webHidden/>
          </w:rPr>
          <w:tab/>
        </w:r>
        <w:r>
          <w:rPr>
            <w:noProof/>
            <w:webHidden/>
          </w:rPr>
          <w:fldChar w:fldCharType="begin"/>
        </w:r>
        <w:r>
          <w:rPr>
            <w:noProof/>
            <w:webHidden/>
          </w:rPr>
          <w:instrText xml:space="preserve"> PAGEREF _Toc193800924 \h </w:instrText>
        </w:r>
        <w:r>
          <w:rPr>
            <w:noProof/>
            <w:webHidden/>
          </w:rPr>
        </w:r>
        <w:r>
          <w:rPr>
            <w:noProof/>
            <w:webHidden/>
          </w:rPr>
          <w:fldChar w:fldCharType="separate"/>
        </w:r>
        <w:r>
          <w:rPr>
            <w:noProof/>
            <w:webHidden/>
          </w:rPr>
          <w:t>0</w:t>
        </w:r>
        <w:r>
          <w:rPr>
            <w:noProof/>
            <w:webHidden/>
          </w:rPr>
          <w:fldChar w:fldCharType="end"/>
        </w:r>
      </w:hyperlink>
    </w:p>
    <w:p w14:paraId="0EC20FDB" w14:textId="7225F144" w:rsidR="006260BA" w:rsidRDefault="006260BA">
      <w:pPr>
        <w:pStyle w:val="TOC3"/>
        <w:rPr>
          <w:rFonts w:cstheme="minorBidi"/>
          <w:noProof/>
          <w:kern w:val="2"/>
          <w:sz w:val="24"/>
          <w:szCs w:val="24"/>
          <w:lang w:eastAsia="zh-CN"/>
          <w14:ligatures w14:val="standardContextual"/>
        </w:rPr>
      </w:pPr>
      <w:hyperlink w:anchor="_Toc193800925" w:history="1">
        <w:r w:rsidRPr="003905B5">
          <w:rPr>
            <w:rStyle w:val="Hyperlink"/>
            <w:noProof/>
          </w:rPr>
          <w:t>3.2.2</w:t>
        </w:r>
        <w:r>
          <w:rPr>
            <w:rFonts w:cstheme="minorBidi"/>
            <w:noProof/>
            <w:kern w:val="2"/>
            <w:sz w:val="24"/>
            <w:szCs w:val="24"/>
            <w:lang w:eastAsia="zh-CN"/>
            <w14:ligatures w14:val="standardContextual"/>
          </w:rPr>
          <w:tab/>
        </w:r>
        <w:r w:rsidRPr="003905B5">
          <w:rPr>
            <w:rStyle w:val="Hyperlink"/>
            <w:noProof/>
          </w:rPr>
          <w:t>Modeling Software / Platform</w:t>
        </w:r>
        <w:r>
          <w:rPr>
            <w:noProof/>
            <w:webHidden/>
          </w:rPr>
          <w:tab/>
        </w:r>
        <w:r>
          <w:rPr>
            <w:noProof/>
            <w:webHidden/>
          </w:rPr>
          <w:fldChar w:fldCharType="begin"/>
        </w:r>
        <w:r>
          <w:rPr>
            <w:noProof/>
            <w:webHidden/>
          </w:rPr>
          <w:instrText xml:space="preserve"> PAGEREF _Toc193800925 \h </w:instrText>
        </w:r>
        <w:r>
          <w:rPr>
            <w:noProof/>
            <w:webHidden/>
          </w:rPr>
        </w:r>
        <w:r>
          <w:rPr>
            <w:noProof/>
            <w:webHidden/>
          </w:rPr>
          <w:fldChar w:fldCharType="separate"/>
        </w:r>
        <w:r>
          <w:rPr>
            <w:noProof/>
            <w:webHidden/>
          </w:rPr>
          <w:t>0</w:t>
        </w:r>
        <w:r>
          <w:rPr>
            <w:noProof/>
            <w:webHidden/>
          </w:rPr>
          <w:fldChar w:fldCharType="end"/>
        </w:r>
      </w:hyperlink>
    </w:p>
    <w:p w14:paraId="45E6FD34" w14:textId="4738B64E" w:rsidR="006260BA" w:rsidRDefault="006260BA">
      <w:pPr>
        <w:pStyle w:val="TOC3"/>
        <w:rPr>
          <w:rFonts w:cstheme="minorBidi"/>
          <w:noProof/>
          <w:kern w:val="2"/>
          <w:sz w:val="24"/>
          <w:szCs w:val="24"/>
          <w:lang w:eastAsia="zh-CN"/>
          <w14:ligatures w14:val="standardContextual"/>
        </w:rPr>
      </w:pPr>
      <w:hyperlink w:anchor="_Toc193800926" w:history="1">
        <w:r w:rsidRPr="003905B5">
          <w:rPr>
            <w:rStyle w:val="Hyperlink"/>
            <w:noProof/>
          </w:rPr>
          <w:t>3.2.3</w:t>
        </w:r>
        <w:r>
          <w:rPr>
            <w:rFonts w:cstheme="minorBidi"/>
            <w:noProof/>
            <w:kern w:val="2"/>
            <w:sz w:val="24"/>
            <w:szCs w:val="24"/>
            <w:lang w:eastAsia="zh-CN"/>
            <w14:ligatures w14:val="standardContextual"/>
          </w:rPr>
          <w:tab/>
        </w:r>
        <w:r w:rsidRPr="003905B5">
          <w:rPr>
            <w:rStyle w:val="Hyperlink"/>
            <w:noProof/>
          </w:rPr>
          <w:t>Hyper-parameter Tuning</w:t>
        </w:r>
        <w:r>
          <w:rPr>
            <w:noProof/>
            <w:webHidden/>
          </w:rPr>
          <w:tab/>
        </w:r>
        <w:r>
          <w:rPr>
            <w:noProof/>
            <w:webHidden/>
          </w:rPr>
          <w:fldChar w:fldCharType="begin"/>
        </w:r>
        <w:r>
          <w:rPr>
            <w:noProof/>
            <w:webHidden/>
          </w:rPr>
          <w:instrText xml:space="preserve"> PAGEREF _Toc193800926 \h </w:instrText>
        </w:r>
        <w:r>
          <w:rPr>
            <w:noProof/>
            <w:webHidden/>
          </w:rPr>
        </w:r>
        <w:r>
          <w:rPr>
            <w:noProof/>
            <w:webHidden/>
          </w:rPr>
          <w:fldChar w:fldCharType="separate"/>
        </w:r>
        <w:r>
          <w:rPr>
            <w:noProof/>
            <w:webHidden/>
          </w:rPr>
          <w:t>0</w:t>
        </w:r>
        <w:r>
          <w:rPr>
            <w:noProof/>
            <w:webHidden/>
          </w:rPr>
          <w:fldChar w:fldCharType="end"/>
        </w:r>
      </w:hyperlink>
    </w:p>
    <w:p w14:paraId="498C9A05" w14:textId="1BCA3C37" w:rsidR="006260BA" w:rsidRDefault="006260BA">
      <w:pPr>
        <w:pStyle w:val="TOC3"/>
        <w:rPr>
          <w:rFonts w:cstheme="minorBidi"/>
          <w:noProof/>
          <w:kern w:val="2"/>
          <w:sz w:val="24"/>
          <w:szCs w:val="24"/>
          <w:lang w:eastAsia="zh-CN"/>
          <w14:ligatures w14:val="standardContextual"/>
        </w:rPr>
      </w:pPr>
      <w:hyperlink w:anchor="_Toc193800927" w:history="1">
        <w:r w:rsidRPr="003905B5">
          <w:rPr>
            <w:rStyle w:val="Hyperlink"/>
            <w:noProof/>
          </w:rPr>
          <w:t>3.2.4</w:t>
        </w:r>
        <w:r>
          <w:rPr>
            <w:rFonts w:cstheme="minorBidi"/>
            <w:noProof/>
            <w:kern w:val="2"/>
            <w:sz w:val="24"/>
            <w:szCs w:val="24"/>
            <w:lang w:eastAsia="zh-CN"/>
            <w14:ligatures w14:val="standardContextual"/>
          </w:rPr>
          <w:tab/>
        </w:r>
        <w:r w:rsidRPr="003905B5">
          <w:rPr>
            <w:rStyle w:val="Hyperlink"/>
            <w:noProof/>
          </w:rPr>
          <w:t>Feature / Variable Selection</w:t>
        </w:r>
        <w:r>
          <w:rPr>
            <w:noProof/>
            <w:webHidden/>
          </w:rPr>
          <w:tab/>
        </w:r>
        <w:r>
          <w:rPr>
            <w:noProof/>
            <w:webHidden/>
          </w:rPr>
          <w:fldChar w:fldCharType="begin"/>
        </w:r>
        <w:r>
          <w:rPr>
            <w:noProof/>
            <w:webHidden/>
          </w:rPr>
          <w:instrText xml:space="preserve"> PAGEREF _Toc193800927 \h </w:instrText>
        </w:r>
        <w:r>
          <w:rPr>
            <w:noProof/>
            <w:webHidden/>
          </w:rPr>
        </w:r>
        <w:r>
          <w:rPr>
            <w:noProof/>
            <w:webHidden/>
          </w:rPr>
          <w:fldChar w:fldCharType="separate"/>
        </w:r>
        <w:r>
          <w:rPr>
            <w:noProof/>
            <w:webHidden/>
          </w:rPr>
          <w:t>0</w:t>
        </w:r>
        <w:r>
          <w:rPr>
            <w:noProof/>
            <w:webHidden/>
          </w:rPr>
          <w:fldChar w:fldCharType="end"/>
        </w:r>
      </w:hyperlink>
    </w:p>
    <w:p w14:paraId="31FD7B66" w14:textId="333EE0B4" w:rsidR="006260BA" w:rsidRDefault="006260BA">
      <w:pPr>
        <w:pStyle w:val="TOC3"/>
        <w:rPr>
          <w:rFonts w:cstheme="minorBidi"/>
          <w:noProof/>
          <w:kern w:val="2"/>
          <w:sz w:val="24"/>
          <w:szCs w:val="24"/>
          <w:lang w:eastAsia="zh-CN"/>
          <w14:ligatures w14:val="standardContextual"/>
        </w:rPr>
      </w:pPr>
      <w:hyperlink w:anchor="_Toc193800928" w:history="1">
        <w:r w:rsidRPr="003905B5">
          <w:rPr>
            <w:rStyle w:val="Hyperlink"/>
            <w:noProof/>
          </w:rPr>
          <w:t>3.2.5</w:t>
        </w:r>
        <w:r>
          <w:rPr>
            <w:rFonts w:cstheme="minorBidi"/>
            <w:noProof/>
            <w:kern w:val="2"/>
            <w:sz w:val="24"/>
            <w:szCs w:val="24"/>
            <w:lang w:eastAsia="zh-CN"/>
            <w14:ligatures w14:val="standardContextual"/>
          </w:rPr>
          <w:tab/>
        </w:r>
        <w:r w:rsidRPr="003905B5">
          <w:rPr>
            <w:rStyle w:val="Hyperlink"/>
            <w:noProof/>
          </w:rPr>
          <w:t>Model Estimation / Training Results</w:t>
        </w:r>
        <w:r>
          <w:rPr>
            <w:noProof/>
            <w:webHidden/>
          </w:rPr>
          <w:tab/>
        </w:r>
        <w:r>
          <w:rPr>
            <w:noProof/>
            <w:webHidden/>
          </w:rPr>
          <w:fldChar w:fldCharType="begin"/>
        </w:r>
        <w:r>
          <w:rPr>
            <w:noProof/>
            <w:webHidden/>
          </w:rPr>
          <w:instrText xml:space="preserve"> PAGEREF _Toc193800928 \h </w:instrText>
        </w:r>
        <w:r>
          <w:rPr>
            <w:noProof/>
            <w:webHidden/>
          </w:rPr>
        </w:r>
        <w:r>
          <w:rPr>
            <w:noProof/>
            <w:webHidden/>
          </w:rPr>
          <w:fldChar w:fldCharType="separate"/>
        </w:r>
        <w:r>
          <w:rPr>
            <w:noProof/>
            <w:webHidden/>
          </w:rPr>
          <w:t>0</w:t>
        </w:r>
        <w:r>
          <w:rPr>
            <w:noProof/>
            <w:webHidden/>
          </w:rPr>
          <w:fldChar w:fldCharType="end"/>
        </w:r>
      </w:hyperlink>
    </w:p>
    <w:p w14:paraId="6473B9C4" w14:textId="10AEADB1" w:rsidR="006260BA" w:rsidRDefault="006260BA">
      <w:pPr>
        <w:pStyle w:val="TOC3"/>
        <w:rPr>
          <w:rFonts w:cstheme="minorBidi"/>
          <w:noProof/>
          <w:kern w:val="2"/>
          <w:sz w:val="24"/>
          <w:szCs w:val="24"/>
          <w:lang w:eastAsia="zh-CN"/>
          <w14:ligatures w14:val="standardContextual"/>
        </w:rPr>
      </w:pPr>
      <w:hyperlink w:anchor="_Toc193800929" w:history="1">
        <w:r w:rsidRPr="003905B5">
          <w:rPr>
            <w:rStyle w:val="Hyperlink"/>
            <w:noProof/>
          </w:rPr>
          <w:t>3.2.6</w:t>
        </w:r>
        <w:r>
          <w:rPr>
            <w:rFonts w:cstheme="minorBidi"/>
            <w:noProof/>
            <w:kern w:val="2"/>
            <w:sz w:val="24"/>
            <w:szCs w:val="24"/>
            <w:lang w:eastAsia="zh-CN"/>
            <w14:ligatures w14:val="standardContextual"/>
          </w:rPr>
          <w:tab/>
        </w:r>
        <w:r w:rsidRPr="003905B5">
          <w:rPr>
            <w:rStyle w:val="Hyperlink"/>
            <w:noProof/>
          </w:rPr>
          <w:t>Other Types of Model Estimation</w:t>
        </w:r>
        <w:r>
          <w:rPr>
            <w:noProof/>
            <w:webHidden/>
          </w:rPr>
          <w:tab/>
        </w:r>
        <w:r>
          <w:rPr>
            <w:noProof/>
            <w:webHidden/>
          </w:rPr>
          <w:fldChar w:fldCharType="begin"/>
        </w:r>
        <w:r>
          <w:rPr>
            <w:noProof/>
            <w:webHidden/>
          </w:rPr>
          <w:instrText xml:space="preserve"> PAGEREF _Toc193800929 \h </w:instrText>
        </w:r>
        <w:r>
          <w:rPr>
            <w:noProof/>
            <w:webHidden/>
          </w:rPr>
        </w:r>
        <w:r>
          <w:rPr>
            <w:noProof/>
            <w:webHidden/>
          </w:rPr>
          <w:fldChar w:fldCharType="separate"/>
        </w:r>
        <w:r>
          <w:rPr>
            <w:noProof/>
            <w:webHidden/>
          </w:rPr>
          <w:t>0</w:t>
        </w:r>
        <w:r>
          <w:rPr>
            <w:noProof/>
            <w:webHidden/>
          </w:rPr>
          <w:fldChar w:fldCharType="end"/>
        </w:r>
      </w:hyperlink>
    </w:p>
    <w:p w14:paraId="46AA7982" w14:textId="6B1D2B95" w:rsidR="006260BA" w:rsidRDefault="006260BA">
      <w:pPr>
        <w:pStyle w:val="TOC2"/>
        <w:rPr>
          <w:rFonts w:cstheme="minorBidi"/>
          <w:noProof/>
          <w:kern w:val="2"/>
          <w:sz w:val="24"/>
          <w:szCs w:val="24"/>
          <w:lang w:eastAsia="zh-CN"/>
          <w14:ligatures w14:val="standardContextual"/>
        </w:rPr>
      </w:pPr>
      <w:hyperlink w:anchor="_Toc193800930" w:history="1">
        <w:r w:rsidRPr="003905B5">
          <w:rPr>
            <w:rStyle w:val="Hyperlink"/>
            <w:noProof/>
          </w:rPr>
          <w:t>3.3</w:t>
        </w:r>
        <w:r>
          <w:rPr>
            <w:rFonts w:cstheme="minorBidi"/>
            <w:noProof/>
            <w:kern w:val="2"/>
            <w:sz w:val="24"/>
            <w:szCs w:val="24"/>
            <w:lang w:eastAsia="zh-CN"/>
            <w14:ligatures w14:val="standardContextual"/>
          </w:rPr>
          <w:tab/>
        </w:r>
        <w:r w:rsidRPr="003905B5">
          <w:rPr>
            <w:rStyle w:val="Hyperlink"/>
            <w:rFonts w:cs="Arial"/>
            <w:noProof/>
          </w:rPr>
          <w:t>Model Development Testing</w:t>
        </w:r>
        <w:r>
          <w:rPr>
            <w:noProof/>
            <w:webHidden/>
          </w:rPr>
          <w:tab/>
        </w:r>
        <w:r>
          <w:rPr>
            <w:noProof/>
            <w:webHidden/>
          </w:rPr>
          <w:fldChar w:fldCharType="begin"/>
        </w:r>
        <w:r>
          <w:rPr>
            <w:noProof/>
            <w:webHidden/>
          </w:rPr>
          <w:instrText xml:space="preserve"> PAGEREF _Toc193800930 \h </w:instrText>
        </w:r>
        <w:r>
          <w:rPr>
            <w:noProof/>
            <w:webHidden/>
          </w:rPr>
        </w:r>
        <w:r>
          <w:rPr>
            <w:noProof/>
            <w:webHidden/>
          </w:rPr>
          <w:fldChar w:fldCharType="separate"/>
        </w:r>
        <w:r>
          <w:rPr>
            <w:noProof/>
            <w:webHidden/>
          </w:rPr>
          <w:t>0</w:t>
        </w:r>
        <w:r>
          <w:rPr>
            <w:noProof/>
            <w:webHidden/>
          </w:rPr>
          <w:fldChar w:fldCharType="end"/>
        </w:r>
      </w:hyperlink>
    </w:p>
    <w:p w14:paraId="150439E2" w14:textId="36CD6578" w:rsidR="006260BA" w:rsidRDefault="006260BA">
      <w:pPr>
        <w:pStyle w:val="TOC3"/>
        <w:rPr>
          <w:rFonts w:cstheme="minorBidi"/>
          <w:noProof/>
          <w:kern w:val="2"/>
          <w:sz w:val="24"/>
          <w:szCs w:val="24"/>
          <w:lang w:eastAsia="zh-CN"/>
          <w14:ligatures w14:val="standardContextual"/>
        </w:rPr>
      </w:pPr>
      <w:hyperlink w:anchor="_Toc193800931" w:history="1">
        <w:r w:rsidRPr="003905B5">
          <w:rPr>
            <w:rStyle w:val="Hyperlink"/>
            <w:noProof/>
          </w:rPr>
          <w:t>3.3.1</w:t>
        </w:r>
        <w:r>
          <w:rPr>
            <w:rFonts w:cstheme="minorBidi"/>
            <w:noProof/>
            <w:kern w:val="2"/>
            <w:sz w:val="24"/>
            <w:szCs w:val="24"/>
            <w:lang w:eastAsia="zh-CN"/>
            <w14:ligatures w14:val="standardContextual"/>
          </w:rPr>
          <w:tab/>
        </w:r>
        <w:r w:rsidRPr="003905B5">
          <w:rPr>
            <w:rStyle w:val="Hyperlink"/>
            <w:noProof/>
          </w:rPr>
          <w:t>Statistical and Technical Assumptions Testing</w:t>
        </w:r>
        <w:r>
          <w:rPr>
            <w:noProof/>
            <w:webHidden/>
          </w:rPr>
          <w:tab/>
        </w:r>
        <w:r>
          <w:rPr>
            <w:noProof/>
            <w:webHidden/>
          </w:rPr>
          <w:fldChar w:fldCharType="begin"/>
        </w:r>
        <w:r>
          <w:rPr>
            <w:noProof/>
            <w:webHidden/>
          </w:rPr>
          <w:instrText xml:space="preserve"> PAGEREF _Toc193800931 \h </w:instrText>
        </w:r>
        <w:r>
          <w:rPr>
            <w:noProof/>
            <w:webHidden/>
          </w:rPr>
        </w:r>
        <w:r>
          <w:rPr>
            <w:noProof/>
            <w:webHidden/>
          </w:rPr>
          <w:fldChar w:fldCharType="separate"/>
        </w:r>
        <w:r>
          <w:rPr>
            <w:noProof/>
            <w:webHidden/>
          </w:rPr>
          <w:t>0</w:t>
        </w:r>
        <w:r>
          <w:rPr>
            <w:noProof/>
            <w:webHidden/>
          </w:rPr>
          <w:fldChar w:fldCharType="end"/>
        </w:r>
      </w:hyperlink>
    </w:p>
    <w:p w14:paraId="5E2D5BC8" w14:textId="42CB21FE" w:rsidR="006260BA" w:rsidRDefault="006260BA">
      <w:pPr>
        <w:pStyle w:val="TOC3"/>
        <w:rPr>
          <w:rFonts w:cstheme="minorBidi"/>
          <w:noProof/>
          <w:kern w:val="2"/>
          <w:sz w:val="24"/>
          <w:szCs w:val="24"/>
          <w:lang w:eastAsia="zh-CN"/>
          <w14:ligatures w14:val="standardContextual"/>
        </w:rPr>
      </w:pPr>
      <w:hyperlink w:anchor="_Toc193800932" w:history="1">
        <w:r w:rsidRPr="003905B5">
          <w:rPr>
            <w:rStyle w:val="Hyperlink"/>
            <w:noProof/>
          </w:rPr>
          <w:t>3.3.2</w:t>
        </w:r>
        <w:r>
          <w:rPr>
            <w:rFonts w:cstheme="minorBidi"/>
            <w:noProof/>
            <w:kern w:val="2"/>
            <w:sz w:val="24"/>
            <w:szCs w:val="24"/>
            <w:lang w:eastAsia="zh-CN"/>
            <w14:ligatures w14:val="standardContextual"/>
          </w:rPr>
          <w:tab/>
        </w:r>
        <w:r w:rsidRPr="003905B5">
          <w:rPr>
            <w:rStyle w:val="Hyperlink"/>
            <w:noProof/>
          </w:rPr>
          <w:t>Model Performance / Fit Testing</w:t>
        </w:r>
        <w:r>
          <w:rPr>
            <w:noProof/>
            <w:webHidden/>
          </w:rPr>
          <w:tab/>
        </w:r>
        <w:r>
          <w:rPr>
            <w:noProof/>
            <w:webHidden/>
          </w:rPr>
          <w:fldChar w:fldCharType="begin"/>
        </w:r>
        <w:r>
          <w:rPr>
            <w:noProof/>
            <w:webHidden/>
          </w:rPr>
          <w:instrText xml:space="preserve"> PAGEREF _Toc193800932 \h </w:instrText>
        </w:r>
        <w:r>
          <w:rPr>
            <w:noProof/>
            <w:webHidden/>
          </w:rPr>
        </w:r>
        <w:r>
          <w:rPr>
            <w:noProof/>
            <w:webHidden/>
          </w:rPr>
          <w:fldChar w:fldCharType="separate"/>
        </w:r>
        <w:r>
          <w:rPr>
            <w:noProof/>
            <w:webHidden/>
          </w:rPr>
          <w:t>0</w:t>
        </w:r>
        <w:r>
          <w:rPr>
            <w:noProof/>
            <w:webHidden/>
          </w:rPr>
          <w:fldChar w:fldCharType="end"/>
        </w:r>
      </w:hyperlink>
    </w:p>
    <w:p w14:paraId="0D26E8D7" w14:textId="01AB8DB9" w:rsidR="006260BA" w:rsidRDefault="006260BA">
      <w:pPr>
        <w:pStyle w:val="TOC3"/>
        <w:rPr>
          <w:rFonts w:cstheme="minorBidi"/>
          <w:noProof/>
          <w:kern w:val="2"/>
          <w:sz w:val="24"/>
          <w:szCs w:val="24"/>
          <w:lang w:eastAsia="zh-CN"/>
          <w14:ligatures w14:val="standardContextual"/>
        </w:rPr>
      </w:pPr>
      <w:hyperlink w:anchor="_Toc193800939" w:history="1">
        <w:r w:rsidRPr="003905B5">
          <w:rPr>
            <w:rStyle w:val="Hyperlink"/>
            <w:noProof/>
          </w:rPr>
          <w:t>3.3.3</w:t>
        </w:r>
        <w:r>
          <w:rPr>
            <w:rFonts w:cstheme="minorBidi"/>
            <w:noProof/>
            <w:kern w:val="2"/>
            <w:sz w:val="24"/>
            <w:szCs w:val="24"/>
            <w:lang w:eastAsia="zh-CN"/>
            <w14:ligatures w14:val="standardContextual"/>
          </w:rPr>
          <w:tab/>
        </w:r>
        <w:r w:rsidRPr="003905B5">
          <w:rPr>
            <w:rStyle w:val="Hyperlink"/>
            <w:noProof/>
          </w:rPr>
          <w:t>Model Stability and Overfitting Testing</w:t>
        </w:r>
        <w:r>
          <w:rPr>
            <w:noProof/>
            <w:webHidden/>
          </w:rPr>
          <w:tab/>
        </w:r>
        <w:r>
          <w:rPr>
            <w:noProof/>
            <w:webHidden/>
          </w:rPr>
          <w:fldChar w:fldCharType="begin"/>
        </w:r>
        <w:r>
          <w:rPr>
            <w:noProof/>
            <w:webHidden/>
          </w:rPr>
          <w:instrText xml:space="preserve"> PAGEREF _Toc193800939 \h </w:instrText>
        </w:r>
        <w:r>
          <w:rPr>
            <w:noProof/>
            <w:webHidden/>
          </w:rPr>
        </w:r>
        <w:r>
          <w:rPr>
            <w:noProof/>
            <w:webHidden/>
          </w:rPr>
          <w:fldChar w:fldCharType="separate"/>
        </w:r>
        <w:r>
          <w:rPr>
            <w:noProof/>
            <w:webHidden/>
          </w:rPr>
          <w:t>0</w:t>
        </w:r>
        <w:r>
          <w:rPr>
            <w:noProof/>
            <w:webHidden/>
          </w:rPr>
          <w:fldChar w:fldCharType="end"/>
        </w:r>
      </w:hyperlink>
    </w:p>
    <w:p w14:paraId="28BF4A23" w14:textId="0A9D2646" w:rsidR="006260BA" w:rsidRDefault="006260BA">
      <w:pPr>
        <w:pStyle w:val="TOC3"/>
        <w:rPr>
          <w:rFonts w:cstheme="minorBidi"/>
          <w:noProof/>
          <w:kern w:val="2"/>
          <w:sz w:val="24"/>
          <w:szCs w:val="24"/>
          <w:lang w:eastAsia="zh-CN"/>
          <w14:ligatures w14:val="standardContextual"/>
        </w:rPr>
      </w:pPr>
      <w:hyperlink w:anchor="_Toc193800940" w:history="1">
        <w:r w:rsidRPr="003905B5">
          <w:rPr>
            <w:rStyle w:val="Hyperlink"/>
            <w:noProof/>
          </w:rPr>
          <w:t>3.3.4</w:t>
        </w:r>
        <w:r>
          <w:rPr>
            <w:rFonts w:cstheme="minorBidi"/>
            <w:noProof/>
            <w:kern w:val="2"/>
            <w:sz w:val="24"/>
            <w:szCs w:val="24"/>
            <w:lang w:eastAsia="zh-CN"/>
            <w14:ligatures w14:val="standardContextual"/>
          </w:rPr>
          <w:tab/>
        </w:r>
        <w:r w:rsidRPr="003905B5">
          <w:rPr>
            <w:rStyle w:val="Hyperlink"/>
            <w:noProof/>
          </w:rPr>
          <w:t>Back-testing</w:t>
        </w:r>
        <w:r>
          <w:rPr>
            <w:noProof/>
            <w:webHidden/>
          </w:rPr>
          <w:tab/>
        </w:r>
        <w:r>
          <w:rPr>
            <w:noProof/>
            <w:webHidden/>
          </w:rPr>
          <w:fldChar w:fldCharType="begin"/>
        </w:r>
        <w:r>
          <w:rPr>
            <w:noProof/>
            <w:webHidden/>
          </w:rPr>
          <w:instrText xml:space="preserve"> PAGEREF _Toc193800940 \h </w:instrText>
        </w:r>
        <w:r>
          <w:rPr>
            <w:noProof/>
            <w:webHidden/>
          </w:rPr>
        </w:r>
        <w:r>
          <w:rPr>
            <w:noProof/>
            <w:webHidden/>
          </w:rPr>
          <w:fldChar w:fldCharType="separate"/>
        </w:r>
        <w:r>
          <w:rPr>
            <w:noProof/>
            <w:webHidden/>
          </w:rPr>
          <w:t>0</w:t>
        </w:r>
        <w:r>
          <w:rPr>
            <w:noProof/>
            <w:webHidden/>
          </w:rPr>
          <w:fldChar w:fldCharType="end"/>
        </w:r>
      </w:hyperlink>
    </w:p>
    <w:p w14:paraId="4D8BE5E0" w14:textId="68E92421" w:rsidR="006260BA" w:rsidRDefault="006260BA">
      <w:pPr>
        <w:pStyle w:val="TOC3"/>
        <w:rPr>
          <w:rFonts w:cstheme="minorBidi"/>
          <w:noProof/>
          <w:kern w:val="2"/>
          <w:sz w:val="24"/>
          <w:szCs w:val="24"/>
          <w:lang w:eastAsia="zh-CN"/>
          <w14:ligatures w14:val="standardContextual"/>
        </w:rPr>
      </w:pPr>
      <w:hyperlink w:anchor="_Toc193800941" w:history="1">
        <w:r w:rsidRPr="003905B5">
          <w:rPr>
            <w:rStyle w:val="Hyperlink"/>
            <w:noProof/>
          </w:rPr>
          <w:t>3.3.5</w:t>
        </w:r>
        <w:r>
          <w:rPr>
            <w:rFonts w:cstheme="minorBidi"/>
            <w:noProof/>
            <w:kern w:val="2"/>
            <w:sz w:val="24"/>
            <w:szCs w:val="24"/>
            <w:lang w:eastAsia="zh-CN"/>
            <w14:ligatures w14:val="standardContextual"/>
          </w:rPr>
          <w:tab/>
        </w:r>
        <w:r w:rsidRPr="003905B5">
          <w:rPr>
            <w:rStyle w:val="Hyperlink"/>
            <w:noProof/>
          </w:rPr>
          <w:t>Model Explainability Testing</w:t>
        </w:r>
        <w:r>
          <w:rPr>
            <w:noProof/>
            <w:webHidden/>
          </w:rPr>
          <w:tab/>
        </w:r>
        <w:r>
          <w:rPr>
            <w:noProof/>
            <w:webHidden/>
          </w:rPr>
          <w:fldChar w:fldCharType="begin"/>
        </w:r>
        <w:r>
          <w:rPr>
            <w:noProof/>
            <w:webHidden/>
          </w:rPr>
          <w:instrText xml:space="preserve"> PAGEREF _Toc193800941 \h </w:instrText>
        </w:r>
        <w:r>
          <w:rPr>
            <w:noProof/>
            <w:webHidden/>
          </w:rPr>
        </w:r>
        <w:r>
          <w:rPr>
            <w:noProof/>
            <w:webHidden/>
          </w:rPr>
          <w:fldChar w:fldCharType="separate"/>
        </w:r>
        <w:r>
          <w:rPr>
            <w:noProof/>
            <w:webHidden/>
          </w:rPr>
          <w:t>0</w:t>
        </w:r>
        <w:r>
          <w:rPr>
            <w:noProof/>
            <w:webHidden/>
          </w:rPr>
          <w:fldChar w:fldCharType="end"/>
        </w:r>
      </w:hyperlink>
    </w:p>
    <w:p w14:paraId="0AFE8EF5" w14:textId="008EE0D9" w:rsidR="006260BA" w:rsidRDefault="006260BA">
      <w:pPr>
        <w:pStyle w:val="TOC3"/>
        <w:rPr>
          <w:rFonts w:cstheme="minorBidi"/>
          <w:noProof/>
          <w:kern w:val="2"/>
          <w:sz w:val="24"/>
          <w:szCs w:val="24"/>
          <w:lang w:eastAsia="zh-CN"/>
          <w14:ligatures w14:val="standardContextual"/>
        </w:rPr>
      </w:pPr>
      <w:hyperlink w:anchor="_Toc193800942" w:history="1">
        <w:r w:rsidRPr="003905B5">
          <w:rPr>
            <w:rStyle w:val="Hyperlink"/>
            <w:noProof/>
          </w:rPr>
          <w:t>3.3.6</w:t>
        </w:r>
        <w:r>
          <w:rPr>
            <w:rFonts w:cstheme="minorBidi"/>
            <w:noProof/>
            <w:kern w:val="2"/>
            <w:sz w:val="24"/>
            <w:szCs w:val="24"/>
            <w:lang w:eastAsia="zh-CN"/>
            <w14:ligatures w14:val="standardContextual"/>
          </w:rPr>
          <w:tab/>
        </w:r>
        <w:r w:rsidRPr="003905B5">
          <w:rPr>
            <w:rStyle w:val="Hyperlink"/>
            <w:noProof/>
          </w:rPr>
          <w:t>Benchmarking</w:t>
        </w:r>
        <w:r>
          <w:rPr>
            <w:noProof/>
            <w:webHidden/>
          </w:rPr>
          <w:tab/>
        </w:r>
        <w:r>
          <w:rPr>
            <w:noProof/>
            <w:webHidden/>
          </w:rPr>
          <w:fldChar w:fldCharType="begin"/>
        </w:r>
        <w:r>
          <w:rPr>
            <w:noProof/>
            <w:webHidden/>
          </w:rPr>
          <w:instrText xml:space="preserve"> PAGEREF _Toc193800942 \h </w:instrText>
        </w:r>
        <w:r>
          <w:rPr>
            <w:noProof/>
            <w:webHidden/>
          </w:rPr>
        </w:r>
        <w:r>
          <w:rPr>
            <w:noProof/>
            <w:webHidden/>
          </w:rPr>
          <w:fldChar w:fldCharType="separate"/>
        </w:r>
        <w:r>
          <w:rPr>
            <w:noProof/>
            <w:webHidden/>
          </w:rPr>
          <w:t>0</w:t>
        </w:r>
        <w:r>
          <w:rPr>
            <w:noProof/>
            <w:webHidden/>
          </w:rPr>
          <w:fldChar w:fldCharType="end"/>
        </w:r>
      </w:hyperlink>
    </w:p>
    <w:p w14:paraId="62BEF28B" w14:textId="51150ABD" w:rsidR="006260BA" w:rsidRDefault="006260BA">
      <w:pPr>
        <w:pStyle w:val="TOC3"/>
        <w:rPr>
          <w:rFonts w:cstheme="minorBidi"/>
          <w:noProof/>
          <w:kern w:val="2"/>
          <w:sz w:val="24"/>
          <w:szCs w:val="24"/>
          <w:lang w:eastAsia="zh-CN"/>
          <w14:ligatures w14:val="standardContextual"/>
        </w:rPr>
      </w:pPr>
      <w:hyperlink w:anchor="_Toc193800943" w:history="1">
        <w:r w:rsidRPr="003905B5">
          <w:rPr>
            <w:rStyle w:val="Hyperlink"/>
            <w:noProof/>
          </w:rPr>
          <w:t>3.3.7</w:t>
        </w:r>
        <w:r>
          <w:rPr>
            <w:rFonts w:cstheme="minorBidi"/>
            <w:noProof/>
            <w:kern w:val="2"/>
            <w:sz w:val="24"/>
            <w:szCs w:val="24"/>
            <w:lang w:eastAsia="zh-CN"/>
            <w14:ligatures w14:val="standardContextual"/>
          </w:rPr>
          <w:tab/>
        </w:r>
        <w:r w:rsidRPr="003905B5">
          <w:rPr>
            <w:rStyle w:val="Hyperlink"/>
            <w:noProof/>
          </w:rPr>
          <w:t>Sensitivity Analysis</w:t>
        </w:r>
        <w:r>
          <w:rPr>
            <w:noProof/>
            <w:webHidden/>
          </w:rPr>
          <w:tab/>
        </w:r>
        <w:r>
          <w:rPr>
            <w:noProof/>
            <w:webHidden/>
          </w:rPr>
          <w:fldChar w:fldCharType="begin"/>
        </w:r>
        <w:r>
          <w:rPr>
            <w:noProof/>
            <w:webHidden/>
          </w:rPr>
          <w:instrText xml:space="preserve"> PAGEREF _Toc193800943 \h </w:instrText>
        </w:r>
        <w:r>
          <w:rPr>
            <w:noProof/>
            <w:webHidden/>
          </w:rPr>
        </w:r>
        <w:r>
          <w:rPr>
            <w:noProof/>
            <w:webHidden/>
          </w:rPr>
          <w:fldChar w:fldCharType="separate"/>
        </w:r>
        <w:r>
          <w:rPr>
            <w:noProof/>
            <w:webHidden/>
          </w:rPr>
          <w:t>0</w:t>
        </w:r>
        <w:r>
          <w:rPr>
            <w:noProof/>
            <w:webHidden/>
          </w:rPr>
          <w:fldChar w:fldCharType="end"/>
        </w:r>
      </w:hyperlink>
    </w:p>
    <w:p w14:paraId="526B9869" w14:textId="08006AC3" w:rsidR="006260BA" w:rsidRDefault="006260BA">
      <w:pPr>
        <w:pStyle w:val="TOC3"/>
        <w:rPr>
          <w:rFonts w:cstheme="minorBidi"/>
          <w:noProof/>
          <w:kern w:val="2"/>
          <w:sz w:val="24"/>
          <w:szCs w:val="24"/>
          <w:lang w:eastAsia="zh-CN"/>
          <w14:ligatures w14:val="standardContextual"/>
        </w:rPr>
      </w:pPr>
      <w:hyperlink w:anchor="_Toc193800944" w:history="1">
        <w:r w:rsidRPr="003905B5">
          <w:rPr>
            <w:rStyle w:val="Hyperlink"/>
            <w:noProof/>
          </w:rPr>
          <w:t>3.3.8</w:t>
        </w:r>
        <w:r>
          <w:rPr>
            <w:rFonts w:cstheme="minorBidi"/>
            <w:noProof/>
            <w:kern w:val="2"/>
            <w:sz w:val="24"/>
            <w:szCs w:val="24"/>
            <w:lang w:eastAsia="zh-CN"/>
            <w14:ligatures w14:val="standardContextual"/>
          </w:rPr>
          <w:tab/>
        </w:r>
        <w:r w:rsidRPr="003905B5">
          <w:rPr>
            <w:rStyle w:val="Hyperlink"/>
            <w:noProof/>
          </w:rPr>
          <w:t>Stress Testing / Scenario Analysis</w:t>
        </w:r>
        <w:r>
          <w:rPr>
            <w:noProof/>
            <w:webHidden/>
          </w:rPr>
          <w:tab/>
        </w:r>
        <w:r>
          <w:rPr>
            <w:noProof/>
            <w:webHidden/>
          </w:rPr>
          <w:fldChar w:fldCharType="begin"/>
        </w:r>
        <w:r>
          <w:rPr>
            <w:noProof/>
            <w:webHidden/>
          </w:rPr>
          <w:instrText xml:space="preserve"> PAGEREF _Toc193800944 \h </w:instrText>
        </w:r>
        <w:r>
          <w:rPr>
            <w:noProof/>
            <w:webHidden/>
          </w:rPr>
        </w:r>
        <w:r>
          <w:rPr>
            <w:noProof/>
            <w:webHidden/>
          </w:rPr>
          <w:fldChar w:fldCharType="separate"/>
        </w:r>
        <w:r>
          <w:rPr>
            <w:noProof/>
            <w:webHidden/>
          </w:rPr>
          <w:t>0</w:t>
        </w:r>
        <w:r>
          <w:rPr>
            <w:noProof/>
            <w:webHidden/>
          </w:rPr>
          <w:fldChar w:fldCharType="end"/>
        </w:r>
      </w:hyperlink>
    </w:p>
    <w:p w14:paraId="04C2CCCA" w14:textId="3BD29362" w:rsidR="006260BA" w:rsidRDefault="006260BA">
      <w:pPr>
        <w:pStyle w:val="TOC3"/>
        <w:rPr>
          <w:rFonts w:cstheme="minorBidi"/>
          <w:noProof/>
          <w:kern w:val="2"/>
          <w:sz w:val="24"/>
          <w:szCs w:val="24"/>
          <w:lang w:eastAsia="zh-CN"/>
          <w14:ligatures w14:val="standardContextual"/>
        </w:rPr>
      </w:pPr>
      <w:hyperlink w:anchor="_Toc193800945" w:history="1">
        <w:r w:rsidRPr="003905B5">
          <w:rPr>
            <w:rStyle w:val="Hyperlink"/>
            <w:noProof/>
          </w:rPr>
          <w:t>3.3.9</w:t>
        </w:r>
        <w:r>
          <w:rPr>
            <w:rFonts w:cstheme="minorBidi"/>
            <w:noProof/>
            <w:kern w:val="2"/>
            <w:sz w:val="24"/>
            <w:szCs w:val="24"/>
            <w:lang w:eastAsia="zh-CN"/>
            <w14:ligatures w14:val="standardContextual"/>
          </w:rPr>
          <w:tab/>
        </w:r>
        <w:r w:rsidRPr="003905B5">
          <w:rPr>
            <w:rStyle w:val="Hyperlink"/>
            <w:noProof/>
          </w:rPr>
          <w:t>Other Testing</w:t>
        </w:r>
        <w:r>
          <w:rPr>
            <w:noProof/>
            <w:webHidden/>
          </w:rPr>
          <w:tab/>
        </w:r>
        <w:r>
          <w:rPr>
            <w:noProof/>
            <w:webHidden/>
          </w:rPr>
          <w:fldChar w:fldCharType="begin"/>
        </w:r>
        <w:r>
          <w:rPr>
            <w:noProof/>
            <w:webHidden/>
          </w:rPr>
          <w:instrText xml:space="preserve"> PAGEREF _Toc193800945 \h </w:instrText>
        </w:r>
        <w:r>
          <w:rPr>
            <w:noProof/>
            <w:webHidden/>
          </w:rPr>
        </w:r>
        <w:r>
          <w:rPr>
            <w:noProof/>
            <w:webHidden/>
          </w:rPr>
          <w:fldChar w:fldCharType="separate"/>
        </w:r>
        <w:r>
          <w:rPr>
            <w:noProof/>
            <w:webHidden/>
          </w:rPr>
          <w:t>0</w:t>
        </w:r>
        <w:r>
          <w:rPr>
            <w:noProof/>
            <w:webHidden/>
          </w:rPr>
          <w:fldChar w:fldCharType="end"/>
        </w:r>
      </w:hyperlink>
    </w:p>
    <w:p w14:paraId="4037104A" w14:textId="1A7EE912" w:rsidR="006260BA" w:rsidRDefault="006260BA">
      <w:pPr>
        <w:pStyle w:val="TOC3"/>
        <w:rPr>
          <w:rFonts w:cstheme="minorBidi"/>
          <w:noProof/>
          <w:kern w:val="2"/>
          <w:sz w:val="24"/>
          <w:szCs w:val="24"/>
          <w:lang w:eastAsia="zh-CN"/>
          <w14:ligatures w14:val="standardContextual"/>
        </w:rPr>
      </w:pPr>
      <w:hyperlink w:anchor="_Toc193800946" w:history="1">
        <w:r w:rsidRPr="003905B5">
          <w:rPr>
            <w:rStyle w:val="Hyperlink"/>
            <w:noProof/>
          </w:rPr>
          <w:t>3.3.10</w:t>
        </w:r>
        <w:r>
          <w:rPr>
            <w:rFonts w:cstheme="minorBidi"/>
            <w:noProof/>
            <w:kern w:val="2"/>
            <w:sz w:val="24"/>
            <w:szCs w:val="24"/>
            <w:lang w:eastAsia="zh-CN"/>
            <w14:ligatures w14:val="standardContextual"/>
          </w:rPr>
          <w:tab/>
        </w:r>
        <w:r w:rsidRPr="003905B5">
          <w:rPr>
            <w:rStyle w:val="Hyperlink"/>
            <w:noProof/>
          </w:rPr>
          <w:t>Overall Performance Assessment</w:t>
        </w:r>
        <w:r>
          <w:rPr>
            <w:noProof/>
            <w:webHidden/>
          </w:rPr>
          <w:tab/>
        </w:r>
        <w:r>
          <w:rPr>
            <w:noProof/>
            <w:webHidden/>
          </w:rPr>
          <w:fldChar w:fldCharType="begin"/>
        </w:r>
        <w:r>
          <w:rPr>
            <w:noProof/>
            <w:webHidden/>
          </w:rPr>
          <w:instrText xml:space="preserve"> PAGEREF _Toc193800946 \h </w:instrText>
        </w:r>
        <w:r>
          <w:rPr>
            <w:noProof/>
            <w:webHidden/>
          </w:rPr>
        </w:r>
        <w:r>
          <w:rPr>
            <w:noProof/>
            <w:webHidden/>
          </w:rPr>
          <w:fldChar w:fldCharType="separate"/>
        </w:r>
        <w:r>
          <w:rPr>
            <w:noProof/>
            <w:webHidden/>
          </w:rPr>
          <w:t>0</w:t>
        </w:r>
        <w:r>
          <w:rPr>
            <w:noProof/>
            <w:webHidden/>
          </w:rPr>
          <w:fldChar w:fldCharType="end"/>
        </w:r>
      </w:hyperlink>
    </w:p>
    <w:p w14:paraId="1B78B57C" w14:textId="19F3EA68" w:rsidR="006260BA" w:rsidRDefault="006260BA">
      <w:pPr>
        <w:pStyle w:val="TOC3"/>
        <w:rPr>
          <w:rFonts w:cstheme="minorBidi"/>
          <w:noProof/>
          <w:kern w:val="2"/>
          <w:sz w:val="24"/>
          <w:szCs w:val="24"/>
          <w:lang w:eastAsia="zh-CN"/>
          <w14:ligatures w14:val="standardContextual"/>
        </w:rPr>
      </w:pPr>
      <w:hyperlink w:anchor="_Toc193800947" w:history="1">
        <w:r w:rsidRPr="003905B5">
          <w:rPr>
            <w:rStyle w:val="Hyperlink"/>
            <w:noProof/>
          </w:rPr>
          <w:t>3.3.11</w:t>
        </w:r>
        <w:r>
          <w:rPr>
            <w:rFonts w:cstheme="minorBidi"/>
            <w:noProof/>
            <w:kern w:val="2"/>
            <w:sz w:val="24"/>
            <w:szCs w:val="24"/>
            <w:lang w:eastAsia="zh-CN"/>
            <w14:ligatures w14:val="standardContextual"/>
          </w:rPr>
          <w:tab/>
        </w:r>
        <w:r w:rsidRPr="003905B5">
          <w:rPr>
            <w:rStyle w:val="Hyperlink"/>
            <w:noProof/>
          </w:rPr>
          <w:t>Need for Model Overlays</w:t>
        </w:r>
        <w:r>
          <w:rPr>
            <w:noProof/>
            <w:webHidden/>
          </w:rPr>
          <w:tab/>
        </w:r>
        <w:r>
          <w:rPr>
            <w:noProof/>
            <w:webHidden/>
          </w:rPr>
          <w:fldChar w:fldCharType="begin"/>
        </w:r>
        <w:r>
          <w:rPr>
            <w:noProof/>
            <w:webHidden/>
          </w:rPr>
          <w:instrText xml:space="preserve"> PAGEREF _Toc193800947 \h </w:instrText>
        </w:r>
        <w:r>
          <w:rPr>
            <w:noProof/>
            <w:webHidden/>
          </w:rPr>
        </w:r>
        <w:r>
          <w:rPr>
            <w:noProof/>
            <w:webHidden/>
          </w:rPr>
          <w:fldChar w:fldCharType="separate"/>
        </w:r>
        <w:r>
          <w:rPr>
            <w:noProof/>
            <w:webHidden/>
          </w:rPr>
          <w:t>0</w:t>
        </w:r>
        <w:r>
          <w:rPr>
            <w:noProof/>
            <w:webHidden/>
          </w:rPr>
          <w:fldChar w:fldCharType="end"/>
        </w:r>
      </w:hyperlink>
    </w:p>
    <w:p w14:paraId="00D71E48" w14:textId="37EFB989" w:rsidR="006260BA" w:rsidRDefault="006260BA">
      <w:pPr>
        <w:pStyle w:val="TOC1"/>
        <w:rPr>
          <w:rFonts w:cstheme="minorBidi"/>
          <w:noProof/>
          <w:kern w:val="2"/>
          <w:sz w:val="24"/>
          <w:szCs w:val="24"/>
          <w:lang w:eastAsia="zh-CN"/>
          <w14:ligatures w14:val="standardContextual"/>
        </w:rPr>
      </w:pPr>
      <w:hyperlink w:anchor="_Toc193800948" w:history="1">
        <w:r w:rsidRPr="003905B5">
          <w:rPr>
            <w:rStyle w:val="Hyperlink"/>
            <w:rFonts w:ascii="Arial" w:hAnsi="Arial"/>
            <w:noProof/>
          </w:rPr>
          <w:t>4.</w:t>
        </w:r>
        <w:r>
          <w:rPr>
            <w:rFonts w:cstheme="minorBidi"/>
            <w:noProof/>
            <w:kern w:val="2"/>
            <w:sz w:val="24"/>
            <w:szCs w:val="24"/>
            <w:lang w:eastAsia="zh-CN"/>
            <w14:ligatures w14:val="standardContextual"/>
          </w:rPr>
          <w:tab/>
        </w:r>
        <w:r w:rsidRPr="003905B5">
          <w:rPr>
            <w:rStyle w:val="Hyperlink"/>
            <w:rFonts w:ascii="Arial" w:hAnsi="Arial" w:cs="Arial"/>
            <w:noProof/>
          </w:rPr>
          <w:t>PRODUCTION PROCESS COMPLETENESS &amp; ACCURACY</w:t>
        </w:r>
        <w:r>
          <w:rPr>
            <w:noProof/>
            <w:webHidden/>
          </w:rPr>
          <w:tab/>
        </w:r>
        <w:r>
          <w:rPr>
            <w:noProof/>
            <w:webHidden/>
          </w:rPr>
          <w:fldChar w:fldCharType="begin"/>
        </w:r>
        <w:r>
          <w:rPr>
            <w:noProof/>
            <w:webHidden/>
          </w:rPr>
          <w:instrText xml:space="preserve"> PAGEREF _Toc193800948 \h </w:instrText>
        </w:r>
        <w:r>
          <w:rPr>
            <w:noProof/>
            <w:webHidden/>
          </w:rPr>
        </w:r>
        <w:r>
          <w:rPr>
            <w:noProof/>
            <w:webHidden/>
          </w:rPr>
          <w:fldChar w:fldCharType="separate"/>
        </w:r>
        <w:r>
          <w:rPr>
            <w:noProof/>
            <w:webHidden/>
          </w:rPr>
          <w:t>0</w:t>
        </w:r>
        <w:r>
          <w:rPr>
            <w:noProof/>
            <w:webHidden/>
          </w:rPr>
          <w:fldChar w:fldCharType="end"/>
        </w:r>
      </w:hyperlink>
    </w:p>
    <w:p w14:paraId="57B16787" w14:textId="458F4F75" w:rsidR="006260BA" w:rsidRDefault="006260BA">
      <w:pPr>
        <w:pStyle w:val="TOC2"/>
        <w:rPr>
          <w:rFonts w:cstheme="minorBidi"/>
          <w:noProof/>
          <w:kern w:val="2"/>
          <w:sz w:val="24"/>
          <w:szCs w:val="24"/>
          <w:lang w:eastAsia="zh-CN"/>
          <w14:ligatures w14:val="standardContextual"/>
        </w:rPr>
      </w:pPr>
      <w:hyperlink w:anchor="_Toc193800950" w:history="1">
        <w:r w:rsidRPr="003905B5">
          <w:rPr>
            <w:rStyle w:val="Hyperlink"/>
            <w:noProof/>
          </w:rPr>
          <w:t>4.1 Production Application Testing</w:t>
        </w:r>
        <w:r>
          <w:rPr>
            <w:noProof/>
            <w:webHidden/>
          </w:rPr>
          <w:tab/>
        </w:r>
        <w:r>
          <w:rPr>
            <w:noProof/>
            <w:webHidden/>
          </w:rPr>
          <w:fldChar w:fldCharType="begin"/>
        </w:r>
        <w:r>
          <w:rPr>
            <w:noProof/>
            <w:webHidden/>
          </w:rPr>
          <w:instrText xml:space="preserve"> PAGEREF _Toc193800950 \h </w:instrText>
        </w:r>
        <w:r>
          <w:rPr>
            <w:noProof/>
            <w:webHidden/>
          </w:rPr>
        </w:r>
        <w:r>
          <w:rPr>
            <w:noProof/>
            <w:webHidden/>
          </w:rPr>
          <w:fldChar w:fldCharType="separate"/>
        </w:r>
        <w:r>
          <w:rPr>
            <w:noProof/>
            <w:webHidden/>
          </w:rPr>
          <w:t>0</w:t>
        </w:r>
        <w:r>
          <w:rPr>
            <w:noProof/>
            <w:webHidden/>
          </w:rPr>
          <w:fldChar w:fldCharType="end"/>
        </w:r>
      </w:hyperlink>
    </w:p>
    <w:p w14:paraId="4BDD88CD" w14:textId="50B60CCF" w:rsidR="006260BA" w:rsidRDefault="006260BA">
      <w:pPr>
        <w:pStyle w:val="TOC3"/>
        <w:rPr>
          <w:rFonts w:cstheme="minorBidi"/>
          <w:noProof/>
          <w:kern w:val="2"/>
          <w:sz w:val="24"/>
          <w:szCs w:val="24"/>
          <w:lang w:eastAsia="zh-CN"/>
          <w14:ligatures w14:val="standardContextual"/>
        </w:rPr>
      </w:pPr>
      <w:hyperlink w:anchor="_Toc193800951" w:history="1">
        <w:r w:rsidRPr="003905B5">
          <w:rPr>
            <w:rStyle w:val="Hyperlink"/>
            <w:noProof/>
          </w:rPr>
          <w:t>4.1.1 System Testing Approach and Results</w:t>
        </w:r>
        <w:r>
          <w:rPr>
            <w:noProof/>
            <w:webHidden/>
          </w:rPr>
          <w:tab/>
        </w:r>
        <w:r>
          <w:rPr>
            <w:noProof/>
            <w:webHidden/>
          </w:rPr>
          <w:fldChar w:fldCharType="begin"/>
        </w:r>
        <w:r>
          <w:rPr>
            <w:noProof/>
            <w:webHidden/>
          </w:rPr>
          <w:instrText xml:space="preserve"> PAGEREF _Toc193800951 \h </w:instrText>
        </w:r>
        <w:r>
          <w:rPr>
            <w:noProof/>
            <w:webHidden/>
          </w:rPr>
        </w:r>
        <w:r>
          <w:rPr>
            <w:noProof/>
            <w:webHidden/>
          </w:rPr>
          <w:fldChar w:fldCharType="separate"/>
        </w:r>
        <w:r>
          <w:rPr>
            <w:noProof/>
            <w:webHidden/>
          </w:rPr>
          <w:t>0</w:t>
        </w:r>
        <w:r>
          <w:rPr>
            <w:noProof/>
            <w:webHidden/>
          </w:rPr>
          <w:fldChar w:fldCharType="end"/>
        </w:r>
      </w:hyperlink>
    </w:p>
    <w:p w14:paraId="0CD5EEDA" w14:textId="4AC0D1F8" w:rsidR="006260BA" w:rsidRDefault="006260BA">
      <w:pPr>
        <w:pStyle w:val="TOC3"/>
        <w:rPr>
          <w:rFonts w:cstheme="minorBidi"/>
          <w:noProof/>
          <w:kern w:val="2"/>
          <w:sz w:val="24"/>
          <w:szCs w:val="24"/>
          <w:lang w:eastAsia="zh-CN"/>
          <w14:ligatures w14:val="standardContextual"/>
        </w:rPr>
      </w:pPr>
      <w:hyperlink w:anchor="_Toc193800952" w:history="1">
        <w:r w:rsidRPr="003905B5">
          <w:rPr>
            <w:rStyle w:val="Hyperlink"/>
            <w:noProof/>
          </w:rPr>
          <w:t>4.1.2 User Acceptance Testing Approach and Results</w:t>
        </w:r>
        <w:r>
          <w:rPr>
            <w:noProof/>
            <w:webHidden/>
          </w:rPr>
          <w:tab/>
        </w:r>
        <w:r>
          <w:rPr>
            <w:noProof/>
            <w:webHidden/>
          </w:rPr>
          <w:fldChar w:fldCharType="begin"/>
        </w:r>
        <w:r>
          <w:rPr>
            <w:noProof/>
            <w:webHidden/>
          </w:rPr>
          <w:instrText xml:space="preserve"> PAGEREF _Toc193800952 \h </w:instrText>
        </w:r>
        <w:r>
          <w:rPr>
            <w:noProof/>
            <w:webHidden/>
          </w:rPr>
        </w:r>
        <w:r>
          <w:rPr>
            <w:noProof/>
            <w:webHidden/>
          </w:rPr>
          <w:fldChar w:fldCharType="separate"/>
        </w:r>
        <w:r>
          <w:rPr>
            <w:noProof/>
            <w:webHidden/>
          </w:rPr>
          <w:t>0</w:t>
        </w:r>
        <w:r>
          <w:rPr>
            <w:noProof/>
            <w:webHidden/>
          </w:rPr>
          <w:fldChar w:fldCharType="end"/>
        </w:r>
      </w:hyperlink>
    </w:p>
    <w:p w14:paraId="0638D486" w14:textId="1D3DF72B" w:rsidR="006260BA" w:rsidRDefault="006260BA">
      <w:pPr>
        <w:pStyle w:val="TOC2"/>
        <w:rPr>
          <w:rFonts w:cstheme="minorBidi"/>
          <w:noProof/>
          <w:kern w:val="2"/>
          <w:sz w:val="24"/>
          <w:szCs w:val="24"/>
          <w:lang w:eastAsia="zh-CN"/>
          <w14:ligatures w14:val="standardContextual"/>
        </w:rPr>
      </w:pPr>
      <w:hyperlink w:anchor="_Toc193800953" w:history="1">
        <w:r w:rsidRPr="003905B5">
          <w:rPr>
            <w:rStyle w:val="Hyperlink"/>
            <w:rFonts w:cs="Arial"/>
            <w:noProof/>
          </w:rPr>
          <w:t>4.2 Model Production Specifications</w:t>
        </w:r>
        <w:r>
          <w:rPr>
            <w:noProof/>
            <w:webHidden/>
          </w:rPr>
          <w:tab/>
        </w:r>
        <w:r>
          <w:rPr>
            <w:noProof/>
            <w:webHidden/>
          </w:rPr>
          <w:fldChar w:fldCharType="begin"/>
        </w:r>
        <w:r>
          <w:rPr>
            <w:noProof/>
            <w:webHidden/>
          </w:rPr>
          <w:instrText xml:space="preserve"> PAGEREF _Toc193800953 \h </w:instrText>
        </w:r>
        <w:r>
          <w:rPr>
            <w:noProof/>
            <w:webHidden/>
          </w:rPr>
        </w:r>
        <w:r>
          <w:rPr>
            <w:noProof/>
            <w:webHidden/>
          </w:rPr>
          <w:fldChar w:fldCharType="separate"/>
        </w:r>
        <w:r>
          <w:rPr>
            <w:noProof/>
            <w:webHidden/>
          </w:rPr>
          <w:t>0</w:t>
        </w:r>
        <w:r>
          <w:rPr>
            <w:noProof/>
            <w:webHidden/>
          </w:rPr>
          <w:fldChar w:fldCharType="end"/>
        </w:r>
      </w:hyperlink>
    </w:p>
    <w:p w14:paraId="4D3DDC6A" w14:textId="6EA59AAB" w:rsidR="006260BA" w:rsidRDefault="006260BA">
      <w:pPr>
        <w:pStyle w:val="TOC3"/>
        <w:rPr>
          <w:rFonts w:cstheme="minorBidi"/>
          <w:noProof/>
          <w:kern w:val="2"/>
          <w:sz w:val="24"/>
          <w:szCs w:val="24"/>
          <w:lang w:eastAsia="zh-CN"/>
          <w14:ligatures w14:val="standardContextual"/>
        </w:rPr>
      </w:pPr>
      <w:hyperlink w:anchor="_Toc193800954" w:history="1">
        <w:r w:rsidRPr="003905B5">
          <w:rPr>
            <w:rStyle w:val="Hyperlink"/>
            <w:noProof/>
          </w:rPr>
          <w:t>4.2.1 Model Platform</w:t>
        </w:r>
        <w:r>
          <w:rPr>
            <w:noProof/>
            <w:webHidden/>
          </w:rPr>
          <w:tab/>
        </w:r>
        <w:r>
          <w:rPr>
            <w:noProof/>
            <w:webHidden/>
          </w:rPr>
          <w:fldChar w:fldCharType="begin"/>
        </w:r>
        <w:r>
          <w:rPr>
            <w:noProof/>
            <w:webHidden/>
          </w:rPr>
          <w:instrText xml:space="preserve"> PAGEREF _Toc193800954 \h </w:instrText>
        </w:r>
        <w:r>
          <w:rPr>
            <w:noProof/>
            <w:webHidden/>
          </w:rPr>
        </w:r>
        <w:r>
          <w:rPr>
            <w:noProof/>
            <w:webHidden/>
          </w:rPr>
          <w:fldChar w:fldCharType="separate"/>
        </w:r>
        <w:r>
          <w:rPr>
            <w:noProof/>
            <w:webHidden/>
          </w:rPr>
          <w:t>0</w:t>
        </w:r>
        <w:r>
          <w:rPr>
            <w:noProof/>
            <w:webHidden/>
          </w:rPr>
          <w:fldChar w:fldCharType="end"/>
        </w:r>
      </w:hyperlink>
    </w:p>
    <w:p w14:paraId="593DB023" w14:textId="54BA3B82" w:rsidR="006260BA" w:rsidRDefault="006260BA">
      <w:pPr>
        <w:pStyle w:val="TOC3"/>
        <w:rPr>
          <w:rFonts w:cstheme="minorBidi"/>
          <w:noProof/>
          <w:kern w:val="2"/>
          <w:sz w:val="24"/>
          <w:szCs w:val="24"/>
          <w:lang w:eastAsia="zh-CN"/>
          <w14:ligatures w14:val="standardContextual"/>
        </w:rPr>
      </w:pPr>
      <w:hyperlink w:anchor="_Toc193800955" w:history="1">
        <w:r w:rsidRPr="003905B5">
          <w:rPr>
            <w:rStyle w:val="Hyperlink"/>
            <w:noProof/>
          </w:rPr>
          <w:t>4.2.2</w:t>
        </w:r>
        <w:r>
          <w:rPr>
            <w:rFonts w:cstheme="minorBidi"/>
            <w:noProof/>
            <w:kern w:val="2"/>
            <w:sz w:val="24"/>
            <w:szCs w:val="24"/>
            <w:lang w:eastAsia="zh-CN"/>
            <w14:ligatures w14:val="standardContextual"/>
          </w:rPr>
          <w:tab/>
        </w:r>
        <w:r w:rsidRPr="003905B5">
          <w:rPr>
            <w:rStyle w:val="Hyperlink"/>
            <w:noProof/>
          </w:rPr>
          <w:t>Data and Process Flow Diagram</w:t>
        </w:r>
        <w:r>
          <w:rPr>
            <w:noProof/>
            <w:webHidden/>
          </w:rPr>
          <w:tab/>
        </w:r>
        <w:r>
          <w:rPr>
            <w:noProof/>
            <w:webHidden/>
          </w:rPr>
          <w:fldChar w:fldCharType="begin"/>
        </w:r>
        <w:r>
          <w:rPr>
            <w:noProof/>
            <w:webHidden/>
          </w:rPr>
          <w:instrText xml:space="preserve"> PAGEREF _Toc193800955 \h </w:instrText>
        </w:r>
        <w:r>
          <w:rPr>
            <w:noProof/>
            <w:webHidden/>
          </w:rPr>
        </w:r>
        <w:r>
          <w:rPr>
            <w:noProof/>
            <w:webHidden/>
          </w:rPr>
          <w:fldChar w:fldCharType="separate"/>
        </w:r>
        <w:r>
          <w:rPr>
            <w:noProof/>
            <w:webHidden/>
          </w:rPr>
          <w:t>0</w:t>
        </w:r>
        <w:r>
          <w:rPr>
            <w:noProof/>
            <w:webHidden/>
          </w:rPr>
          <w:fldChar w:fldCharType="end"/>
        </w:r>
      </w:hyperlink>
    </w:p>
    <w:p w14:paraId="2E9B228E" w14:textId="5B939DDF" w:rsidR="006260BA" w:rsidRDefault="006260BA">
      <w:pPr>
        <w:pStyle w:val="TOC3"/>
        <w:rPr>
          <w:rFonts w:cstheme="minorBidi"/>
          <w:noProof/>
          <w:kern w:val="2"/>
          <w:sz w:val="24"/>
          <w:szCs w:val="24"/>
          <w:lang w:eastAsia="zh-CN"/>
          <w14:ligatures w14:val="standardContextual"/>
        </w:rPr>
      </w:pPr>
      <w:hyperlink w:anchor="_Toc193800956" w:history="1">
        <w:r w:rsidRPr="003905B5">
          <w:rPr>
            <w:rStyle w:val="Hyperlink"/>
            <w:noProof/>
          </w:rPr>
          <w:t>4.2.3</w:t>
        </w:r>
        <w:r>
          <w:rPr>
            <w:rFonts w:cstheme="minorBidi"/>
            <w:noProof/>
            <w:kern w:val="2"/>
            <w:sz w:val="24"/>
            <w:szCs w:val="24"/>
            <w:lang w:eastAsia="zh-CN"/>
            <w14:ligatures w14:val="standardContextual"/>
          </w:rPr>
          <w:tab/>
        </w:r>
        <w:r w:rsidRPr="003905B5">
          <w:rPr>
            <w:rStyle w:val="Hyperlink"/>
            <w:noProof/>
          </w:rPr>
          <w:t>Input Data Specifications</w:t>
        </w:r>
        <w:r>
          <w:rPr>
            <w:noProof/>
            <w:webHidden/>
          </w:rPr>
          <w:tab/>
        </w:r>
        <w:r>
          <w:rPr>
            <w:noProof/>
            <w:webHidden/>
          </w:rPr>
          <w:fldChar w:fldCharType="begin"/>
        </w:r>
        <w:r>
          <w:rPr>
            <w:noProof/>
            <w:webHidden/>
          </w:rPr>
          <w:instrText xml:space="preserve"> PAGEREF _Toc193800956 \h </w:instrText>
        </w:r>
        <w:r>
          <w:rPr>
            <w:noProof/>
            <w:webHidden/>
          </w:rPr>
        </w:r>
        <w:r>
          <w:rPr>
            <w:noProof/>
            <w:webHidden/>
          </w:rPr>
          <w:fldChar w:fldCharType="separate"/>
        </w:r>
        <w:r>
          <w:rPr>
            <w:noProof/>
            <w:webHidden/>
          </w:rPr>
          <w:t>0</w:t>
        </w:r>
        <w:r>
          <w:rPr>
            <w:noProof/>
            <w:webHidden/>
          </w:rPr>
          <w:fldChar w:fldCharType="end"/>
        </w:r>
      </w:hyperlink>
    </w:p>
    <w:p w14:paraId="10897463" w14:textId="32E9EF48" w:rsidR="006260BA" w:rsidRDefault="006260BA">
      <w:pPr>
        <w:pStyle w:val="TOC3"/>
        <w:rPr>
          <w:rFonts w:cstheme="minorBidi"/>
          <w:noProof/>
          <w:kern w:val="2"/>
          <w:sz w:val="24"/>
          <w:szCs w:val="24"/>
          <w:lang w:eastAsia="zh-CN"/>
          <w14:ligatures w14:val="standardContextual"/>
        </w:rPr>
      </w:pPr>
      <w:hyperlink w:anchor="_Toc193800957" w:history="1">
        <w:r w:rsidRPr="003905B5">
          <w:rPr>
            <w:rStyle w:val="Hyperlink"/>
            <w:noProof/>
          </w:rPr>
          <w:t>4.2.4</w:t>
        </w:r>
        <w:r>
          <w:rPr>
            <w:rFonts w:cstheme="minorBidi"/>
            <w:noProof/>
            <w:kern w:val="2"/>
            <w:sz w:val="24"/>
            <w:szCs w:val="24"/>
            <w:lang w:eastAsia="zh-CN"/>
            <w14:ligatures w14:val="standardContextual"/>
          </w:rPr>
          <w:tab/>
        </w:r>
        <w:r w:rsidRPr="003905B5">
          <w:rPr>
            <w:rStyle w:val="Hyperlink"/>
            <w:noProof/>
          </w:rPr>
          <w:t>Model Formulas / Algorithms</w:t>
        </w:r>
        <w:r>
          <w:rPr>
            <w:noProof/>
            <w:webHidden/>
          </w:rPr>
          <w:tab/>
        </w:r>
        <w:r>
          <w:rPr>
            <w:noProof/>
            <w:webHidden/>
          </w:rPr>
          <w:fldChar w:fldCharType="begin"/>
        </w:r>
        <w:r>
          <w:rPr>
            <w:noProof/>
            <w:webHidden/>
          </w:rPr>
          <w:instrText xml:space="preserve"> PAGEREF _Toc193800957 \h </w:instrText>
        </w:r>
        <w:r>
          <w:rPr>
            <w:noProof/>
            <w:webHidden/>
          </w:rPr>
        </w:r>
        <w:r>
          <w:rPr>
            <w:noProof/>
            <w:webHidden/>
          </w:rPr>
          <w:fldChar w:fldCharType="separate"/>
        </w:r>
        <w:r>
          <w:rPr>
            <w:noProof/>
            <w:webHidden/>
          </w:rPr>
          <w:t>0</w:t>
        </w:r>
        <w:r>
          <w:rPr>
            <w:noProof/>
            <w:webHidden/>
          </w:rPr>
          <w:fldChar w:fldCharType="end"/>
        </w:r>
      </w:hyperlink>
    </w:p>
    <w:p w14:paraId="0442A26E" w14:textId="61662234" w:rsidR="006260BA" w:rsidRDefault="006260BA">
      <w:pPr>
        <w:pStyle w:val="TOC3"/>
        <w:rPr>
          <w:rFonts w:cstheme="minorBidi"/>
          <w:noProof/>
          <w:kern w:val="2"/>
          <w:sz w:val="24"/>
          <w:szCs w:val="24"/>
          <w:lang w:eastAsia="zh-CN"/>
          <w14:ligatures w14:val="standardContextual"/>
        </w:rPr>
      </w:pPr>
      <w:hyperlink w:anchor="_Toc193800958" w:history="1">
        <w:r w:rsidRPr="003905B5">
          <w:rPr>
            <w:rStyle w:val="Hyperlink"/>
            <w:noProof/>
          </w:rPr>
          <w:t>4.2.5</w:t>
        </w:r>
        <w:r>
          <w:rPr>
            <w:rFonts w:cstheme="minorBidi"/>
            <w:noProof/>
            <w:kern w:val="2"/>
            <w:sz w:val="24"/>
            <w:szCs w:val="24"/>
            <w:lang w:eastAsia="zh-CN"/>
            <w14:ligatures w14:val="standardContextual"/>
          </w:rPr>
          <w:tab/>
        </w:r>
        <w:r w:rsidRPr="003905B5">
          <w:rPr>
            <w:rStyle w:val="Hyperlink"/>
            <w:noProof/>
          </w:rPr>
          <w:t>Model Parameters and Settings Values</w:t>
        </w:r>
        <w:r>
          <w:rPr>
            <w:noProof/>
            <w:webHidden/>
          </w:rPr>
          <w:tab/>
        </w:r>
        <w:r>
          <w:rPr>
            <w:noProof/>
            <w:webHidden/>
          </w:rPr>
          <w:fldChar w:fldCharType="begin"/>
        </w:r>
        <w:r>
          <w:rPr>
            <w:noProof/>
            <w:webHidden/>
          </w:rPr>
          <w:instrText xml:space="preserve"> PAGEREF _Toc193800958 \h </w:instrText>
        </w:r>
        <w:r>
          <w:rPr>
            <w:noProof/>
            <w:webHidden/>
          </w:rPr>
        </w:r>
        <w:r>
          <w:rPr>
            <w:noProof/>
            <w:webHidden/>
          </w:rPr>
          <w:fldChar w:fldCharType="separate"/>
        </w:r>
        <w:r>
          <w:rPr>
            <w:noProof/>
            <w:webHidden/>
          </w:rPr>
          <w:t>0</w:t>
        </w:r>
        <w:r>
          <w:rPr>
            <w:noProof/>
            <w:webHidden/>
          </w:rPr>
          <w:fldChar w:fldCharType="end"/>
        </w:r>
      </w:hyperlink>
    </w:p>
    <w:p w14:paraId="0B5E0CBD" w14:textId="1FCEB630" w:rsidR="006260BA" w:rsidRDefault="006260BA">
      <w:pPr>
        <w:pStyle w:val="TOC3"/>
        <w:rPr>
          <w:rFonts w:cstheme="minorBidi"/>
          <w:noProof/>
          <w:kern w:val="2"/>
          <w:sz w:val="24"/>
          <w:szCs w:val="24"/>
          <w:lang w:eastAsia="zh-CN"/>
          <w14:ligatures w14:val="standardContextual"/>
        </w:rPr>
      </w:pPr>
      <w:hyperlink w:anchor="_Toc193800959" w:history="1">
        <w:r w:rsidRPr="003905B5">
          <w:rPr>
            <w:rStyle w:val="Hyperlink"/>
            <w:noProof/>
          </w:rPr>
          <w:t>4.2.6</w:t>
        </w:r>
        <w:r>
          <w:rPr>
            <w:rFonts w:cstheme="minorBidi"/>
            <w:noProof/>
            <w:kern w:val="2"/>
            <w:sz w:val="24"/>
            <w:szCs w:val="24"/>
            <w:lang w:eastAsia="zh-CN"/>
            <w14:ligatures w14:val="standardContextual"/>
          </w:rPr>
          <w:tab/>
        </w:r>
        <w:r w:rsidRPr="003905B5">
          <w:rPr>
            <w:rStyle w:val="Hyperlink"/>
            <w:noProof/>
          </w:rPr>
          <w:t>Model Outputs</w:t>
        </w:r>
        <w:r>
          <w:rPr>
            <w:noProof/>
            <w:webHidden/>
          </w:rPr>
          <w:tab/>
        </w:r>
        <w:r>
          <w:rPr>
            <w:noProof/>
            <w:webHidden/>
          </w:rPr>
          <w:fldChar w:fldCharType="begin"/>
        </w:r>
        <w:r>
          <w:rPr>
            <w:noProof/>
            <w:webHidden/>
          </w:rPr>
          <w:instrText xml:space="preserve"> PAGEREF _Toc193800959 \h </w:instrText>
        </w:r>
        <w:r>
          <w:rPr>
            <w:noProof/>
            <w:webHidden/>
          </w:rPr>
        </w:r>
        <w:r>
          <w:rPr>
            <w:noProof/>
            <w:webHidden/>
          </w:rPr>
          <w:fldChar w:fldCharType="separate"/>
        </w:r>
        <w:r>
          <w:rPr>
            <w:noProof/>
            <w:webHidden/>
          </w:rPr>
          <w:t>0</w:t>
        </w:r>
        <w:r>
          <w:rPr>
            <w:noProof/>
            <w:webHidden/>
          </w:rPr>
          <w:fldChar w:fldCharType="end"/>
        </w:r>
      </w:hyperlink>
    </w:p>
    <w:p w14:paraId="321B59AC" w14:textId="5BB1DAE6" w:rsidR="006260BA" w:rsidRDefault="006260BA">
      <w:pPr>
        <w:pStyle w:val="TOC3"/>
        <w:rPr>
          <w:rFonts w:cstheme="minorBidi"/>
          <w:noProof/>
          <w:kern w:val="2"/>
          <w:sz w:val="24"/>
          <w:szCs w:val="24"/>
          <w:lang w:eastAsia="zh-CN"/>
          <w14:ligatures w14:val="standardContextual"/>
        </w:rPr>
      </w:pPr>
      <w:hyperlink w:anchor="_Toc193800960" w:history="1">
        <w:r w:rsidRPr="003905B5">
          <w:rPr>
            <w:rStyle w:val="Hyperlink"/>
            <w:noProof/>
          </w:rPr>
          <w:t>4.2.7</w:t>
        </w:r>
        <w:r>
          <w:rPr>
            <w:rFonts w:cstheme="minorBidi"/>
            <w:noProof/>
            <w:kern w:val="2"/>
            <w:sz w:val="24"/>
            <w:szCs w:val="24"/>
            <w:lang w:eastAsia="zh-CN"/>
            <w14:ligatures w14:val="standardContextual"/>
          </w:rPr>
          <w:tab/>
        </w:r>
        <w:r w:rsidRPr="003905B5">
          <w:rPr>
            <w:rStyle w:val="Hyperlink"/>
            <w:noProof/>
          </w:rPr>
          <w:t>Reports</w:t>
        </w:r>
        <w:r>
          <w:rPr>
            <w:noProof/>
            <w:webHidden/>
          </w:rPr>
          <w:tab/>
        </w:r>
        <w:r>
          <w:rPr>
            <w:noProof/>
            <w:webHidden/>
          </w:rPr>
          <w:fldChar w:fldCharType="begin"/>
        </w:r>
        <w:r>
          <w:rPr>
            <w:noProof/>
            <w:webHidden/>
          </w:rPr>
          <w:instrText xml:space="preserve"> PAGEREF _Toc193800960 \h </w:instrText>
        </w:r>
        <w:r>
          <w:rPr>
            <w:noProof/>
            <w:webHidden/>
          </w:rPr>
        </w:r>
        <w:r>
          <w:rPr>
            <w:noProof/>
            <w:webHidden/>
          </w:rPr>
          <w:fldChar w:fldCharType="separate"/>
        </w:r>
        <w:r>
          <w:rPr>
            <w:noProof/>
            <w:webHidden/>
          </w:rPr>
          <w:t>0</w:t>
        </w:r>
        <w:r>
          <w:rPr>
            <w:noProof/>
            <w:webHidden/>
          </w:rPr>
          <w:fldChar w:fldCharType="end"/>
        </w:r>
      </w:hyperlink>
    </w:p>
    <w:p w14:paraId="5E4BD900" w14:textId="6BBC76A0" w:rsidR="006260BA" w:rsidRDefault="006260BA">
      <w:pPr>
        <w:pStyle w:val="TOC2"/>
        <w:rPr>
          <w:rFonts w:cstheme="minorBidi"/>
          <w:noProof/>
          <w:kern w:val="2"/>
          <w:sz w:val="24"/>
          <w:szCs w:val="24"/>
          <w:lang w:eastAsia="zh-CN"/>
          <w14:ligatures w14:val="standardContextual"/>
        </w:rPr>
      </w:pPr>
      <w:hyperlink w:anchor="_Toc193800961" w:history="1">
        <w:r w:rsidRPr="003905B5">
          <w:rPr>
            <w:rStyle w:val="Hyperlink"/>
            <w:noProof/>
          </w:rPr>
          <w:t>4.3</w:t>
        </w:r>
        <w:r>
          <w:rPr>
            <w:rFonts w:cstheme="minorBidi"/>
            <w:noProof/>
            <w:kern w:val="2"/>
            <w:sz w:val="24"/>
            <w:szCs w:val="24"/>
            <w:lang w:eastAsia="zh-CN"/>
            <w14:ligatures w14:val="standardContextual"/>
          </w:rPr>
          <w:tab/>
        </w:r>
        <w:r w:rsidRPr="003905B5">
          <w:rPr>
            <w:rStyle w:val="Hyperlink"/>
            <w:rFonts w:cs="Arial"/>
            <w:noProof/>
          </w:rPr>
          <w:t>Operational Controls</w:t>
        </w:r>
        <w:r>
          <w:rPr>
            <w:noProof/>
            <w:webHidden/>
          </w:rPr>
          <w:tab/>
        </w:r>
        <w:r>
          <w:rPr>
            <w:noProof/>
            <w:webHidden/>
          </w:rPr>
          <w:fldChar w:fldCharType="begin"/>
        </w:r>
        <w:r>
          <w:rPr>
            <w:noProof/>
            <w:webHidden/>
          </w:rPr>
          <w:instrText xml:space="preserve"> PAGEREF _Toc193800961 \h </w:instrText>
        </w:r>
        <w:r>
          <w:rPr>
            <w:noProof/>
            <w:webHidden/>
          </w:rPr>
        </w:r>
        <w:r>
          <w:rPr>
            <w:noProof/>
            <w:webHidden/>
          </w:rPr>
          <w:fldChar w:fldCharType="separate"/>
        </w:r>
        <w:r>
          <w:rPr>
            <w:noProof/>
            <w:webHidden/>
          </w:rPr>
          <w:t>0</w:t>
        </w:r>
        <w:r>
          <w:rPr>
            <w:noProof/>
            <w:webHidden/>
          </w:rPr>
          <w:fldChar w:fldCharType="end"/>
        </w:r>
      </w:hyperlink>
    </w:p>
    <w:p w14:paraId="1ED0B3B6" w14:textId="5D295FB7" w:rsidR="006260BA" w:rsidRDefault="006260BA">
      <w:pPr>
        <w:pStyle w:val="TOC3"/>
        <w:rPr>
          <w:rFonts w:cstheme="minorBidi"/>
          <w:noProof/>
          <w:kern w:val="2"/>
          <w:sz w:val="24"/>
          <w:szCs w:val="24"/>
          <w:lang w:eastAsia="zh-CN"/>
          <w14:ligatures w14:val="standardContextual"/>
        </w:rPr>
      </w:pPr>
      <w:hyperlink w:anchor="_Toc193800962" w:history="1">
        <w:r w:rsidRPr="003905B5">
          <w:rPr>
            <w:rStyle w:val="Hyperlink"/>
            <w:noProof/>
          </w:rPr>
          <w:t>4.3.1 Model Access and Security</w:t>
        </w:r>
        <w:r>
          <w:rPr>
            <w:noProof/>
            <w:webHidden/>
          </w:rPr>
          <w:tab/>
        </w:r>
        <w:r>
          <w:rPr>
            <w:noProof/>
            <w:webHidden/>
          </w:rPr>
          <w:fldChar w:fldCharType="begin"/>
        </w:r>
        <w:r>
          <w:rPr>
            <w:noProof/>
            <w:webHidden/>
          </w:rPr>
          <w:instrText xml:space="preserve"> PAGEREF _Toc193800962 \h </w:instrText>
        </w:r>
        <w:r>
          <w:rPr>
            <w:noProof/>
            <w:webHidden/>
          </w:rPr>
        </w:r>
        <w:r>
          <w:rPr>
            <w:noProof/>
            <w:webHidden/>
          </w:rPr>
          <w:fldChar w:fldCharType="separate"/>
        </w:r>
        <w:r>
          <w:rPr>
            <w:noProof/>
            <w:webHidden/>
          </w:rPr>
          <w:t>0</w:t>
        </w:r>
        <w:r>
          <w:rPr>
            <w:noProof/>
            <w:webHidden/>
          </w:rPr>
          <w:fldChar w:fldCharType="end"/>
        </w:r>
      </w:hyperlink>
    </w:p>
    <w:p w14:paraId="478B175F" w14:textId="30CAD465" w:rsidR="006260BA" w:rsidRDefault="006260BA">
      <w:pPr>
        <w:pStyle w:val="TOC3"/>
        <w:rPr>
          <w:rFonts w:cstheme="minorBidi"/>
          <w:noProof/>
          <w:kern w:val="2"/>
          <w:sz w:val="24"/>
          <w:szCs w:val="24"/>
          <w:lang w:eastAsia="zh-CN"/>
          <w14:ligatures w14:val="standardContextual"/>
        </w:rPr>
      </w:pPr>
      <w:hyperlink w:anchor="_Toc193800963" w:history="1">
        <w:r w:rsidRPr="003905B5">
          <w:rPr>
            <w:rStyle w:val="Hyperlink"/>
            <w:noProof/>
          </w:rPr>
          <w:t>4.3.2</w:t>
        </w:r>
        <w:r>
          <w:rPr>
            <w:rFonts w:cstheme="minorBidi"/>
            <w:noProof/>
            <w:kern w:val="2"/>
            <w:sz w:val="24"/>
            <w:szCs w:val="24"/>
            <w:lang w:eastAsia="zh-CN"/>
            <w14:ligatures w14:val="standardContextual"/>
          </w:rPr>
          <w:tab/>
        </w:r>
        <w:r w:rsidRPr="003905B5">
          <w:rPr>
            <w:rStyle w:val="Hyperlink"/>
            <w:noProof/>
          </w:rPr>
          <w:t>Production Deployment</w:t>
        </w:r>
        <w:r>
          <w:rPr>
            <w:noProof/>
            <w:webHidden/>
          </w:rPr>
          <w:tab/>
        </w:r>
        <w:r>
          <w:rPr>
            <w:noProof/>
            <w:webHidden/>
          </w:rPr>
          <w:fldChar w:fldCharType="begin"/>
        </w:r>
        <w:r>
          <w:rPr>
            <w:noProof/>
            <w:webHidden/>
          </w:rPr>
          <w:instrText xml:space="preserve"> PAGEREF _Toc193800963 \h </w:instrText>
        </w:r>
        <w:r>
          <w:rPr>
            <w:noProof/>
            <w:webHidden/>
          </w:rPr>
        </w:r>
        <w:r>
          <w:rPr>
            <w:noProof/>
            <w:webHidden/>
          </w:rPr>
          <w:fldChar w:fldCharType="separate"/>
        </w:r>
        <w:r>
          <w:rPr>
            <w:noProof/>
            <w:webHidden/>
          </w:rPr>
          <w:t>0</w:t>
        </w:r>
        <w:r>
          <w:rPr>
            <w:noProof/>
            <w:webHidden/>
          </w:rPr>
          <w:fldChar w:fldCharType="end"/>
        </w:r>
      </w:hyperlink>
    </w:p>
    <w:p w14:paraId="3E0C7193" w14:textId="0745474F" w:rsidR="006260BA" w:rsidRDefault="006260BA">
      <w:pPr>
        <w:pStyle w:val="TOC3"/>
        <w:rPr>
          <w:rFonts w:cstheme="minorBidi"/>
          <w:noProof/>
          <w:kern w:val="2"/>
          <w:sz w:val="24"/>
          <w:szCs w:val="24"/>
          <w:lang w:eastAsia="zh-CN"/>
          <w14:ligatures w14:val="standardContextual"/>
        </w:rPr>
      </w:pPr>
      <w:hyperlink w:anchor="_Toc193800964" w:history="1">
        <w:r w:rsidRPr="003905B5">
          <w:rPr>
            <w:rStyle w:val="Hyperlink"/>
            <w:noProof/>
          </w:rPr>
          <w:t>4.3.3</w:t>
        </w:r>
        <w:r>
          <w:rPr>
            <w:rFonts w:cstheme="minorBidi"/>
            <w:noProof/>
            <w:kern w:val="2"/>
            <w:sz w:val="24"/>
            <w:szCs w:val="24"/>
            <w:lang w:eastAsia="zh-CN"/>
            <w14:ligatures w14:val="standardContextual"/>
          </w:rPr>
          <w:tab/>
        </w:r>
        <w:r w:rsidRPr="003905B5">
          <w:rPr>
            <w:rStyle w:val="Hyperlink"/>
            <w:noProof/>
          </w:rPr>
          <w:t>Model Usage Controls</w:t>
        </w:r>
        <w:r>
          <w:rPr>
            <w:noProof/>
            <w:webHidden/>
          </w:rPr>
          <w:tab/>
        </w:r>
        <w:r>
          <w:rPr>
            <w:noProof/>
            <w:webHidden/>
          </w:rPr>
          <w:fldChar w:fldCharType="begin"/>
        </w:r>
        <w:r>
          <w:rPr>
            <w:noProof/>
            <w:webHidden/>
          </w:rPr>
          <w:instrText xml:space="preserve"> PAGEREF _Toc193800964 \h </w:instrText>
        </w:r>
        <w:r>
          <w:rPr>
            <w:noProof/>
            <w:webHidden/>
          </w:rPr>
        </w:r>
        <w:r>
          <w:rPr>
            <w:noProof/>
            <w:webHidden/>
          </w:rPr>
          <w:fldChar w:fldCharType="separate"/>
        </w:r>
        <w:r>
          <w:rPr>
            <w:noProof/>
            <w:webHidden/>
          </w:rPr>
          <w:t>0</w:t>
        </w:r>
        <w:r>
          <w:rPr>
            <w:noProof/>
            <w:webHidden/>
          </w:rPr>
          <w:fldChar w:fldCharType="end"/>
        </w:r>
      </w:hyperlink>
    </w:p>
    <w:p w14:paraId="7E6DFAFA" w14:textId="7B244EE2" w:rsidR="006260BA" w:rsidRDefault="006260BA">
      <w:pPr>
        <w:pStyle w:val="TOC3"/>
        <w:rPr>
          <w:rFonts w:cstheme="minorBidi"/>
          <w:noProof/>
          <w:kern w:val="2"/>
          <w:sz w:val="24"/>
          <w:szCs w:val="24"/>
          <w:lang w:eastAsia="zh-CN"/>
          <w14:ligatures w14:val="standardContextual"/>
        </w:rPr>
      </w:pPr>
      <w:hyperlink w:anchor="_Toc193800965" w:history="1">
        <w:r w:rsidRPr="003905B5">
          <w:rPr>
            <w:rStyle w:val="Hyperlink"/>
            <w:noProof/>
          </w:rPr>
          <w:t>4.3.4</w:t>
        </w:r>
        <w:r>
          <w:rPr>
            <w:rFonts w:cstheme="minorBidi"/>
            <w:noProof/>
            <w:kern w:val="2"/>
            <w:sz w:val="24"/>
            <w:szCs w:val="24"/>
            <w:lang w:eastAsia="zh-CN"/>
            <w14:ligatures w14:val="standardContextual"/>
          </w:rPr>
          <w:tab/>
        </w:r>
        <w:r w:rsidRPr="003905B5">
          <w:rPr>
            <w:rStyle w:val="Hyperlink"/>
            <w:noProof/>
          </w:rPr>
          <w:t>Model Backup</w:t>
        </w:r>
        <w:r>
          <w:rPr>
            <w:noProof/>
            <w:webHidden/>
          </w:rPr>
          <w:tab/>
        </w:r>
        <w:r>
          <w:rPr>
            <w:noProof/>
            <w:webHidden/>
          </w:rPr>
          <w:fldChar w:fldCharType="begin"/>
        </w:r>
        <w:r>
          <w:rPr>
            <w:noProof/>
            <w:webHidden/>
          </w:rPr>
          <w:instrText xml:space="preserve"> PAGEREF _Toc193800965 \h </w:instrText>
        </w:r>
        <w:r>
          <w:rPr>
            <w:noProof/>
            <w:webHidden/>
          </w:rPr>
        </w:r>
        <w:r>
          <w:rPr>
            <w:noProof/>
            <w:webHidden/>
          </w:rPr>
          <w:fldChar w:fldCharType="separate"/>
        </w:r>
        <w:r>
          <w:rPr>
            <w:noProof/>
            <w:webHidden/>
          </w:rPr>
          <w:t>0</w:t>
        </w:r>
        <w:r>
          <w:rPr>
            <w:noProof/>
            <w:webHidden/>
          </w:rPr>
          <w:fldChar w:fldCharType="end"/>
        </w:r>
      </w:hyperlink>
    </w:p>
    <w:p w14:paraId="5C423C35" w14:textId="587EB24A" w:rsidR="006260BA" w:rsidRDefault="006260BA">
      <w:pPr>
        <w:pStyle w:val="TOC2"/>
        <w:rPr>
          <w:rFonts w:cstheme="minorBidi"/>
          <w:noProof/>
          <w:kern w:val="2"/>
          <w:sz w:val="24"/>
          <w:szCs w:val="24"/>
          <w:lang w:eastAsia="zh-CN"/>
          <w14:ligatures w14:val="standardContextual"/>
        </w:rPr>
      </w:pPr>
      <w:hyperlink w:anchor="_Toc193800966" w:history="1">
        <w:r w:rsidRPr="003905B5">
          <w:rPr>
            <w:rStyle w:val="Hyperlink"/>
            <w:noProof/>
          </w:rPr>
          <w:t>4.4</w:t>
        </w:r>
        <w:r>
          <w:rPr>
            <w:rFonts w:cstheme="minorBidi"/>
            <w:noProof/>
            <w:kern w:val="2"/>
            <w:sz w:val="24"/>
            <w:szCs w:val="24"/>
            <w:lang w:eastAsia="zh-CN"/>
            <w14:ligatures w14:val="standardContextual"/>
          </w:rPr>
          <w:tab/>
        </w:r>
        <w:r w:rsidRPr="003905B5">
          <w:rPr>
            <w:rStyle w:val="Hyperlink"/>
            <w:rFonts w:cs="Arial"/>
            <w:noProof/>
          </w:rPr>
          <w:t>Contingency Plans</w:t>
        </w:r>
        <w:r>
          <w:rPr>
            <w:noProof/>
            <w:webHidden/>
          </w:rPr>
          <w:tab/>
        </w:r>
        <w:r>
          <w:rPr>
            <w:noProof/>
            <w:webHidden/>
          </w:rPr>
          <w:fldChar w:fldCharType="begin"/>
        </w:r>
        <w:r>
          <w:rPr>
            <w:noProof/>
            <w:webHidden/>
          </w:rPr>
          <w:instrText xml:space="preserve"> PAGEREF _Toc193800966 \h </w:instrText>
        </w:r>
        <w:r>
          <w:rPr>
            <w:noProof/>
            <w:webHidden/>
          </w:rPr>
        </w:r>
        <w:r>
          <w:rPr>
            <w:noProof/>
            <w:webHidden/>
          </w:rPr>
          <w:fldChar w:fldCharType="separate"/>
        </w:r>
        <w:r>
          <w:rPr>
            <w:noProof/>
            <w:webHidden/>
          </w:rPr>
          <w:t>0</w:t>
        </w:r>
        <w:r>
          <w:rPr>
            <w:noProof/>
            <w:webHidden/>
          </w:rPr>
          <w:fldChar w:fldCharType="end"/>
        </w:r>
      </w:hyperlink>
    </w:p>
    <w:p w14:paraId="740CB2F7" w14:textId="3B142FAC" w:rsidR="006260BA" w:rsidRDefault="006260BA">
      <w:pPr>
        <w:pStyle w:val="TOC3"/>
        <w:rPr>
          <w:rFonts w:cstheme="minorBidi"/>
          <w:noProof/>
          <w:kern w:val="2"/>
          <w:sz w:val="24"/>
          <w:szCs w:val="24"/>
          <w:lang w:eastAsia="zh-CN"/>
          <w14:ligatures w14:val="standardContextual"/>
        </w:rPr>
      </w:pPr>
      <w:hyperlink w:anchor="_Toc193800967" w:history="1">
        <w:r w:rsidRPr="003905B5">
          <w:rPr>
            <w:rStyle w:val="Hyperlink"/>
            <w:noProof/>
          </w:rPr>
          <w:t>4.4.1</w:t>
        </w:r>
        <w:r>
          <w:rPr>
            <w:rFonts w:cstheme="minorBidi"/>
            <w:noProof/>
            <w:kern w:val="2"/>
            <w:sz w:val="24"/>
            <w:szCs w:val="24"/>
            <w:lang w:eastAsia="zh-CN"/>
            <w14:ligatures w14:val="standardContextual"/>
          </w:rPr>
          <w:tab/>
        </w:r>
        <w:r w:rsidRPr="003905B5">
          <w:rPr>
            <w:rStyle w:val="Hyperlink"/>
            <w:noProof/>
          </w:rPr>
          <w:t>Disaster Recovery Plan</w:t>
        </w:r>
        <w:r>
          <w:rPr>
            <w:noProof/>
            <w:webHidden/>
          </w:rPr>
          <w:tab/>
        </w:r>
        <w:r>
          <w:rPr>
            <w:noProof/>
            <w:webHidden/>
          </w:rPr>
          <w:fldChar w:fldCharType="begin"/>
        </w:r>
        <w:r>
          <w:rPr>
            <w:noProof/>
            <w:webHidden/>
          </w:rPr>
          <w:instrText xml:space="preserve"> PAGEREF _Toc193800967 \h </w:instrText>
        </w:r>
        <w:r>
          <w:rPr>
            <w:noProof/>
            <w:webHidden/>
          </w:rPr>
        </w:r>
        <w:r>
          <w:rPr>
            <w:noProof/>
            <w:webHidden/>
          </w:rPr>
          <w:fldChar w:fldCharType="separate"/>
        </w:r>
        <w:r>
          <w:rPr>
            <w:noProof/>
            <w:webHidden/>
          </w:rPr>
          <w:t>0</w:t>
        </w:r>
        <w:r>
          <w:rPr>
            <w:noProof/>
            <w:webHidden/>
          </w:rPr>
          <w:fldChar w:fldCharType="end"/>
        </w:r>
      </w:hyperlink>
    </w:p>
    <w:p w14:paraId="263A9549" w14:textId="374707A5" w:rsidR="006260BA" w:rsidRDefault="006260BA">
      <w:pPr>
        <w:pStyle w:val="TOC3"/>
        <w:rPr>
          <w:rFonts w:cstheme="minorBidi"/>
          <w:noProof/>
          <w:kern w:val="2"/>
          <w:sz w:val="24"/>
          <w:szCs w:val="24"/>
          <w:lang w:eastAsia="zh-CN"/>
          <w14:ligatures w14:val="standardContextual"/>
        </w:rPr>
      </w:pPr>
      <w:hyperlink w:anchor="_Toc193800968" w:history="1">
        <w:r w:rsidRPr="003905B5">
          <w:rPr>
            <w:rStyle w:val="Hyperlink"/>
            <w:noProof/>
          </w:rPr>
          <w:t>4.4.2</w:t>
        </w:r>
        <w:r>
          <w:rPr>
            <w:rFonts w:cstheme="minorBidi"/>
            <w:noProof/>
            <w:kern w:val="2"/>
            <w:sz w:val="24"/>
            <w:szCs w:val="24"/>
            <w:lang w:eastAsia="zh-CN"/>
            <w14:ligatures w14:val="standardContextual"/>
          </w:rPr>
          <w:tab/>
        </w:r>
        <w:r w:rsidRPr="003905B5">
          <w:rPr>
            <w:rStyle w:val="Hyperlink"/>
            <w:noProof/>
          </w:rPr>
          <w:t>Business Continuity Plan</w:t>
        </w:r>
        <w:r>
          <w:rPr>
            <w:noProof/>
            <w:webHidden/>
          </w:rPr>
          <w:tab/>
        </w:r>
        <w:r>
          <w:rPr>
            <w:noProof/>
            <w:webHidden/>
          </w:rPr>
          <w:fldChar w:fldCharType="begin"/>
        </w:r>
        <w:r>
          <w:rPr>
            <w:noProof/>
            <w:webHidden/>
          </w:rPr>
          <w:instrText xml:space="preserve"> PAGEREF _Toc193800968 \h </w:instrText>
        </w:r>
        <w:r>
          <w:rPr>
            <w:noProof/>
            <w:webHidden/>
          </w:rPr>
        </w:r>
        <w:r>
          <w:rPr>
            <w:noProof/>
            <w:webHidden/>
          </w:rPr>
          <w:fldChar w:fldCharType="separate"/>
        </w:r>
        <w:r>
          <w:rPr>
            <w:noProof/>
            <w:webHidden/>
          </w:rPr>
          <w:t>0</w:t>
        </w:r>
        <w:r>
          <w:rPr>
            <w:noProof/>
            <w:webHidden/>
          </w:rPr>
          <w:fldChar w:fldCharType="end"/>
        </w:r>
      </w:hyperlink>
    </w:p>
    <w:p w14:paraId="307DC632" w14:textId="771DD8E8" w:rsidR="006260BA" w:rsidRDefault="006260BA">
      <w:pPr>
        <w:pStyle w:val="TOC2"/>
        <w:rPr>
          <w:rFonts w:cstheme="minorBidi"/>
          <w:noProof/>
          <w:kern w:val="2"/>
          <w:sz w:val="24"/>
          <w:szCs w:val="24"/>
          <w:lang w:eastAsia="zh-CN"/>
          <w14:ligatures w14:val="standardContextual"/>
        </w:rPr>
      </w:pPr>
      <w:hyperlink w:anchor="_Toc193800969" w:history="1">
        <w:r w:rsidRPr="003905B5">
          <w:rPr>
            <w:rStyle w:val="Hyperlink"/>
            <w:noProof/>
          </w:rPr>
          <w:t>4.5</w:t>
        </w:r>
        <w:r>
          <w:rPr>
            <w:rFonts w:cstheme="minorBidi"/>
            <w:noProof/>
            <w:kern w:val="2"/>
            <w:sz w:val="24"/>
            <w:szCs w:val="24"/>
            <w:lang w:eastAsia="zh-CN"/>
            <w14:ligatures w14:val="standardContextual"/>
          </w:rPr>
          <w:tab/>
        </w:r>
        <w:r w:rsidRPr="003905B5">
          <w:rPr>
            <w:rStyle w:val="Hyperlink"/>
            <w:rFonts w:cs="Arial"/>
            <w:noProof/>
          </w:rPr>
          <w:t>Operating Procedures / User’s Guide</w:t>
        </w:r>
        <w:r>
          <w:rPr>
            <w:noProof/>
            <w:webHidden/>
          </w:rPr>
          <w:tab/>
        </w:r>
        <w:r>
          <w:rPr>
            <w:noProof/>
            <w:webHidden/>
          </w:rPr>
          <w:fldChar w:fldCharType="begin"/>
        </w:r>
        <w:r>
          <w:rPr>
            <w:noProof/>
            <w:webHidden/>
          </w:rPr>
          <w:instrText xml:space="preserve"> PAGEREF _Toc193800969 \h </w:instrText>
        </w:r>
        <w:r>
          <w:rPr>
            <w:noProof/>
            <w:webHidden/>
          </w:rPr>
        </w:r>
        <w:r>
          <w:rPr>
            <w:noProof/>
            <w:webHidden/>
          </w:rPr>
          <w:fldChar w:fldCharType="separate"/>
        </w:r>
        <w:r>
          <w:rPr>
            <w:noProof/>
            <w:webHidden/>
          </w:rPr>
          <w:t>0</w:t>
        </w:r>
        <w:r>
          <w:rPr>
            <w:noProof/>
            <w:webHidden/>
          </w:rPr>
          <w:fldChar w:fldCharType="end"/>
        </w:r>
      </w:hyperlink>
    </w:p>
    <w:p w14:paraId="64293A3D" w14:textId="29CD0E2D" w:rsidR="006260BA" w:rsidRDefault="006260BA">
      <w:pPr>
        <w:pStyle w:val="TOC1"/>
        <w:rPr>
          <w:rFonts w:cstheme="minorBidi"/>
          <w:noProof/>
          <w:kern w:val="2"/>
          <w:sz w:val="24"/>
          <w:szCs w:val="24"/>
          <w:lang w:eastAsia="zh-CN"/>
          <w14:ligatures w14:val="standardContextual"/>
        </w:rPr>
      </w:pPr>
      <w:hyperlink w:anchor="_Toc193800970" w:history="1">
        <w:r w:rsidRPr="003905B5">
          <w:rPr>
            <w:rStyle w:val="Hyperlink"/>
            <w:rFonts w:ascii="Arial" w:hAnsi="Arial"/>
            <w:noProof/>
          </w:rPr>
          <w:t>5</w:t>
        </w:r>
        <w:r>
          <w:rPr>
            <w:rFonts w:cstheme="minorBidi"/>
            <w:noProof/>
            <w:kern w:val="2"/>
            <w:sz w:val="24"/>
            <w:szCs w:val="24"/>
            <w:lang w:eastAsia="zh-CN"/>
            <w14:ligatures w14:val="standardContextual"/>
          </w:rPr>
          <w:tab/>
        </w:r>
        <w:r w:rsidRPr="003905B5">
          <w:rPr>
            <w:rStyle w:val="Hyperlink"/>
            <w:rFonts w:ascii="Arial" w:hAnsi="Arial" w:cs="Arial"/>
            <w:noProof/>
          </w:rPr>
          <w:t>ONGOING MODEL GOVERNANCE &amp; OUTCOME ANALYSIS</w:t>
        </w:r>
        <w:r>
          <w:rPr>
            <w:noProof/>
            <w:webHidden/>
          </w:rPr>
          <w:tab/>
        </w:r>
        <w:r>
          <w:rPr>
            <w:noProof/>
            <w:webHidden/>
          </w:rPr>
          <w:fldChar w:fldCharType="begin"/>
        </w:r>
        <w:r>
          <w:rPr>
            <w:noProof/>
            <w:webHidden/>
          </w:rPr>
          <w:instrText xml:space="preserve"> PAGEREF _Toc193800970 \h </w:instrText>
        </w:r>
        <w:r>
          <w:rPr>
            <w:noProof/>
            <w:webHidden/>
          </w:rPr>
        </w:r>
        <w:r>
          <w:rPr>
            <w:noProof/>
            <w:webHidden/>
          </w:rPr>
          <w:fldChar w:fldCharType="separate"/>
        </w:r>
        <w:r>
          <w:rPr>
            <w:noProof/>
            <w:webHidden/>
          </w:rPr>
          <w:t>0</w:t>
        </w:r>
        <w:r>
          <w:rPr>
            <w:noProof/>
            <w:webHidden/>
          </w:rPr>
          <w:fldChar w:fldCharType="end"/>
        </w:r>
      </w:hyperlink>
    </w:p>
    <w:p w14:paraId="1CAC1A57" w14:textId="1BF55345" w:rsidR="006260BA" w:rsidRDefault="006260BA">
      <w:pPr>
        <w:pStyle w:val="TOC2"/>
        <w:rPr>
          <w:rFonts w:cstheme="minorBidi"/>
          <w:noProof/>
          <w:kern w:val="2"/>
          <w:sz w:val="24"/>
          <w:szCs w:val="24"/>
          <w:lang w:eastAsia="zh-CN"/>
          <w14:ligatures w14:val="standardContextual"/>
        </w:rPr>
      </w:pPr>
      <w:hyperlink w:anchor="_Toc193800971" w:history="1">
        <w:r w:rsidRPr="003905B5">
          <w:rPr>
            <w:rStyle w:val="Hyperlink"/>
            <w:noProof/>
          </w:rPr>
          <w:t>5.1</w:t>
        </w:r>
        <w:r>
          <w:rPr>
            <w:rFonts w:cstheme="minorBidi"/>
            <w:noProof/>
            <w:kern w:val="2"/>
            <w:sz w:val="24"/>
            <w:szCs w:val="24"/>
            <w:lang w:eastAsia="zh-CN"/>
            <w14:ligatures w14:val="standardContextual"/>
          </w:rPr>
          <w:tab/>
        </w:r>
        <w:r w:rsidRPr="003905B5">
          <w:rPr>
            <w:rStyle w:val="Hyperlink"/>
            <w:rFonts w:cs="Arial"/>
            <w:noProof/>
          </w:rPr>
          <w:t>Ongoing Risk &amp; Performance Monitoring Plan</w:t>
        </w:r>
        <w:r>
          <w:rPr>
            <w:noProof/>
            <w:webHidden/>
          </w:rPr>
          <w:tab/>
        </w:r>
        <w:r>
          <w:rPr>
            <w:noProof/>
            <w:webHidden/>
          </w:rPr>
          <w:fldChar w:fldCharType="begin"/>
        </w:r>
        <w:r>
          <w:rPr>
            <w:noProof/>
            <w:webHidden/>
          </w:rPr>
          <w:instrText xml:space="preserve"> PAGEREF _Toc193800971 \h </w:instrText>
        </w:r>
        <w:r>
          <w:rPr>
            <w:noProof/>
            <w:webHidden/>
          </w:rPr>
        </w:r>
        <w:r>
          <w:rPr>
            <w:noProof/>
            <w:webHidden/>
          </w:rPr>
          <w:fldChar w:fldCharType="separate"/>
        </w:r>
        <w:r>
          <w:rPr>
            <w:noProof/>
            <w:webHidden/>
          </w:rPr>
          <w:t>0</w:t>
        </w:r>
        <w:r>
          <w:rPr>
            <w:noProof/>
            <w:webHidden/>
          </w:rPr>
          <w:fldChar w:fldCharType="end"/>
        </w:r>
      </w:hyperlink>
    </w:p>
    <w:p w14:paraId="117B4FD4" w14:textId="3A275C74" w:rsidR="006260BA" w:rsidRDefault="006260BA">
      <w:pPr>
        <w:pStyle w:val="TOC2"/>
        <w:rPr>
          <w:rFonts w:cstheme="minorBidi"/>
          <w:noProof/>
          <w:kern w:val="2"/>
          <w:sz w:val="24"/>
          <w:szCs w:val="24"/>
          <w:lang w:eastAsia="zh-CN"/>
          <w14:ligatures w14:val="standardContextual"/>
        </w:rPr>
      </w:pPr>
      <w:hyperlink w:anchor="_Toc193800972" w:history="1">
        <w:r w:rsidRPr="003905B5">
          <w:rPr>
            <w:rStyle w:val="Hyperlink"/>
            <w:noProof/>
          </w:rPr>
          <w:t>5.2</w:t>
        </w:r>
        <w:r>
          <w:rPr>
            <w:rFonts w:cstheme="minorBidi"/>
            <w:noProof/>
            <w:kern w:val="2"/>
            <w:sz w:val="24"/>
            <w:szCs w:val="24"/>
            <w:lang w:eastAsia="zh-CN"/>
            <w14:ligatures w14:val="standardContextual"/>
          </w:rPr>
          <w:tab/>
        </w:r>
        <w:r w:rsidRPr="003905B5">
          <w:rPr>
            <w:rStyle w:val="Hyperlink"/>
            <w:rFonts w:cs="Arial"/>
            <w:noProof/>
          </w:rPr>
          <w:t>Model Approval and Change Management Process</w:t>
        </w:r>
        <w:r>
          <w:rPr>
            <w:noProof/>
            <w:webHidden/>
          </w:rPr>
          <w:tab/>
        </w:r>
        <w:r>
          <w:rPr>
            <w:noProof/>
            <w:webHidden/>
          </w:rPr>
          <w:fldChar w:fldCharType="begin"/>
        </w:r>
        <w:r>
          <w:rPr>
            <w:noProof/>
            <w:webHidden/>
          </w:rPr>
          <w:instrText xml:space="preserve"> PAGEREF _Toc193800972 \h </w:instrText>
        </w:r>
        <w:r>
          <w:rPr>
            <w:noProof/>
            <w:webHidden/>
          </w:rPr>
        </w:r>
        <w:r>
          <w:rPr>
            <w:noProof/>
            <w:webHidden/>
          </w:rPr>
          <w:fldChar w:fldCharType="separate"/>
        </w:r>
        <w:r>
          <w:rPr>
            <w:noProof/>
            <w:webHidden/>
          </w:rPr>
          <w:t>0</w:t>
        </w:r>
        <w:r>
          <w:rPr>
            <w:noProof/>
            <w:webHidden/>
          </w:rPr>
          <w:fldChar w:fldCharType="end"/>
        </w:r>
      </w:hyperlink>
    </w:p>
    <w:p w14:paraId="42B231C9" w14:textId="11D64F17" w:rsidR="006260BA" w:rsidRDefault="006260BA">
      <w:pPr>
        <w:pStyle w:val="TOC3"/>
        <w:rPr>
          <w:rFonts w:cstheme="minorBidi"/>
          <w:noProof/>
          <w:kern w:val="2"/>
          <w:sz w:val="24"/>
          <w:szCs w:val="24"/>
          <w:lang w:eastAsia="zh-CN"/>
          <w14:ligatures w14:val="standardContextual"/>
        </w:rPr>
      </w:pPr>
      <w:hyperlink w:anchor="_Toc193800973" w:history="1">
        <w:r w:rsidRPr="003905B5">
          <w:rPr>
            <w:rStyle w:val="Hyperlink"/>
            <w:noProof/>
          </w:rPr>
          <w:t>5.2.1</w:t>
        </w:r>
        <w:r>
          <w:rPr>
            <w:rFonts w:cstheme="minorBidi"/>
            <w:noProof/>
            <w:kern w:val="2"/>
            <w:sz w:val="24"/>
            <w:szCs w:val="24"/>
            <w:lang w:eastAsia="zh-CN"/>
            <w14:ligatures w14:val="standardContextual"/>
          </w:rPr>
          <w:tab/>
        </w:r>
        <w:r w:rsidRPr="003905B5">
          <w:rPr>
            <w:rStyle w:val="Hyperlink"/>
            <w:noProof/>
          </w:rPr>
          <w:t>Model Approval Process</w:t>
        </w:r>
        <w:r>
          <w:rPr>
            <w:noProof/>
            <w:webHidden/>
          </w:rPr>
          <w:tab/>
        </w:r>
        <w:r>
          <w:rPr>
            <w:noProof/>
            <w:webHidden/>
          </w:rPr>
          <w:fldChar w:fldCharType="begin"/>
        </w:r>
        <w:r>
          <w:rPr>
            <w:noProof/>
            <w:webHidden/>
          </w:rPr>
          <w:instrText xml:space="preserve"> PAGEREF _Toc193800973 \h </w:instrText>
        </w:r>
        <w:r>
          <w:rPr>
            <w:noProof/>
            <w:webHidden/>
          </w:rPr>
        </w:r>
        <w:r>
          <w:rPr>
            <w:noProof/>
            <w:webHidden/>
          </w:rPr>
          <w:fldChar w:fldCharType="separate"/>
        </w:r>
        <w:r>
          <w:rPr>
            <w:noProof/>
            <w:webHidden/>
          </w:rPr>
          <w:t>0</w:t>
        </w:r>
        <w:r>
          <w:rPr>
            <w:noProof/>
            <w:webHidden/>
          </w:rPr>
          <w:fldChar w:fldCharType="end"/>
        </w:r>
      </w:hyperlink>
    </w:p>
    <w:p w14:paraId="492CC795" w14:textId="55D183C6" w:rsidR="006260BA" w:rsidRDefault="006260BA">
      <w:pPr>
        <w:pStyle w:val="TOC3"/>
        <w:rPr>
          <w:rFonts w:cstheme="minorBidi"/>
          <w:noProof/>
          <w:kern w:val="2"/>
          <w:sz w:val="24"/>
          <w:szCs w:val="24"/>
          <w:lang w:eastAsia="zh-CN"/>
          <w14:ligatures w14:val="standardContextual"/>
        </w:rPr>
      </w:pPr>
      <w:hyperlink w:anchor="_Toc193800974" w:history="1">
        <w:r w:rsidRPr="003905B5">
          <w:rPr>
            <w:rStyle w:val="Hyperlink"/>
            <w:noProof/>
          </w:rPr>
          <w:t>5.2.2</w:t>
        </w:r>
        <w:r>
          <w:rPr>
            <w:rFonts w:cstheme="minorBidi"/>
            <w:noProof/>
            <w:kern w:val="2"/>
            <w:sz w:val="24"/>
            <w:szCs w:val="24"/>
            <w:lang w:eastAsia="zh-CN"/>
            <w14:ligatures w14:val="standardContextual"/>
          </w:rPr>
          <w:tab/>
        </w:r>
        <w:r w:rsidRPr="003905B5">
          <w:rPr>
            <w:rStyle w:val="Hyperlink"/>
            <w:noProof/>
          </w:rPr>
          <w:t>Model Change Log</w:t>
        </w:r>
        <w:r>
          <w:rPr>
            <w:noProof/>
            <w:webHidden/>
          </w:rPr>
          <w:tab/>
        </w:r>
        <w:r>
          <w:rPr>
            <w:noProof/>
            <w:webHidden/>
          </w:rPr>
          <w:fldChar w:fldCharType="begin"/>
        </w:r>
        <w:r>
          <w:rPr>
            <w:noProof/>
            <w:webHidden/>
          </w:rPr>
          <w:instrText xml:space="preserve"> PAGEREF _Toc193800974 \h </w:instrText>
        </w:r>
        <w:r>
          <w:rPr>
            <w:noProof/>
            <w:webHidden/>
          </w:rPr>
        </w:r>
        <w:r>
          <w:rPr>
            <w:noProof/>
            <w:webHidden/>
          </w:rPr>
          <w:fldChar w:fldCharType="separate"/>
        </w:r>
        <w:r>
          <w:rPr>
            <w:noProof/>
            <w:webHidden/>
          </w:rPr>
          <w:t>0</w:t>
        </w:r>
        <w:r>
          <w:rPr>
            <w:noProof/>
            <w:webHidden/>
          </w:rPr>
          <w:fldChar w:fldCharType="end"/>
        </w:r>
      </w:hyperlink>
    </w:p>
    <w:p w14:paraId="55F1779E" w14:textId="7E6ECCFE" w:rsidR="006260BA" w:rsidRDefault="006260BA">
      <w:pPr>
        <w:pStyle w:val="TOC1"/>
        <w:rPr>
          <w:rFonts w:cstheme="minorBidi"/>
          <w:noProof/>
          <w:kern w:val="2"/>
          <w:sz w:val="24"/>
          <w:szCs w:val="24"/>
          <w:lang w:eastAsia="zh-CN"/>
          <w14:ligatures w14:val="standardContextual"/>
        </w:rPr>
      </w:pPr>
      <w:hyperlink w:anchor="_Toc193800975" w:history="1">
        <w:r w:rsidRPr="003905B5">
          <w:rPr>
            <w:rStyle w:val="Hyperlink"/>
            <w:rFonts w:ascii="Arial" w:hAnsi="Arial"/>
            <w:noProof/>
          </w:rPr>
          <w:t>6</w:t>
        </w:r>
        <w:r>
          <w:rPr>
            <w:rFonts w:cstheme="minorBidi"/>
            <w:noProof/>
            <w:kern w:val="2"/>
            <w:sz w:val="24"/>
            <w:szCs w:val="24"/>
            <w:lang w:eastAsia="zh-CN"/>
            <w14:ligatures w14:val="standardContextual"/>
          </w:rPr>
          <w:tab/>
        </w:r>
        <w:r w:rsidRPr="003905B5">
          <w:rPr>
            <w:rStyle w:val="Hyperlink"/>
            <w:rFonts w:ascii="Arial" w:hAnsi="Arial" w:cs="Arial"/>
            <w:noProof/>
          </w:rPr>
          <w:t>APPENDICES</w:t>
        </w:r>
        <w:r>
          <w:rPr>
            <w:noProof/>
            <w:webHidden/>
          </w:rPr>
          <w:tab/>
        </w:r>
        <w:r>
          <w:rPr>
            <w:noProof/>
            <w:webHidden/>
          </w:rPr>
          <w:fldChar w:fldCharType="begin"/>
        </w:r>
        <w:r>
          <w:rPr>
            <w:noProof/>
            <w:webHidden/>
          </w:rPr>
          <w:instrText xml:space="preserve"> PAGEREF _Toc193800975 \h </w:instrText>
        </w:r>
        <w:r>
          <w:rPr>
            <w:noProof/>
            <w:webHidden/>
          </w:rPr>
        </w:r>
        <w:r>
          <w:rPr>
            <w:noProof/>
            <w:webHidden/>
          </w:rPr>
          <w:fldChar w:fldCharType="separate"/>
        </w:r>
        <w:r>
          <w:rPr>
            <w:noProof/>
            <w:webHidden/>
          </w:rPr>
          <w:t>0</w:t>
        </w:r>
        <w:r>
          <w:rPr>
            <w:noProof/>
            <w:webHidden/>
          </w:rPr>
          <w:fldChar w:fldCharType="end"/>
        </w:r>
      </w:hyperlink>
    </w:p>
    <w:p w14:paraId="2B86D618" w14:textId="311E1540" w:rsidR="006260BA" w:rsidRDefault="006260BA">
      <w:pPr>
        <w:pStyle w:val="TOC2"/>
        <w:rPr>
          <w:rFonts w:cstheme="minorBidi"/>
          <w:noProof/>
          <w:kern w:val="2"/>
          <w:sz w:val="24"/>
          <w:szCs w:val="24"/>
          <w:lang w:eastAsia="zh-CN"/>
          <w14:ligatures w14:val="standardContextual"/>
        </w:rPr>
      </w:pPr>
      <w:hyperlink w:anchor="_Toc193800976" w:history="1">
        <w:r w:rsidRPr="003905B5">
          <w:rPr>
            <w:rStyle w:val="Hyperlink"/>
            <w:noProof/>
          </w:rPr>
          <w:t>6.1</w:t>
        </w:r>
        <w:r>
          <w:rPr>
            <w:rFonts w:cstheme="minorBidi"/>
            <w:noProof/>
            <w:kern w:val="2"/>
            <w:sz w:val="24"/>
            <w:szCs w:val="24"/>
            <w:lang w:eastAsia="zh-CN"/>
            <w14:ligatures w14:val="standardContextual"/>
          </w:rPr>
          <w:tab/>
        </w:r>
        <w:r w:rsidRPr="003905B5">
          <w:rPr>
            <w:rStyle w:val="Hyperlink"/>
            <w:rFonts w:cs="Arial"/>
            <w:noProof/>
          </w:rPr>
          <w:t>Appendix A</w:t>
        </w:r>
        <w:r>
          <w:rPr>
            <w:noProof/>
            <w:webHidden/>
          </w:rPr>
          <w:tab/>
        </w:r>
        <w:r>
          <w:rPr>
            <w:noProof/>
            <w:webHidden/>
          </w:rPr>
          <w:fldChar w:fldCharType="begin"/>
        </w:r>
        <w:r>
          <w:rPr>
            <w:noProof/>
            <w:webHidden/>
          </w:rPr>
          <w:instrText xml:space="preserve"> PAGEREF _Toc193800976 \h </w:instrText>
        </w:r>
        <w:r>
          <w:rPr>
            <w:noProof/>
            <w:webHidden/>
          </w:rPr>
        </w:r>
        <w:r>
          <w:rPr>
            <w:noProof/>
            <w:webHidden/>
          </w:rPr>
          <w:fldChar w:fldCharType="separate"/>
        </w:r>
        <w:r>
          <w:rPr>
            <w:noProof/>
            <w:webHidden/>
          </w:rPr>
          <w:t>0</w:t>
        </w:r>
        <w:r>
          <w:rPr>
            <w:noProof/>
            <w:webHidden/>
          </w:rPr>
          <w:fldChar w:fldCharType="end"/>
        </w:r>
      </w:hyperlink>
    </w:p>
    <w:p w14:paraId="6ED02D8F" w14:textId="62349347" w:rsidR="006260BA" w:rsidRDefault="006260BA">
      <w:pPr>
        <w:pStyle w:val="TOC2"/>
        <w:rPr>
          <w:rFonts w:cstheme="minorBidi"/>
          <w:noProof/>
          <w:kern w:val="2"/>
          <w:sz w:val="24"/>
          <w:szCs w:val="24"/>
          <w:lang w:eastAsia="zh-CN"/>
          <w14:ligatures w14:val="standardContextual"/>
        </w:rPr>
      </w:pPr>
      <w:hyperlink w:anchor="_Toc193800977" w:history="1">
        <w:r w:rsidRPr="003905B5">
          <w:rPr>
            <w:rStyle w:val="Hyperlink"/>
            <w:noProof/>
          </w:rPr>
          <w:t>6.2</w:t>
        </w:r>
        <w:r>
          <w:rPr>
            <w:rFonts w:cstheme="minorBidi"/>
            <w:noProof/>
            <w:kern w:val="2"/>
            <w:sz w:val="24"/>
            <w:szCs w:val="24"/>
            <w:lang w:eastAsia="zh-CN"/>
            <w14:ligatures w14:val="standardContextual"/>
          </w:rPr>
          <w:tab/>
        </w:r>
        <w:r w:rsidRPr="003905B5">
          <w:rPr>
            <w:rStyle w:val="Hyperlink"/>
            <w:rFonts w:cs="Arial"/>
            <w:noProof/>
          </w:rPr>
          <w:t>Appendix B</w:t>
        </w:r>
        <w:r>
          <w:rPr>
            <w:noProof/>
            <w:webHidden/>
          </w:rPr>
          <w:tab/>
        </w:r>
        <w:r>
          <w:rPr>
            <w:noProof/>
            <w:webHidden/>
          </w:rPr>
          <w:fldChar w:fldCharType="begin"/>
        </w:r>
        <w:r>
          <w:rPr>
            <w:noProof/>
            <w:webHidden/>
          </w:rPr>
          <w:instrText xml:space="preserve"> PAGEREF _Toc193800977 \h </w:instrText>
        </w:r>
        <w:r>
          <w:rPr>
            <w:noProof/>
            <w:webHidden/>
          </w:rPr>
        </w:r>
        <w:r>
          <w:rPr>
            <w:noProof/>
            <w:webHidden/>
          </w:rPr>
          <w:fldChar w:fldCharType="separate"/>
        </w:r>
        <w:r>
          <w:rPr>
            <w:noProof/>
            <w:webHidden/>
          </w:rPr>
          <w:t>0</w:t>
        </w:r>
        <w:r>
          <w:rPr>
            <w:noProof/>
            <w:webHidden/>
          </w:rPr>
          <w:fldChar w:fldCharType="end"/>
        </w:r>
      </w:hyperlink>
    </w:p>
    <w:p w14:paraId="7FEB7AAC" w14:textId="4370B4CB" w:rsidR="00AD5BD3" w:rsidRPr="00E531A1" w:rsidRDefault="00AD5BD3" w:rsidP="00A707AB">
      <w:pPr>
        <w:contextualSpacing/>
        <w:rPr>
          <w:rFonts w:ascii="Aptos Narrow" w:hAnsi="Aptos Narrow"/>
        </w:rPr>
      </w:pPr>
      <w:r w:rsidRPr="00D2045A">
        <w:rPr>
          <w:rFonts w:ascii="Aptos Narrow" w:hAnsi="Aptos Narrow"/>
        </w:rPr>
        <w:fldChar w:fldCharType="end"/>
      </w:r>
    </w:p>
    <w:p w14:paraId="07CE0343" w14:textId="77777777" w:rsidR="005108D4" w:rsidRPr="00314EFA" w:rsidRDefault="005108D4" w:rsidP="006A692F">
      <w:pPr>
        <w:rPr>
          <w:rFonts w:ascii="Arial Narrow" w:eastAsiaTheme="majorEastAsia" w:hAnsi="Arial Narrow"/>
          <w:b/>
          <w:bCs/>
          <w:color w:val="000000" w:themeColor="text1"/>
          <w:sz w:val="28"/>
          <w:szCs w:val="28"/>
        </w:rPr>
      </w:pPr>
    </w:p>
    <w:p w14:paraId="055FCEAD" w14:textId="77777777" w:rsidR="00AA2D71" w:rsidRDefault="00AA2D71">
      <w:pPr>
        <w:rPr>
          <w:rFonts w:ascii="Arial Narrow" w:eastAsiaTheme="majorEastAsia" w:hAnsi="Arial Narrow"/>
          <w:b/>
          <w:bCs/>
          <w:color w:val="FFFFFF" w:themeColor="background1"/>
          <w:sz w:val="36"/>
          <w:szCs w:val="36"/>
        </w:rPr>
      </w:pPr>
      <w:r>
        <w:rPr>
          <w:rFonts w:ascii="Arial Narrow" w:hAnsi="Arial Narrow"/>
          <w:color w:val="FFFFFF" w:themeColor="background1"/>
          <w:sz w:val="36"/>
          <w:szCs w:val="36"/>
        </w:rPr>
        <w:br w:type="page"/>
      </w:r>
    </w:p>
    <w:bookmarkStart w:id="0" w:name="_Toc193800890"/>
    <w:p w14:paraId="47887234" w14:textId="1A178A15" w:rsidR="009C7CF0" w:rsidRPr="00701055" w:rsidRDefault="00981DD7" w:rsidP="00A53660">
      <w:pPr>
        <w:pStyle w:val="Heading1"/>
        <w:numPr>
          <w:ilvl w:val="0"/>
          <w:numId w:val="7"/>
        </w:numPr>
        <w:spacing w:before="0"/>
        <w:ind w:left="720" w:hanging="720"/>
        <w:rPr>
          <w:rFonts w:ascii="Arial" w:hAnsi="Arial" w:cs="Arial"/>
          <w:color w:val="FFFFFF" w:themeColor="background1"/>
          <w:sz w:val="36"/>
          <w:szCs w:val="36"/>
        </w:rPr>
      </w:pPr>
      <w:r>
        <w:rPr>
          <w:noProof/>
        </w:rPr>
        <w:lastRenderedPageBreak/>
        <mc:AlternateContent>
          <mc:Choice Requires="wps">
            <w:drawing>
              <wp:anchor distT="0" distB="0" distL="114300" distR="114300" simplePos="0" relativeHeight="251658244" behindDoc="1" locked="0" layoutInCell="1" allowOverlap="1" wp14:anchorId="5AE4E528" wp14:editId="1BFB7DD8">
                <wp:simplePos x="0" y="0"/>
                <wp:positionH relativeFrom="margin">
                  <wp:posOffset>-13335</wp:posOffset>
                </wp:positionH>
                <wp:positionV relativeFrom="paragraph">
                  <wp:posOffset>-54610</wp:posOffset>
                </wp:positionV>
                <wp:extent cx="6417310" cy="353060"/>
                <wp:effectExtent l="0" t="0" r="0" b="0"/>
                <wp:wrapNone/>
                <wp:docPr id="137698653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7310" cy="35306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w14:anchorId="703329E0">
              <v:rect id="Rectangle 6" style="position:absolute;margin-left:-1.05pt;margin-top:-4.3pt;width:505.3pt;height:27.8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spid="_x0000_s1026" fillcolor="#c00000" stroked="f" strokeweight="2pt" w14:anchorId="680233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">
                <w10:wrap anchorx="margin"/>
              </v:rect>
            </w:pict>
          </mc:Fallback>
        </mc:AlternateContent>
      </w:r>
      <w:r w:rsidR="006C5312" w:rsidRPr="00701055">
        <w:rPr>
          <w:rFonts w:ascii="Arial" w:hAnsi="Arial" w:cs="Arial"/>
          <w:color w:val="FFFFFF" w:themeColor="background1"/>
          <w:sz w:val="36"/>
          <w:szCs w:val="36"/>
        </w:rPr>
        <w:t>EXECUTIVE SUMMARY</w:t>
      </w:r>
      <w:bookmarkEnd w:id="0"/>
    </w:p>
    <w:p w14:paraId="589206F0" w14:textId="77777777" w:rsidR="007F61BC" w:rsidRPr="00314EFA" w:rsidRDefault="007F61BC" w:rsidP="006A692F">
      <w:pPr>
        <w:rPr>
          <w:rFonts w:ascii="Arial Narrow" w:hAnsi="Arial Narrow"/>
        </w:rPr>
      </w:pPr>
    </w:p>
    <w:p w14:paraId="7520FB0D" w14:textId="77777777" w:rsidR="003733BB" w:rsidRPr="00314EFA" w:rsidRDefault="003733BB" w:rsidP="006A692F">
      <w:pPr>
        <w:rPr>
          <w:rFonts w:ascii="Arial Narrow" w:hAnsi="Arial Narrow"/>
        </w:rPr>
      </w:pPr>
    </w:p>
    <w:p w14:paraId="0D4C2813" w14:textId="77777777" w:rsidR="007073A7" w:rsidRPr="007073A7" w:rsidRDefault="007073A7" w:rsidP="00A53660">
      <w:pPr>
        <w:pStyle w:val="ListParagraph"/>
        <w:keepNext/>
        <w:keepLines/>
        <w:numPr>
          <w:ilvl w:val="0"/>
          <w:numId w:val="8"/>
        </w:numPr>
        <w:pBdr>
          <w:bottom w:val="single" w:sz="6" w:space="1" w:color="auto"/>
        </w:pBdr>
        <w:shd w:val="clear" w:color="auto" w:fill="C6D9F1" w:themeFill="text2" w:themeFillTint="33"/>
        <w:spacing w:after="120"/>
        <w:contextualSpacing w:val="0"/>
        <w:outlineLvl w:val="1"/>
        <w:rPr>
          <w:rFonts w:ascii="Arial Narrow" w:eastAsiaTheme="majorEastAsia" w:hAnsi="Arial Narrow"/>
          <w:b/>
          <w:bCs/>
          <w:vanish/>
          <w:sz w:val="24"/>
          <w:szCs w:val="24"/>
        </w:rPr>
      </w:pPr>
      <w:bookmarkStart w:id="1" w:name="_Toc161907121"/>
      <w:bookmarkStart w:id="2" w:name="_Toc162252130"/>
      <w:bookmarkStart w:id="3" w:name="_Toc162255279"/>
      <w:bookmarkStart w:id="4" w:name="_Toc163134405"/>
      <w:bookmarkStart w:id="5" w:name="_Toc163136707"/>
      <w:bookmarkStart w:id="6" w:name="_Toc163230474"/>
      <w:bookmarkStart w:id="7" w:name="_Toc192062660"/>
      <w:bookmarkStart w:id="8" w:name="_Toc22127243"/>
      <w:bookmarkStart w:id="9" w:name="_Toc193800891"/>
      <w:bookmarkEnd w:id="1"/>
      <w:bookmarkEnd w:id="2"/>
      <w:bookmarkEnd w:id="3"/>
      <w:bookmarkEnd w:id="4"/>
      <w:bookmarkEnd w:id="5"/>
      <w:bookmarkEnd w:id="6"/>
      <w:bookmarkEnd w:id="7"/>
      <w:bookmarkEnd w:id="9"/>
    </w:p>
    <w:p w14:paraId="3DAA083D" w14:textId="77777777" w:rsidR="00197765" w:rsidRPr="007C4325" w:rsidRDefault="00197765" w:rsidP="76937120">
      <w:pPr>
        <w:pStyle w:val="Heading2"/>
        <w:pBdr>
          <w:bottom w:val="single" w:sz="6" w:space="1" w:color="auto"/>
        </w:pBdr>
        <w:shd w:val="clear" w:color="auto" w:fill="C6D9F1" w:themeFill="text2" w:themeFillTint="33"/>
        <w:spacing w:before="0"/>
        <w:ind w:left="720" w:hanging="720"/>
        <w:rPr>
          <w:rFonts w:cs="Arial"/>
        </w:rPr>
      </w:pPr>
      <w:bookmarkStart w:id="10" w:name="_Toc193800892"/>
      <w:r w:rsidRPr="76937120">
        <w:rPr>
          <w:rFonts w:cs="Arial"/>
        </w:rPr>
        <w:t>Objective</w:t>
      </w:r>
      <w:r w:rsidR="00314EFA" w:rsidRPr="76937120">
        <w:rPr>
          <w:rFonts w:cs="Arial"/>
        </w:rPr>
        <w:t xml:space="preserve"> and </w:t>
      </w:r>
      <w:r w:rsidR="00BD639B" w:rsidRPr="76937120">
        <w:rPr>
          <w:rFonts w:cs="Arial"/>
        </w:rPr>
        <w:t>Back</w:t>
      </w:r>
      <w:r w:rsidR="25A17F05" w:rsidRPr="76937120">
        <w:rPr>
          <w:rFonts w:cs="Arial"/>
        </w:rPr>
        <w:t>ground</w:t>
      </w:r>
      <w:bookmarkEnd w:id="8"/>
      <w:bookmarkEnd w:id="10"/>
    </w:p>
    <w:p w14:paraId="3F0AF3DC" w14:textId="77777777" w:rsidR="005108D4" w:rsidRPr="008953B7" w:rsidRDefault="005108D4" w:rsidP="006A692F">
      <w:pPr>
        <w:rPr>
          <w:rStyle w:val="SubtleEmphasis"/>
        </w:rPr>
      </w:pPr>
      <w:bookmarkStart w:id="11" w:name="_Hlk36627548"/>
      <w:r w:rsidRPr="76937120">
        <w:rPr>
          <w:rStyle w:val="SubtleEmphasis"/>
        </w:rPr>
        <w:t xml:space="preserve">Please provide a </w:t>
      </w:r>
      <w:r w:rsidR="000C67FF" w:rsidRPr="76937120">
        <w:rPr>
          <w:rStyle w:val="SubtleEmphasis"/>
        </w:rPr>
        <w:t>high-level</w:t>
      </w:r>
      <w:r w:rsidRPr="76937120">
        <w:rPr>
          <w:rStyle w:val="SubtleEmphasis"/>
        </w:rPr>
        <w:t xml:space="preserve"> description of</w:t>
      </w:r>
      <w:r w:rsidR="338F1B2E" w:rsidRPr="76937120">
        <w:rPr>
          <w:rStyle w:val="SubtleEmphasis"/>
        </w:rPr>
        <w:t>:</w:t>
      </w:r>
    </w:p>
    <w:p w14:paraId="223A27C0" w14:textId="77777777" w:rsidR="005108D4" w:rsidRPr="008953B7" w:rsidRDefault="005108D4" w:rsidP="00A53660">
      <w:pPr>
        <w:pStyle w:val="ListParagraph"/>
        <w:numPr>
          <w:ilvl w:val="0"/>
          <w:numId w:val="9"/>
        </w:numPr>
        <w:rPr>
          <w:rStyle w:val="SubtleEmphasis"/>
        </w:rPr>
      </w:pPr>
      <w:r w:rsidRPr="008953B7">
        <w:rPr>
          <w:rStyle w:val="SubtleEmphasis"/>
        </w:rPr>
        <w:t>The model’s business objectives</w:t>
      </w:r>
      <w:r w:rsidR="000C67FF" w:rsidRPr="008953B7">
        <w:rPr>
          <w:rStyle w:val="SubtleEmphasis"/>
        </w:rPr>
        <w:t>.</w:t>
      </w:r>
    </w:p>
    <w:p w14:paraId="2C13A8A6" w14:textId="77777777" w:rsidR="005108D4" w:rsidRPr="008953B7" w:rsidRDefault="005108D4" w:rsidP="00A53660">
      <w:pPr>
        <w:pStyle w:val="ListParagraph"/>
        <w:numPr>
          <w:ilvl w:val="0"/>
          <w:numId w:val="9"/>
        </w:numPr>
        <w:rPr>
          <w:rStyle w:val="SubtleEmphasis"/>
        </w:rPr>
      </w:pPr>
      <w:r w:rsidRPr="008953B7">
        <w:rPr>
          <w:rStyle w:val="SubtleEmphasis"/>
        </w:rPr>
        <w:t>Business background including history where appropriate</w:t>
      </w:r>
      <w:r w:rsidR="000C67FF" w:rsidRPr="008953B7">
        <w:rPr>
          <w:rStyle w:val="SubtleEmphasis"/>
        </w:rPr>
        <w:t>.</w:t>
      </w:r>
    </w:p>
    <w:p w14:paraId="0939AF1E" w14:textId="77777777" w:rsidR="001A4BDE" w:rsidRPr="008953B7" w:rsidRDefault="005108D4" w:rsidP="00A53660">
      <w:pPr>
        <w:pStyle w:val="ListParagraph"/>
        <w:numPr>
          <w:ilvl w:val="0"/>
          <w:numId w:val="9"/>
        </w:numPr>
        <w:rPr>
          <w:rStyle w:val="SubtleEmphasis"/>
        </w:rPr>
      </w:pPr>
      <w:r w:rsidRPr="008953B7">
        <w:rPr>
          <w:rStyle w:val="SubtleEmphasis"/>
        </w:rPr>
        <w:t>Related regulatory requirements that relate to the business objectives</w:t>
      </w:r>
      <w:r w:rsidR="000C67FF" w:rsidRPr="008953B7">
        <w:rPr>
          <w:rStyle w:val="SubtleEmphasis"/>
        </w:rPr>
        <w:t>.</w:t>
      </w:r>
    </w:p>
    <w:p w14:paraId="04FFB7F7" w14:textId="77777777" w:rsidR="005108D4" w:rsidRPr="00701055" w:rsidRDefault="001A4BDE" w:rsidP="00A53660">
      <w:pPr>
        <w:pStyle w:val="ListParagraph"/>
        <w:numPr>
          <w:ilvl w:val="0"/>
          <w:numId w:val="9"/>
        </w:numPr>
        <w:rPr>
          <w:rStyle w:val="SubtleEmphasis"/>
        </w:rPr>
      </w:pPr>
      <w:r w:rsidRPr="00701055">
        <w:rPr>
          <w:rStyle w:val="SubtleEmphasis"/>
        </w:rPr>
        <w:t>Any other</w:t>
      </w:r>
      <w:r w:rsidR="003661C7" w:rsidRPr="00701055">
        <w:rPr>
          <w:rStyle w:val="SubtleEmphasis"/>
        </w:rPr>
        <w:t xml:space="preserve"> information you see </w:t>
      </w:r>
      <w:proofErr w:type="gramStart"/>
      <w:r w:rsidR="003661C7" w:rsidRPr="00701055">
        <w:rPr>
          <w:rStyle w:val="SubtleEmphasis"/>
        </w:rPr>
        <w:t>appropriate</w:t>
      </w:r>
      <w:proofErr w:type="gramEnd"/>
      <w:r w:rsidR="003661C7" w:rsidRPr="00701055">
        <w:rPr>
          <w:rStyle w:val="SubtleEmphasis"/>
        </w:rPr>
        <w:t>.</w:t>
      </w:r>
    </w:p>
    <w:bookmarkEnd w:id="11"/>
    <w:p w14:paraId="61413CB2" w14:textId="77777777" w:rsidR="00555E73" w:rsidRDefault="00555E73" w:rsidP="006A692F">
      <w:pPr>
        <w:rPr>
          <w:rFonts w:ascii="Arial Narrow" w:hAnsi="Arial Narrow"/>
        </w:rPr>
      </w:pPr>
    </w:p>
    <w:p w14:paraId="1EC25AD3" w14:textId="77777777" w:rsidR="001A4BDE" w:rsidRPr="00701055" w:rsidRDefault="001A4BDE" w:rsidP="00701055">
      <w:pPr>
        <w:shd w:val="clear" w:color="auto" w:fill="DAEEF3" w:themeFill="accent5" w:themeFillTint="33"/>
        <w:rPr>
          <w:rFonts w:ascii="Aptos Narrow" w:hAnsi="Aptos Narrow"/>
        </w:rPr>
      </w:pPr>
      <w:bookmarkStart w:id="12" w:name="OLE_LINK1"/>
      <w:bookmarkStart w:id="13" w:name="OLE_LINK4"/>
      <w:r w:rsidRPr="00701055">
        <w:rPr>
          <w:rFonts w:ascii="Aptos Narrow" w:hAnsi="Aptos Narrow"/>
        </w:rPr>
        <w:t>Model Owner:</w:t>
      </w:r>
      <w:bookmarkEnd w:id="12"/>
    </w:p>
    <w:p w14:paraId="2123022F" w14:textId="77777777" w:rsidR="00435CFB" w:rsidRDefault="00435CFB" w:rsidP="007E2704">
      <w:pPr>
        <w:shd w:val="clear" w:color="auto" w:fill="DAEEF3" w:themeFill="accent5" w:themeFillTint="33"/>
        <w:jc w:val="both"/>
        <w:rPr>
          <w:rFonts w:ascii="Aptos Narrow" w:hAnsi="Aptos Narrow"/>
        </w:rPr>
      </w:pPr>
    </w:p>
    <w:p w14:paraId="6258088E" w14:textId="166B6F53" w:rsidR="00F2337A" w:rsidRDefault="00F2337A" w:rsidP="00F2443E">
      <w:pPr>
        <w:shd w:val="clear" w:color="auto" w:fill="DAEEF3" w:themeFill="accent5" w:themeFillTint="33"/>
        <w:jc w:val="both"/>
        <w:rPr>
          <w:ins w:id="14" w:author="Sakshi Sharma-NE" w:date="2025-03-14T19:32:00Z" w16du:dateUtc="2025-03-14T14:02:00Z"/>
          <w:rFonts w:ascii="Aptos Narrow" w:hAnsi="Aptos Narrow"/>
        </w:rPr>
      </w:pPr>
      <w:ins w:id="15" w:author="Sakshi Sharma-NE" w:date="2025-03-14T19:32:00Z" w16du:dateUtc="2025-03-14T14:02:00Z">
        <w:r>
          <w:rPr>
            <w:rFonts w:ascii="Aptos Narrow" w:hAnsi="Aptos Narrow"/>
          </w:rPr>
          <w:t xml:space="preserve">The </w:t>
        </w:r>
        <w:r w:rsidRPr="36D10421">
          <w:rPr>
            <w:rFonts w:ascii="Aptos Narrow" w:hAnsi="Aptos Narrow"/>
          </w:rPr>
          <w:t>Fidelity Information Services (FIS)</w:t>
        </w:r>
        <w:r>
          <w:rPr>
            <w:rFonts w:ascii="Aptos Narrow" w:hAnsi="Aptos Narrow"/>
          </w:rPr>
          <w:t xml:space="preserve"> </w:t>
        </w:r>
        <w:proofErr w:type="spellStart"/>
        <w:r w:rsidRPr="00F2443E">
          <w:rPr>
            <w:rFonts w:ascii="Aptos Narrow" w:hAnsi="Aptos Narrow"/>
          </w:rPr>
          <w:t>SecurLOCK</w:t>
        </w:r>
        <w:proofErr w:type="spellEnd"/>
        <w:r w:rsidRPr="00F2443E">
          <w:rPr>
            <w:rFonts w:ascii="Aptos Narrow" w:hAnsi="Aptos Narrow"/>
          </w:rPr>
          <w:t xml:space="preserve"> Predict is a customized fraud strategy program designed to address fraud specific to each institution’s card portfolio(s). Ongoing fraud trend analysis is conducted by a dedicated team of fraud analysts and proactive fraud rule strategy recommendations are provided.</w:t>
        </w:r>
        <w:r>
          <w:rPr>
            <w:rFonts w:ascii="Aptos Narrow" w:hAnsi="Aptos Narrow"/>
          </w:rPr>
          <w:t xml:space="preserve"> </w:t>
        </w:r>
      </w:ins>
    </w:p>
    <w:p w14:paraId="5A6AF0D5" w14:textId="6DCA1ED4" w:rsidR="00F2443E" w:rsidDel="00F2337A" w:rsidRDefault="00B5674C" w:rsidP="00F2443E">
      <w:pPr>
        <w:shd w:val="clear" w:color="auto" w:fill="DAEEF3" w:themeFill="accent5" w:themeFillTint="33"/>
        <w:jc w:val="both"/>
        <w:rPr>
          <w:del w:id="16" w:author="Sakshi Sharma-NE" w:date="2025-03-14T19:31:00Z" w16du:dateUtc="2025-03-14T14:01:00Z"/>
          <w:rFonts w:ascii="Aptos Narrow" w:hAnsi="Aptos Narrow"/>
        </w:rPr>
      </w:pPr>
      <w:r w:rsidRPr="36D10421">
        <w:rPr>
          <w:rFonts w:ascii="Aptos Narrow" w:hAnsi="Aptos Narrow"/>
        </w:rPr>
        <w:t xml:space="preserve">East West Bank uses </w:t>
      </w:r>
      <w:del w:id="17" w:author="Sakshi Sharma-NE" w:date="2025-03-14T19:33:00Z" w16du:dateUtc="2025-03-14T14:03:00Z">
        <w:r w:rsidRPr="36D10421" w:rsidDel="00F2337A">
          <w:rPr>
            <w:rFonts w:ascii="Aptos Narrow" w:hAnsi="Aptos Narrow"/>
          </w:rPr>
          <w:delText>the</w:delText>
        </w:r>
      </w:del>
      <w:r w:rsidRPr="36D10421">
        <w:rPr>
          <w:rFonts w:ascii="Aptos Narrow" w:hAnsi="Aptos Narrow"/>
        </w:rPr>
        <w:t xml:space="preserve"> </w:t>
      </w:r>
      <w:del w:id="18" w:author="Sakshi Sharma-NE" w:date="2025-03-14T19:33:00Z" w16du:dateUtc="2025-03-14T14:03:00Z">
        <w:r w:rsidR="00266720" w:rsidRPr="36D10421" w:rsidDel="00F2337A">
          <w:rPr>
            <w:rFonts w:ascii="Aptos Narrow" w:hAnsi="Aptos Narrow"/>
          </w:rPr>
          <w:delText>Fidelity Information Services</w:delText>
        </w:r>
      </w:del>
      <w:r w:rsidR="00266720" w:rsidRPr="36D10421">
        <w:rPr>
          <w:rFonts w:ascii="Aptos Narrow" w:hAnsi="Aptos Narrow"/>
        </w:rPr>
        <w:t xml:space="preserve"> </w:t>
      </w:r>
      <w:del w:id="19" w:author="Sidharth Puri-NE" w:date="2025-03-18T21:07:00Z" w16du:dateUtc="2025-03-18T15:37:00Z">
        <w:r w:rsidR="00266720" w:rsidRPr="36D10421" w:rsidDel="000E1A36">
          <w:rPr>
            <w:rFonts w:ascii="Aptos Narrow" w:hAnsi="Aptos Narrow"/>
          </w:rPr>
          <w:delText>(</w:delText>
        </w:r>
      </w:del>
      <w:r w:rsidR="00266720" w:rsidRPr="36D10421">
        <w:rPr>
          <w:rFonts w:ascii="Aptos Narrow" w:hAnsi="Aptos Narrow"/>
        </w:rPr>
        <w:t>FIS</w:t>
      </w:r>
      <w:del w:id="20" w:author="Sidharth Puri-NE" w:date="2025-03-18T21:07:00Z" w16du:dateUtc="2025-03-18T15:37:00Z">
        <w:r w:rsidR="00266720" w:rsidRPr="36D10421" w:rsidDel="000E1A36">
          <w:rPr>
            <w:rFonts w:ascii="Aptos Narrow" w:hAnsi="Aptos Narrow"/>
          </w:rPr>
          <w:delText>)</w:delText>
        </w:r>
      </w:del>
      <w:r w:rsidR="00266720" w:rsidRPr="36D10421">
        <w:rPr>
          <w:rFonts w:ascii="Aptos Narrow" w:hAnsi="Aptos Narrow"/>
        </w:rPr>
        <w:t xml:space="preserve"> </w:t>
      </w:r>
      <w:proofErr w:type="spellStart"/>
      <w:r w:rsidR="00C75BBB" w:rsidRPr="36D10421">
        <w:rPr>
          <w:rFonts w:ascii="Aptos Narrow" w:hAnsi="Aptos Narrow"/>
        </w:rPr>
        <w:t>SecurLock</w:t>
      </w:r>
      <w:proofErr w:type="spellEnd"/>
      <w:r w:rsidRPr="36D10421">
        <w:rPr>
          <w:rFonts w:ascii="Aptos Narrow" w:hAnsi="Aptos Narrow"/>
        </w:rPr>
        <w:t xml:space="preserve"> Predict product to run fraud rules on </w:t>
      </w:r>
      <w:r w:rsidR="00E07B3E" w:rsidRPr="36D10421">
        <w:rPr>
          <w:rFonts w:ascii="Aptos Narrow" w:hAnsi="Aptos Narrow"/>
        </w:rPr>
        <w:t>its</w:t>
      </w:r>
      <w:r w:rsidRPr="36D10421">
        <w:rPr>
          <w:rFonts w:ascii="Aptos Narrow" w:hAnsi="Aptos Narrow"/>
        </w:rPr>
        <w:t xml:space="preserve"> debit </w:t>
      </w:r>
      <w:r w:rsidR="00AF7B67">
        <w:rPr>
          <w:rFonts w:ascii="Aptos Narrow" w:hAnsi="Aptos Narrow"/>
        </w:rPr>
        <w:t>and</w:t>
      </w:r>
      <w:r w:rsidRPr="36D10421">
        <w:rPr>
          <w:rFonts w:ascii="Aptos Narrow" w:hAnsi="Aptos Narrow"/>
        </w:rPr>
        <w:t xml:space="preserve"> credit card portfolios.</w:t>
      </w:r>
      <w:r w:rsidR="004D33E4" w:rsidRPr="36D10421">
        <w:rPr>
          <w:rFonts w:ascii="Aptos Narrow" w:hAnsi="Aptos Narrow"/>
        </w:rPr>
        <w:t xml:space="preserve"> </w:t>
      </w:r>
    </w:p>
    <w:p w14:paraId="3AD766A1" w14:textId="13883A70" w:rsidR="00435CFB" w:rsidDel="00F2337A" w:rsidRDefault="00435CFB" w:rsidP="007E2704">
      <w:pPr>
        <w:shd w:val="clear" w:color="auto" w:fill="DAEEF3" w:themeFill="accent5" w:themeFillTint="33"/>
        <w:jc w:val="both"/>
        <w:rPr>
          <w:del w:id="21" w:author="Sakshi Sharma-NE" w:date="2025-03-14T19:31:00Z" w16du:dateUtc="2025-03-14T14:01:00Z"/>
          <w:rFonts w:ascii="Aptos Narrow" w:hAnsi="Aptos Narrow"/>
        </w:rPr>
      </w:pPr>
    </w:p>
    <w:p w14:paraId="44DE150C" w14:textId="69C07B32" w:rsidR="007E2704" w:rsidRDefault="00E07B3E" w:rsidP="007E2704">
      <w:pPr>
        <w:shd w:val="clear" w:color="auto" w:fill="DAEEF3" w:themeFill="accent5" w:themeFillTint="33"/>
        <w:jc w:val="both"/>
        <w:rPr>
          <w:rFonts w:ascii="Aptos Narrow" w:hAnsi="Aptos Narrow"/>
        </w:rPr>
      </w:pPr>
      <w:r w:rsidRPr="36D10421">
        <w:rPr>
          <w:rFonts w:ascii="Aptos Narrow" w:hAnsi="Aptos Narrow"/>
        </w:rPr>
        <w:t xml:space="preserve">FIS </w:t>
      </w:r>
      <w:proofErr w:type="spellStart"/>
      <w:r w:rsidR="00C75BBB" w:rsidRPr="36D10421">
        <w:rPr>
          <w:rFonts w:ascii="Aptos Narrow" w:hAnsi="Aptos Narrow"/>
        </w:rPr>
        <w:t>SecurLock</w:t>
      </w:r>
      <w:proofErr w:type="spellEnd"/>
      <w:r w:rsidRPr="36D10421">
        <w:rPr>
          <w:rFonts w:ascii="Aptos Narrow" w:hAnsi="Aptos Narrow"/>
        </w:rPr>
        <w:t xml:space="preserve"> is a comprehensive card fraud management solution that integrates the </w:t>
      </w:r>
      <w:r w:rsidR="00AC6980" w:rsidRPr="36D10421">
        <w:rPr>
          <w:rFonts w:ascii="Aptos Narrow" w:hAnsi="Aptos Narrow"/>
        </w:rPr>
        <w:t>Fair Issac Corporation (</w:t>
      </w:r>
      <w:r w:rsidRPr="36D10421">
        <w:rPr>
          <w:rFonts w:ascii="Aptos Narrow" w:hAnsi="Aptos Narrow"/>
        </w:rPr>
        <w:t>FICO</w:t>
      </w:r>
      <w:r w:rsidR="00AC6980" w:rsidRPr="36D10421">
        <w:rPr>
          <w:rFonts w:ascii="Aptos Narrow" w:hAnsi="Aptos Narrow"/>
        </w:rPr>
        <w:t>)</w:t>
      </w:r>
      <w:r w:rsidRPr="36D10421">
        <w:rPr>
          <w:rFonts w:ascii="Aptos Narrow" w:hAnsi="Aptos Narrow"/>
        </w:rPr>
        <w:t xml:space="preserve"> Falcon platform to enhance its fraud detection and prevention capabilities</w:t>
      </w:r>
      <w:r w:rsidR="005F3A20">
        <w:rPr>
          <w:rFonts w:ascii="Aptos Narrow" w:hAnsi="Aptos Narrow"/>
        </w:rPr>
        <w:t xml:space="preserve">. </w:t>
      </w:r>
      <w:del w:id="22" w:author="Sidharth Puri-NE" w:date="2025-03-18T21:08:00Z" w16du:dateUtc="2025-03-18T15:38:00Z">
        <w:r w:rsidR="005F3A20" w:rsidRPr="00165EF5" w:rsidDel="000E1A36">
          <w:rPr>
            <w:rFonts w:ascii="Aptos Narrow" w:hAnsi="Aptos Narrow"/>
          </w:rPr>
          <w:delText xml:space="preserve">Falcon Fraud Manager is a proprietary fraud detection product developed by FICO, a leader in transaction fraud detection. </w:delText>
        </w:r>
      </w:del>
      <w:r w:rsidR="005F3A20" w:rsidRPr="00165EF5">
        <w:rPr>
          <w:rFonts w:ascii="Aptos Narrow" w:hAnsi="Aptos Narrow"/>
        </w:rPr>
        <w:t>Together with</w:t>
      </w:r>
      <w:ins w:id="23" w:author="Sakshi Sharma-NE" w:date="2025-03-14T18:26:00Z" w16du:dateUtc="2025-03-14T12:56:00Z">
        <w:r w:rsidR="00F33078">
          <w:rPr>
            <w:rFonts w:ascii="Aptos Narrow" w:hAnsi="Aptos Narrow"/>
          </w:rPr>
          <w:t xml:space="preserve"> the</w:t>
        </w:r>
      </w:ins>
      <w:r w:rsidR="005F3A20" w:rsidRPr="00165EF5">
        <w:rPr>
          <w:rFonts w:ascii="Aptos Narrow" w:hAnsi="Aptos Narrow"/>
        </w:rPr>
        <w:t xml:space="preserve"> analytic services offered by FIS and the Falcon Fraud Manager engine, </w:t>
      </w:r>
      <w:proofErr w:type="spellStart"/>
      <w:r w:rsidR="005F3A20" w:rsidRPr="00165EF5">
        <w:rPr>
          <w:rFonts w:ascii="Aptos Narrow" w:hAnsi="Aptos Narrow"/>
        </w:rPr>
        <w:t>SecurLOCK</w:t>
      </w:r>
      <w:proofErr w:type="spellEnd"/>
      <w:r w:rsidR="005F3A20" w:rsidRPr="00165EF5">
        <w:rPr>
          <w:rFonts w:ascii="Aptos Narrow" w:hAnsi="Aptos Narrow"/>
        </w:rPr>
        <w:t xml:space="preserve"> delivers one of the most powerful resources against fraud available.</w:t>
      </w:r>
      <w:ins w:id="24" w:author="Sakshi Sharma-NE" w:date="2025-03-14T19:39:00Z" w16du:dateUtc="2025-03-14T14:09:00Z">
        <w:r w:rsidR="00436078">
          <w:rPr>
            <w:rFonts w:ascii="Aptos Narrow" w:hAnsi="Aptos Narrow"/>
          </w:rPr>
          <w:t xml:space="preserve"> Th</w:t>
        </w:r>
      </w:ins>
      <w:ins w:id="25" w:author="Sidharth Puri-NE" w:date="2025-03-18T21:09:00Z" w16du:dateUtc="2025-03-18T15:39:00Z">
        <w:r w:rsidR="000E1A36">
          <w:rPr>
            <w:rFonts w:ascii="Aptos Narrow" w:hAnsi="Aptos Narrow"/>
          </w:rPr>
          <w:t xml:space="preserve">is </w:t>
        </w:r>
      </w:ins>
      <w:ins w:id="26" w:author="Sakshi Sharma-NE" w:date="2025-03-14T19:39:00Z" w16du:dateUtc="2025-03-14T14:09:00Z">
        <w:r w:rsidR="00436078">
          <w:rPr>
            <w:rFonts w:ascii="Aptos Narrow" w:hAnsi="Aptos Narrow"/>
          </w:rPr>
          <w:t>model works in conjunction with</w:t>
        </w:r>
      </w:ins>
      <w:ins w:id="27" w:author="Sakshi Sharma-NE" w:date="2025-03-14T19:37:00Z" w16du:dateUtc="2025-03-14T14:07:00Z">
        <w:r w:rsidR="00F2337A" w:rsidRPr="00F2337A">
          <w:rPr>
            <w:rFonts w:ascii="Aptos Narrow" w:hAnsi="Aptos Narrow"/>
          </w:rPr>
          <w:t xml:space="preserve"> FICO Falcon platform to score transactions, evaluating their risk levels while VISA VAA and Mastercard are employed to trigger alerts for potentially compromised transactions. The final decision on whether to approve or decline a transaction is made by </w:t>
        </w:r>
        <w:proofErr w:type="spellStart"/>
        <w:r w:rsidR="00F2337A" w:rsidRPr="00F2337A">
          <w:rPr>
            <w:rFonts w:ascii="Aptos Narrow" w:hAnsi="Aptos Narrow"/>
          </w:rPr>
          <w:t>SecurLock</w:t>
        </w:r>
        <w:proofErr w:type="spellEnd"/>
        <w:r w:rsidR="00F2337A" w:rsidRPr="00F2337A">
          <w:rPr>
            <w:rFonts w:ascii="Aptos Narrow" w:hAnsi="Aptos Narrow"/>
          </w:rPr>
          <w:t xml:space="preserve"> Predict, leveraging a rule</w:t>
        </w:r>
      </w:ins>
      <w:ins w:id="28" w:author="Sakshi Sharma-NE" w:date="2025-03-14T19:42:00Z" w16du:dateUtc="2025-03-14T14:12:00Z">
        <w:r w:rsidR="00436078">
          <w:rPr>
            <w:rFonts w:ascii="Aptos Narrow" w:hAnsi="Aptos Narrow"/>
          </w:rPr>
          <w:t>-</w:t>
        </w:r>
      </w:ins>
      <w:ins w:id="29" w:author="Sakshi Sharma-NE" w:date="2025-03-14T19:37:00Z" w16du:dateUtc="2025-03-14T14:07:00Z">
        <w:r w:rsidR="00F2337A" w:rsidRPr="00F2337A">
          <w:rPr>
            <w:rFonts w:ascii="Aptos Narrow" w:hAnsi="Aptos Narrow"/>
          </w:rPr>
          <w:t>based system developed in collaboration with East West Bank.</w:t>
        </w:r>
      </w:ins>
      <w:r w:rsidR="005F3A20" w:rsidRPr="00165EF5">
        <w:rPr>
          <w:rFonts w:ascii="Aptos Narrow" w:hAnsi="Aptos Narrow"/>
        </w:rPr>
        <w:t xml:space="preserve"> </w:t>
      </w:r>
      <w:r w:rsidR="00165EF5">
        <w:rPr>
          <w:rFonts w:ascii="Aptos Narrow" w:hAnsi="Aptos Narrow"/>
        </w:rPr>
        <w:t xml:space="preserve">Its </w:t>
      </w:r>
      <w:r w:rsidR="005F3A20" w:rsidRPr="00165EF5">
        <w:rPr>
          <w:rFonts w:ascii="Aptos Narrow" w:hAnsi="Aptos Narrow"/>
        </w:rPr>
        <w:t xml:space="preserve">service uses individual </w:t>
      </w:r>
      <w:r w:rsidR="00875735" w:rsidRPr="00165EF5">
        <w:rPr>
          <w:rFonts w:ascii="Aptos Narrow" w:hAnsi="Aptos Narrow"/>
        </w:rPr>
        <w:t>cardholders</w:t>
      </w:r>
      <w:r w:rsidR="005F3A20" w:rsidRPr="00165EF5">
        <w:rPr>
          <w:rFonts w:ascii="Aptos Narrow" w:hAnsi="Aptos Narrow"/>
        </w:rPr>
        <w:t>, transaction, and merchant data to detect a wide range of credit and debit card fraud.</w:t>
      </w:r>
    </w:p>
    <w:p w14:paraId="5CD32370" w14:textId="6A63F668" w:rsidR="00F2443E" w:rsidRDefault="00F2443E" w:rsidP="00F2443E">
      <w:pPr>
        <w:shd w:val="clear" w:color="auto" w:fill="DAEEF3" w:themeFill="accent5" w:themeFillTint="33"/>
        <w:jc w:val="both"/>
        <w:rPr>
          <w:rFonts w:ascii="Aptos Narrow" w:hAnsi="Aptos Narrow"/>
        </w:rPr>
      </w:pPr>
    </w:p>
    <w:p w14:paraId="1EEF628A" w14:textId="77777777" w:rsidR="000A163A" w:rsidRDefault="007E2704" w:rsidP="007E2704">
      <w:pPr>
        <w:shd w:val="clear" w:color="auto" w:fill="DAEEF3" w:themeFill="accent5" w:themeFillTint="33"/>
        <w:jc w:val="both"/>
        <w:rPr>
          <w:ins w:id="30" w:author="Sakshi Sharma-NE" w:date="2025-03-14T18:37:00Z" w16du:dateUtc="2025-03-14T13:07:00Z"/>
          <w:rFonts w:ascii="Aptos Narrow" w:hAnsi="Aptos Narrow"/>
        </w:rPr>
      </w:pPr>
      <w:r w:rsidRPr="36D10421">
        <w:rPr>
          <w:rFonts w:ascii="Aptos Narrow" w:hAnsi="Aptos Narrow"/>
        </w:rPr>
        <w:t xml:space="preserve">The Bank’s business objective of implementing the FIS </w:t>
      </w:r>
      <w:proofErr w:type="spellStart"/>
      <w:r w:rsidRPr="36D10421">
        <w:rPr>
          <w:rFonts w:ascii="Aptos Narrow" w:hAnsi="Aptos Narrow"/>
        </w:rPr>
        <w:t>SecurLock</w:t>
      </w:r>
      <w:proofErr w:type="spellEnd"/>
      <w:r w:rsidRPr="36D10421">
        <w:rPr>
          <w:rFonts w:ascii="Aptos Narrow" w:hAnsi="Aptos Narrow"/>
        </w:rPr>
        <w:t xml:space="preserve"> model includes assessing the likelihood of a transaction being fraudulent by scoring the transaction against industry-wide models and cardholder specific profile metrics. The software assigns a score to the transaction, with higher scores being more likely to be fraudulent.</w:t>
      </w:r>
      <w:del w:id="31" w:author="Sakshi Sharma-NE" w:date="2025-03-14T18:51:00Z" w16du:dateUtc="2025-03-14T13:21:00Z">
        <w:r w:rsidRPr="36D10421" w:rsidDel="00F2443E">
          <w:rPr>
            <w:rFonts w:ascii="Aptos Narrow" w:hAnsi="Aptos Narrow"/>
          </w:rPr>
          <w:delText xml:space="preserve"> </w:delText>
        </w:r>
      </w:del>
    </w:p>
    <w:p w14:paraId="16DA3811" w14:textId="164F1994" w:rsidR="007E2704" w:rsidRPr="00E07B3E" w:rsidRDefault="007E2704" w:rsidP="007E2704">
      <w:pPr>
        <w:shd w:val="clear" w:color="auto" w:fill="DAEEF3" w:themeFill="accent5" w:themeFillTint="33"/>
        <w:jc w:val="both"/>
        <w:rPr>
          <w:rFonts w:ascii="Aptos Narrow" w:hAnsi="Aptos Narrow"/>
        </w:rPr>
      </w:pPr>
      <w:del w:id="32" w:author="Sidharth Puri-NE" w:date="2025-03-18T21:11:00Z" w16du:dateUtc="2025-03-18T15:41:00Z">
        <w:r w:rsidRPr="36D10421" w:rsidDel="000E1A36">
          <w:rPr>
            <w:rFonts w:ascii="Aptos Narrow" w:hAnsi="Aptos Narrow"/>
          </w:rPr>
          <w:delText xml:space="preserve">FIS leverages the FICO Falcon Fraud </w:delText>
        </w:r>
        <w:r w:rsidR="00911D89" w:rsidRPr="36D10421" w:rsidDel="000E1A36">
          <w:rPr>
            <w:rFonts w:ascii="Aptos Narrow" w:hAnsi="Aptos Narrow"/>
          </w:rPr>
          <w:delText xml:space="preserve">to monitor transactions end to end to detect and prevent </w:delText>
        </w:r>
        <w:r w:rsidR="00FD157B" w:rsidRPr="36D10421" w:rsidDel="000E1A36">
          <w:rPr>
            <w:rFonts w:ascii="Aptos Narrow" w:hAnsi="Aptos Narrow"/>
          </w:rPr>
          <w:delText>fraud in the bank credit cards and debit cards</w:delText>
        </w:r>
      </w:del>
      <w:r w:rsidRPr="36D10421">
        <w:rPr>
          <w:rFonts w:ascii="Aptos Narrow" w:hAnsi="Aptos Narrow"/>
        </w:rPr>
        <w:t>.</w:t>
      </w:r>
      <w:ins w:id="33" w:author="Sakshi Sharma-NE" w:date="2025-03-14T18:37:00Z" w16du:dateUtc="2025-03-14T13:07:00Z">
        <w:r w:rsidR="000A163A">
          <w:rPr>
            <w:rFonts w:ascii="Aptos Narrow" w:hAnsi="Aptos Narrow"/>
          </w:rPr>
          <w:t xml:space="preserve"> </w:t>
        </w:r>
      </w:ins>
      <w:ins w:id="34" w:author="Sakshi Sharma-NE" w:date="2025-03-14T18:28:00Z" w16du:dateUtc="2025-03-14T12:58:00Z">
        <w:r w:rsidR="00F33078">
          <w:rPr>
            <w:rFonts w:ascii="Aptos Narrow" w:hAnsi="Aptos Narrow"/>
          </w:rPr>
          <w:t xml:space="preserve">When integrated with the FICO Falcon platform, the FIS </w:t>
        </w:r>
        <w:proofErr w:type="spellStart"/>
        <w:r w:rsidR="00F33078">
          <w:rPr>
            <w:rFonts w:ascii="Aptos Narrow" w:hAnsi="Aptos Narrow"/>
          </w:rPr>
          <w:t>SecurLock</w:t>
        </w:r>
      </w:ins>
      <w:proofErr w:type="spellEnd"/>
      <w:ins w:id="35" w:author="Sakshi Sharma-NE" w:date="2025-03-14T18:29:00Z" w16du:dateUtc="2025-03-14T12:59:00Z">
        <w:r w:rsidR="00F33078">
          <w:rPr>
            <w:rFonts w:ascii="Aptos Narrow" w:hAnsi="Aptos Narrow"/>
          </w:rPr>
          <w:t xml:space="preserve"> Predict works synergistically to provide a more comprehensive fraud detection and prevention system. </w:t>
        </w:r>
      </w:ins>
      <w:ins w:id="36" w:author="Sakshi Sharma-NE" w:date="2025-03-14T18:30:00Z" w16du:dateUtc="2025-03-14T13:00:00Z">
        <w:r w:rsidR="00F33078">
          <w:rPr>
            <w:rFonts w:ascii="Aptos Narrow" w:hAnsi="Aptos Narrow"/>
          </w:rPr>
          <w:t>This integrated approach stre</w:t>
        </w:r>
      </w:ins>
      <w:ins w:id="37" w:author="Sakshi Sharma-NE" w:date="2025-03-14T18:31:00Z" w16du:dateUtc="2025-03-14T13:01:00Z">
        <w:r w:rsidR="00F33078">
          <w:rPr>
            <w:rFonts w:ascii="Aptos Narrow" w:hAnsi="Aptos Narrow"/>
          </w:rPr>
          <w:t>ngthens fraud</w:t>
        </w:r>
      </w:ins>
      <w:ins w:id="38" w:author="Sakshi Sharma-NE" w:date="2025-03-14T18:52:00Z" w16du:dateUtc="2025-03-14T13:22:00Z">
        <w:r w:rsidR="00F2443E">
          <w:rPr>
            <w:rFonts w:ascii="Aptos Narrow" w:hAnsi="Aptos Narrow"/>
          </w:rPr>
          <w:t>-</w:t>
        </w:r>
      </w:ins>
      <w:ins w:id="39" w:author="Sakshi Sharma-NE" w:date="2025-03-14T18:31:00Z" w16du:dateUtc="2025-03-14T13:01:00Z">
        <w:r w:rsidR="00F33078">
          <w:rPr>
            <w:rFonts w:ascii="Aptos Narrow" w:hAnsi="Aptos Narrow"/>
          </w:rPr>
          <w:t>prevention measures,</w:t>
        </w:r>
      </w:ins>
      <w:ins w:id="40" w:author="Sakshi Sharma-NE" w:date="2025-03-14T18:32:00Z" w16du:dateUtc="2025-03-14T13:02:00Z">
        <w:r w:rsidR="00F33078">
          <w:rPr>
            <w:rFonts w:ascii="Aptos Narrow" w:hAnsi="Aptos Narrow"/>
          </w:rPr>
          <w:t xml:space="preserve"> </w:t>
        </w:r>
      </w:ins>
      <w:ins w:id="41" w:author="Sakshi Sharma-NE" w:date="2025-03-14T18:33:00Z" w16du:dateUtc="2025-03-14T13:03:00Z">
        <w:r w:rsidR="00F33078">
          <w:rPr>
            <w:rFonts w:ascii="Aptos Narrow" w:hAnsi="Aptos Narrow"/>
          </w:rPr>
          <w:t>reduces</w:t>
        </w:r>
      </w:ins>
      <w:ins w:id="42" w:author="Sakshi Sharma-NE" w:date="2025-03-14T18:32:00Z" w16du:dateUtc="2025-03-14T13:02:00Z">
        <w:r w:rsidR="00F33078">
          <w:rPr>
            <w:rFonts w:ascii="Aptos Narrow" w:hAnsi="Aptos Narrow"/>
          </w:rPr>
          <w:t xml:space="preserve"> the operational cost, </w:t>
        </w:r>
      </w:ins>
      <w:ins w:id="43" w:author="Sakshi Sharma-NE" w:date="2025-03-14T18:37:00Z" w16du:dateUtc="2025-03-14T13:07:00Z">
        <w:r w:rsidR="000A163A">
          <w:rPr>
            <w:rFonts w:ascii="Aptos Narrow" w:hAnsi="Aptos Narrow"/>
          </w:rPr>
          <w:t>ensures</w:t>
        </w:r>
      </w:ins>
      <w:ins w:id="44" w:author="Sakshi Sharma-NE" w:date="2025-03-14T18:32:00Z" w16du:dateUtc="2025-03-14T13:02:00Z">
        <w:r w:rsidR="00F33078">
          <w:rPr>
            <w:rFonts w:ascii="Aptos Narrow" w:hAnsi="Aptos Narrow"/>
          </w:rPr>
          <w:t xml:space="preserve"> regulatory compliance and</w:t>
        </w:r>
      </w:ins>
      <w:ins w:id="45" w:author="Sakshi Sharma-NE" w:date="2025-03-14T18:53:00Z" w16du:dateUtc="2025-03-14T13:23:00Z">
        <w:r w:rsidR="00F2443E">
          <w:rPr>
            <w:rFonts w:ascii="Aptos Narrow" w:hAnsi="Aptos Narrow"/>
          </w:rPr>
          <w:t xml:space="preserve"> helps</w:t>
        </w:r>
      </w:ins>
      <w:ins w:id="46" w:author="Sakshi Sharma-NE" w:date="2025-03-14T18:32:00Z" w16du:dateUtc="2025-03-14T13:02:00Z">
        <w:r w:rsidR="00F33078">
          <w:rPr>
            <w:rFonts w:ascii="Aptos Narrow" w:hAnsi="Aptos Narrow"/>
          </w:rPr>
          <w:t xml:space="preserve"> to improve customer trust.</w:t>
        </w:r>
      </w:ins>
    </w:p>
    <w:p w14:paraId="4CA59B53" w14:textId="77777777" w:rsidR="001A4BDE" w:rsidRPr="00701055" w:rsidRDefault="001A4BDE" w:rsidP="001A4BDE">
      <w:pPr>
        <w:shd w:val="clear" w:color="auto" w:fill="DAEEF3" w:themeFill="accent5" w:themeFillTint="33"/>
        <w:rPr>
          <w:rFonts w:ascii="Aptos Narrow" w:hAnsi="Aptos Narrow"/>
        </w:rPr>
      </w:pPr>
    </w:p>
    <w:bookmarkEnd w:id="13"/>
    <w:p w14:paraId="08448D02" w14:textId="77777777" w:rsidR="001A4BDE" w:rsidRPr="00314EFA" w:rsidRDefault="001A4BDE" w:rsidP="006A692F">
      <w:pPr>
        <w:rPr>
          <w:rFonts w:ascii="Arial Narrow" w:hAnsi="Arial Narrow"/>
        </w:rPr>
      </w:pPr>
    </w:p>
    <w:tbl>
      <w:tblPr>
        <w:tblW w:w="1007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3893"/>
        <w:gridCol w:w="6182"/>
      </w:tblGrid>
      <w:tr w:rsidR="009C7CF0" w:rsidRPr="00314EFA" w14:paraId="75FB088B" w14:textId="77777777" w:rsidTr="64F2A71C">
        <w:trPr>
          <w:trHeight w:val="1349"/>
        </w:trPr>
        <w:tc>
          <w:tcPr>
            <w:tcW w:w="3893" w:type="dxa"/>
            <w:shd w:val="clear" w:color="auto" w:fill="404040" w:themeFill="text1" w:themeFillTint="BF"/>
            <w:noWrap/>
            <w:vAlign w:val="center"/>
            <w:hideMark/>
          </w:tcPr>
          <w:p w14:paraId="48E22EA3" w14:textId="77777777" w:rsidR="009C7CF0" w:rsidRPr="0062509E" w:rsidRDefault="009C7CF0" w:rsidP="006A692F">
            <w:pPr>
              <w:rPr>
                <w:rFonts w:ascii="Aptos Narrow" w:hAnsi="Aptos Narrow"/>
                <w:b/>
                <w:color w:val="FFFFFF"/>
                <w:szCs w:val="24"/>
              </w:rPr>
            </w:pPr>
            <w:r w:rsidRPr="0062509E">
              <w:rPr>
                <w:rFonts w:ascii="Aptos Narrow" w:hAnsi="Aptos Narrow"/>
                <w:b/>
                <w:color w:val="FFFFFF"/>
                <w:szCs w:val="24"/>
              </w:rPr>
              <w:lastRenderedPageBreak/>
              <w:t>Model Name</w:t>
            </w:r>
          </w:p>
        </w:tc>
        <w:tc>
          <w:tcPr>
            <w:tcW w:w="6182" w:type="dxa"/>
            <w:noWrap/>
            <w:vAlign w:val="center"/>
            <w:hideMark/>
          </w:tcPr>
          <w:p w14:paraId="282403CD" w14:textId="77777777" w:rsidR="009C7CF0" w:rsidRPr="00701055" w:rsidRDefault="00893C82" w:rsidP="00A53660">
            <w:pPr>
              <w:pStyle w:val="ListParagraph"/>
              <w:numPr>
                <w:ilvl w:val="0"/>
                <w:numId w:val="10"/>
              </w:numPr>
              <w:ind w:left="226" w:hanging="226"/>
              <w:rPr>
                <w:rFonts w:ascii="Aptos Narrow" w:hAnsi="Aptos Narrow"/>
                <w:color w:val="0070C0"/>
                <w:szCs w:val="24"/>
              </w:rPr>
            </w:pPr>
            <w:r w:rsidRPr="0062509E">
              <w:rPr>
                <w:rFonts w:ascii="Aptos Narrow" w:hAnsi="Aptos Narrow"/>
                <w:i/>
                <w:color w:val="0070C0"/>
                <w:szCs w:val="24"/>
              </w:rPr>
              <w:t>Please provide the official model</w:t>
            </w:r>
            <w:r w:rsidR="000C67FF" w:rsidRPr="0062509E">
              <w:rPr>
                <w:rFonts w:ascii="Aptos Narrow" w:hAnsi="Aptos Narrow"/>
                <w:i/>
                <w:color w:val="0070C0"/>
                <w:szCs w:val="24"/>
              </w:rPr>
              <w:t>-</w:t>
            </w:r>
            <w:r w:rsidRPr="0062509E">
              <w:rPr>
                <w:rFonts w:ascii="Aptos Narrow" w:hAnsi="Aptos Narrow"/>
                <w:i/>
                <w:color w:val="0070C0"/>
                <w:szCs w:val="24"/>
              </w:rPr>
              <w:t>name that is used by the model</w:t>
            </w:r>
            <w:r w:rsidR="000C67FF" w:rsidRPr="0062509E">
              <w:rPr>
                <w:rFonts w:ascii="Aptos Narrow" w:hAnsi="Aptos Narrow"/>
                <w:i/>
                <w:color w:val="0070C0"/>
                <w:szCs w:val="24"/>
              </w:rPr>
              <w:t xml:space="preserve"> owners and the MRM Group (mutually agreed)</w:t>
            </w:r>
            <w:r w:rsidRPr="0062509E">
              <w:rPr>
                <w:rFonts w:ascii="Aptos Narrow" w:hAnsi="Aptos Narrow"/>
                <w:i/>
                <w:color w:val="0070C0"/>
                <w:szCs w:val="24"/>
              </w:rPr>
              <w:t>.</w:t>
            </w:r>
          </w:p>
          <w:p w14:paraId="08B2881F" w14:textId="77777777" w:rsidR="001A4BDE" w:rsidRPr="00701055" w:rsidRDefault="001A4BDE" w:rsidP="00701055">
            <w:pPr>
              <w:pStyle w:val="ListParagraph"/>
              <w:ind w:left="226"/>
              <w:rPr>
                <w:rFonts w:ascii="Aptos Narrow" w:hAnsi="Aptos Narrow"/>
                <w:color w:val="0070C0"/>
                <w:szCs w:val="24"/>
              </w:rPr>
            </w:pPr>
          </w:p>
          <w:p w14:paraId="441CCD07" w14:textId="77777777" w:rsidR="001A4BDE" w:rsidRPr="0062509E" w:rsidRDefault="001A4BDE" w:rsidP="001A4BDE">
            <w:pPr>
              <w:pStyle w:val="ListParagraph"/>
              <w:shd w:val="clear" w:color="auto" w:fill="DAEEF3" w:themeFill="accent5" w:themeFillTint="33"/>
              <w:ind w:left="226"/>
              <w:rPr>
                <w:rFonts w:ascii="Aptos Narrow" w:hAnsi="Aptos Narrow"/>
              </w:rPr>
            </w:pPr>
            <w:bookmarkStart w:id="47" w:name="OLE_LINK2"/>
            <w:r w:rsidRPr="0062509E">
              <w:rPr>
                <w:rFonts w:ascii="Aptos Narrow" w:hAnsi="Aptos Narrow"/>
              </w:rPr>
              <w:t xml:space="preserve">Model Owner: </w:t>
            </w:r>
            <w:bookmarkEnd w:id="47"/>
            <w:r w:rsidR="00B5674C" w:rsidRPr="00B5674C">
              <w:rPr>
                <w:rFonts w:ascii="Aptos Narrow" w:hAnsi="Aptos Narrow"/>
                <w:bCs/>
                <w:szCs w:val="24"/>
              </w:rPr>
              <w:t xml:space="preserve">FIS </w:t>
            </w:r>
            <w:proofErr w:type="spellStart"/>
            <w:r w:rsidR="00C75BBB">
              <w:rPr>
                <w:rFonts w:ascii="Aptos Narrow" w:hAnsi="Aptos Narrow"/>
                <w:bCs/>
                <w:szCs w:val="24"/>
              </w:rPr>
              <w:t>SecurLock</w:t>
            </w:r>
            <w:proofErr w:type="spellEnd"/>
            <w:r w:rsidR="00B5674C" w:rsidRPr="00B5674C">
              <w:rPr>
                <w:rFonts w:ascii="Aptos Narrow" w:hAnsi="Aptos Narrow"/>
                <w:bCs/>
                <w:szCs w:val="24"/>
              </w:rPr>
              <w:t xml:space="preserve"> </w:t>
            </w:r>
            <w:r w:rsidR="00E07B3E" w:rsidRPr="00B5674C">
              <w:rPr>
                <w:rFonts w:ascii="Aptos Narrow" w:hAnsi="Aptos Narrow"/>
                <w:bCs/>
                <w:szCs w:val="24"/>
              </w:rPr>
              <w:t>Predict</w:t>
            </w:r>
            <w:r w:rsidR="00B5674C" w:rsidRPr="00B5674C">
              <w:rPr>
                <w:rFonts w:ascii="Aptos Narrow" w:hAnsi="Aptos Narrow"/>
                <w:bCs/>
                <w:szCs w:val="24"/>
              </w:rPr>
              <w:t xml:space="preserve"> (Model ID: 056)</w:t>
            </w:r>
          </w:p>
          <w:p w14:paraId="1FF24F20" w14:textId="77777777" w:rsidR="008953B7" w:rsidRPr="0062509E" w:rsidRDefault="008953B7" w:rsidP="001A4BDE">
            <w:pPr>
              <w:pStyle w:val="ListParagraph"/>
              <w:shd w:val="clear" w:color="auto" w:fill="DAEEF3" w:themeFill="accent5" w:themeFillTint="33"/>
              <w:ind w:left="226"/>
              <w:rPr>
                <w:rFonts w:ascii="Aptos Narrow" w:hAnsi="Aptos Narrow"/>
                <w:iCs/>
                <w:color w:val="0070C0"/>
                <w:szCs w:val="24"/>
              </w:rPr>
            </w:pPr>
          </w:p>
          <w:p w14:paraId="2DD24057" w14:textId="77777777" w:rsidR="001A4BDE" w:rsidRPr="0062509E" w:rsidRDefault="001A4BDE" w:rsidP="00701055">
            <w:pPr>
              <w:pStyle w:val="ListParagraph"/>
              <w:ind w:left="226"/>
              <w:rPr>
                <w:rFonts w:ascii="Aptos Narrow" w:hAnsi="Aptos Narrow"/>
                <w:iCs/>
                <w:color w:val="0070C0"/>
                <w:szCs w:val="24"/>
              </w:rPr>
            </w:pPr>
          </w:p>
        </w:tc>
      </w:tr>
      <w:tr w:rsidR="009C7CF0" w:rsidRPr="00314EFA" w14:paraId="6CE77E4B" w14:textId="77777777" w:rsidTr="64F2A71C">
        <w:trPr>
          <w:trHeight w:val="576"/>
        </w:trPr>
        <w:tc>
          <w:tcPr>
            <w:tcW w:w="3893" w:type="dxa"/>
            <w:shd w:val="clear" w:color="auto" w:fill="404040" w:themeFill="text1" w:themeFillTint="BF"/>
            <w:noWrap/>
            <w:vAlign w:val="center"/>
          </w:tcPr>
          <w:p w14:paraId="3A83AC84" w14:textId="77777777" w:rsidR="009C7CF0" w:rsidRPr="0062509E" w:rsidRDefault="009C7CF0" w:rsidP="006A692F">
            <w:pPr>
              <w:rPr>
                <w:rFonts w:ascii="Aptos Narrow" w:hAnsi="Aptos Narrow"/>
                <w:b/>
                <w:color w:val="FFFFFF"/>
                <w:szCs w:val="24"/>
              </w:rPr>
            </w:pPr>
            <w:r w:rsidRPr="0062509E">
              <w:rPr>
                <w:rFonts w:ascii="Aptos Narrow" w:hAnsi="Aptos Narrow"/>
                <w:b/>
                <w:color w:val="FFFFFF"/>
                <w:szCs w:val="24"/>
              </w:rPr>
              <w:t>Primary Model Owner Entity</w:t>
            </w:r>
          </w:p>
        </w:tc>
        <w:tc>
          <w:tcPr>
            <w:tcW w:w="6182" w:type="dxa"/>
            <w:noWrap/>
            <w:vAlign w:val="center"/>
          </w:tcPr>
          <w:p w14:paraId="687E0CB5" w14:textId="77777777" w:rsidR="009C7CF0" w:rsidRPr="0062509E" w:rsidRDefault="00893C82" w:rsidP="00A53660">
            <w:pPr>
              <w:pStyle w:val="ListParagraph"/>
              <w:numPr>
                <w:ilvl w:val="0"/>
                <w:numId w:val="10"/>
              </w:numPr>
              <w:ind w:left="226" w:hanging="226"/>
              <w:rPr>
                <w:rFonts w:ascii="Aptos Narrow" w:hAnsi="Aptos Narrow"/>
                <w:i/>
                <w:color w:val="0070C0"/>
                <w:szCs w:val="24"/>
              </w:rPr>
            </w:pPr>
            <w:r w:rsidRPr="0062509E">
              <w:rPr>
                <w:rFonts w:ascii="Aptos Narrow" w:hAnsi="Aptos Narrow"/>
                <w:i/>
                <w:color w:val="0070C0"/>
                <w:szCs w:val="24"/>
              </w:rPr>
              <w:t>Please provide the model owner business entity name, e.g., US, China, or Hong Kong</w:t>
            </w:r>
            <w:r w:rsidR="005108D4" w:rsidRPr="0062509E">
              <w:rPr>
                <w:rFonts w:ascii="Aptos Narrow" w:hAnsi="Aptos Narrow"/>
                <w:i/>
                <w:color w:val="0070C0"/>
                <w:szCs w:val="24"/>
              </w:rPr>
              <w:t>.</w:t>
            </w:r>
          </w:p>
          <w:p w14:paraId="46BA63E7" w14:textId="77777777" w:rsidR="001A4BDE" w:rsidRPr="0062509E" w:rsidRDefault="001A4BDE" w:rsidP="001A4BDE">
            <w:pPr>
              <w:pStyle w:val="ListParagraph"/>
              <w:ind w:left="226"/>
              <w:rPr>
                <w:rFonts w:ascii="Aptos Narrow" w:hAnsi="Aptos Narrow"/>
                <w:i/>
                <w:color w:val="0070C0"/>
                <w:szCs w:val="24"/>
              </w:rPr>
            </w:pPr>
          </w:p>
          <w:p w14:paraId="77978130" w14:textId="77777777" w:rsidR="001A4BDE" w:rsidRPr="0062509E" w:rsidRDefault="001A4BDE" w:rsidP="001A4BDE">
            <w:pPr>
              <w:pStyle w:val="ListParagraph"/>
              <w:shd w:val="clear" w:color="auto" w:fill="DAEEF3" w:themeFill="accent5" w:themeFillTint="33"/>
              <w:ind w:left="226"/>
              <w:rPr>
                <w:rFonts w:ascii="Aptos Narrow" w:hAnsi="Aptos Narrow"/>
                <w:iCs/>
                <w:color w:val="0070C0"/>
                <w:szCs w:val="24"/>
              </w:rPr>
            </w:pPr>
            <w:r w:rsidRPr="0062509E">
              <w:rPr>
                <w:rFonts w:ascii="Aptos Narrow" w:hAnsi="Aptos Narrow"/>
              </w:rPr>
              <w:t xml:space="preserve">Model Owner: </w:t>
            </w:r>
            <w:r w:rsidR="008B4BF8">
              <w:rPr>
                <w:rFonts w:ascii="Aptos Narrow" w:hAnsi="Aptos Narrow"/>
              </w:rPr>
              <w:t>US</w:t>
            </w:r>
          </w:p>
          <w:p w14:paraId="0A43FA56" w14:textId="77777777" w:rsidR="001A4BDE" w:rsidRPr="00701055" w:rsidRDefault="001A4BDE" w:rsidP="00701055">
            <w:pPr>
              <w:pStyle w:val="ListParagraph"/>
              <w:shd w:val="clear" w:color="auto" w:fill="DAEEF3" w:themeFill="accent5" w:themeFillTint="33"/>
              <w:ind w:left="226"/>
              <w:rPr>
                <w:rFonts w:ascii="Aptos Narrow" w:hAnsi="Aptos Narrow"/>
                <w:iCs/>
                <w:color w:val="0070C0"/>
                <w:szCs w:val="24"/>
              </w:rPr>
            </w:pPr>
          </w:p>
        </w:tc>
      </w:tr>
      <w:tr w:rsidR="009C7CF0" w:rsidRPr="00314EFA" w14:paraId="7F38AC8C" w14:textId="77777777" w:rsidTr="64F2A71C">
        <w:trPr>
          <w:trHeight w:val="576"/>
        </w:trPr>
        <w:tc>
          <w:tcPr>
            <w:tcW w:w="3893" w:type="dxa"/>
            <w:shd w:val="clear" w:color="auto" w:fill="404040" w:themeFill="text1" w:themeFillTint="BF"/>
            <w:noWrap/>
            <w:vAlign w:val="center"/>
          </w:tcPr>
          <w:p w14:paraId="07E50746" w14:textId="77777777" w:rsidR="009C7CF0" w:rsidRPr="0062509E" w:rsidRDefault="009C7CF0" w:rsidP="006A692F">
            <w:pPr>
              <w:rPr>
                <w:rFonts w:ascii="Aptos Narrow" w:hAnsi="Aptos Narrow"/>
                <w:b/>
                <w:color w:val="FFFFFF"/>
                <w:szCs w:val="24"/>
              </w:rPr>
            </w:pPr>
            <w:r w:rsidRPr="0062509E">
              <w:rPr>
                <w:rFonts w:ascii="Aptos Narrow" w:hAnsi="Aptos Narrow"/>
                <w:b/>
                <w:color w:val="FFFFFF"/>
                <w:szCs w:val="24"/>
              </w:rPr>
              <w:t>Primary Model Owner Group</w:t>
            </w:r>
          </w:p>
        </w:tc>
        <w:tc>
          <w:tcPr>
            <w:tcW w:w="6182" w:type="dxa"/>
            <w:noWrap/>
            <w:vAlign w:val="center"/>
          </w:tcPr>
          <w:p w14:paraId="7854BE00" w14:textId="77777777" w:rsidR="009C7CF0" w:rsidRPr="0062509E" w:rsidRDefault="00893C82" w:rsidP="00A53660">
            <w:pPr>
              <w:pStyle w:val="ListParagraph"/>
              <w:numPr>
                <w:ilvl w:val="0"/>
                <w:numId w:val="10"/>
              </w:numPr>
              <w:ind w:left="226" w:hanging="226"/>
              <w:rPr>
                <w:rFonts w:ascii="Aptos Narrow" w:hAnsi="Aptos Narrow"/>
                <w:i/>
                <w:color w:val="0070C0"/>
                <w:szCs w:val="24"/>
              </w:rPr>
            </w:pPr>
            <w:r w:rsidRPr="0062509E">
              <w:rPr>
                <w:rFonts w:ascii="Aptos Narrow" w:hAnsi="Aptos Narrow"/>
                <w:i/>
                <w:color w:val="0070C0"/>
                <w:szCs w:val="24"/>
              </w:rPr>
              <w:t>Please provide the model owner business group name</w:t>
            </w:r>
            <w:r w:rsidR="000C67FF" w:rsidRPr="0062509E">
              <w:rPr>
                <w:rFonts w:ascii="Aptos Narrow" w:hAnsi="Aptos Narrow"/>
                <w:i/>
                <w:color w:val="0070C0"/>
                <w:szCs w:val="24"/>
              </w:rPr>
              <w:t>.</w:t>
            </w:r>
          </w:p>
          <w:p w14:paraId="660A0154" w14:textId="77777777" w:rsidR="001A4BDE" w:rsidRPr="0062509E" w:rsidRDefault="001A4BDE" w:rsidP="001A4BDE">
            <w:pPr>
              <w:pStyle w:val="ListParagraph"/>
              <w:ind w:left="226"/>
              <w:rPr>
                <w:rFonts w:ascii="Aptos Narrow" w:hAnsi="Aptos Narrow"/>
                <w:i/>
                <w:color w:val="0070C0"/>
                <w:szCs w:val="24"/>
              </w:rPr>
            </w:pPr>
          </w:p>
          <w:p w14:paraId="28E1F31F" w14:textId="77777777" w:rsidR="001A4BDE" w:rsidRPr="00AB157F" w:rsidRDefault="001A4BDE" w:rsidP="00AB157F">
            <w:pPr>
              <w:pStyle w:val="ListParagraph"/>
              <w:shd w:val="clear" w:color="auto" w:fill="DAEEF3" w:themeFill="accent5" w:themeFillTint="33"/>
              <w:ind w:left="226"/>
              <w:rPr>
                <w:rFonts w:ascii="Aptos Narrow" w:hAnsi="Aptos Narrow"/>
                <w:iCs/>
                <w:color w:val="0070C0"/>
                <w:szCs w:val="24"/>
              </w:rPr>
            </w:pPr>
            <w:r w:rsidRPr="0062509E">
              <w:rPr>
                <w:rFonts w:ascii="Aptos Narrow" w:hAnsi="Aptos Narrow"/>
              </w:rPr>
              <w:t xml:space="preserve">Model Owner: </w:t>
            </w:r>
            <w:r w:rsidR="0078611A" w:rsidRPr="00473021">
              <w:rPr>
                <w:rFonts w:ascii="Aptos Narrow" w:hAnsi="Aptos Narrow"/>
              </w:rPr>
              <w:t>Enterprise Risk Management</w:t>
            </w:r>
          </w:p>
        </w:tc>
      </w:tr>
      <w:tr w:rsidR="009C7CF0" w:rsidRPr="00314EFA" w14:paraId="70D2637B" w14:textId="77777777" w:rsidTr="64F2A71C">
        <w:trPr>
          <w:trHeight w:val="576"/>
        </w:trPr>
        <w:tc>
          <w:tcPr>
            <w:tcW w:w="3893" w:type="dxa"/>
            <w:shd w:val="clear" w:color="auto" w:fill="404040" w:themeFill="text1" w:themeFillTint="BF"/>
            <w:noWrap/>
            <w:vAlign w:val="center"/>
            <w:hideMark/>
          </w:tcPr>
          <w:p w14:paraId="3C407138" w14:textId="77777777" w:rsidR="009C7CF0" w:rsidRPr="0062509E" w:rsidRDefault="009C7CF0" w:rsidP="006A692F">
            <w:pPr>
              <w:rPr>
                <w:rFonts w:ascii="Aptos Narrow" w:hAnsi="Aptos Narrow"/>
                <w:b/>
                <w:color w:val="FFFFFF"/>
                <w:szCs w:val="24"/>
              </w:rPr>
            </w:pPr>
            <w:r w:rsidRPr="0062509E">
              <w:rPr>
                <w:rFonts w:ascii="Aptos Narrow" w:hAnsi="Aptos Narrow"/>
                <w:b/>
                <w:color w:val="FFFFFF"/>
                <w:szCs w:val="24"/>
              </w:rPr>
              <w:t>Model Owner</w:t>
            </w:r>
          </w:p>
        </w:tc>
        <w:tc>
          <w:tcPr>
            <w:tcW w:w="6182" w:type="dxa"/>
            <w:noWrap/>
            <w:vAlign w:val="center"/>
          </w:tcPr>
          <w:p w14:paraId="0F443CA6" w14:textId="77777777" w:rsidR="009C7CF0" w:rsidRPr="0062509E" w:rsidRDefault="3D2A565A" w:rsidP="64F2A71C">
            <w:pPr>
              <w:pStyle w:val="ListParagraph"/>
              <w:numPr>
                <w:ilvl w:val="0"/>
                <w:numId w:val="10"/>
              </w:numPr>
              <w:ind w:left="226" w:hanging="226"/>
              <w:rPr>
                <w:rFonts w:ascii="Aptos Narrow" w:hAnsi="Aptos Narrow"/>
                <w:i/>
                <w:iCs/>
                <w:color w:val="0070C0"/>
              </w:rPr>
            </w:pPr>
            <w:r w:rsidRPr="64F2A71C">
              <w:rPr>
                <w:rFonts w:ascii="Aptos Narrow" w:hAnsi="Aptos Narrow"/>
                <w:i/>
                <w:iCs/>
                <w:color w:val="0070C0"/>
              </w:rPr>
              <w:t xml:space="preserve">Please provide the model </w:t>
            </w:r>
            <w:proofErr w:type="gramStart"/>
            <w:r w:rsidRPr="64F2A71C">
              <w:rPr>
                <w:rFonts w:ascii="Aptos Narrow" w:hAnsi="Aptos Narrow"/>
                <w:i/>
                <w:iCs/>
                <w:color w:val="0070C0"/>
              </w:rPr>
              <w:t>owner</w:t>
            </w:r>
            <w:proofErr w:type="gramEnd"/>
            <w:r w:rsidRPr="64F2A71C">
              <w:rPr>
                <w:rFonts w:ascii="Aptos Narrow" w:hAnsi="Aptos Narrow"/>
                <w:i/>
                <w:iCs/>
                <w:color w:val="0070C0"/>
              </w:rPr>
              <w:t xml:space="preserve"> names</w:t>
            </w:r>
            <w:r w:rsidR="0FAE314A" w:rsidRPr="64F2A71C">
              <w:rPr>
                <w:rFonts w:ascii="Aptos Narrow" w:hAnsi="Aptos Narrow"/>
                <w:i/>
                <w:iCs/>
                <w:color w:val="0070C0"/>
              </w:rPr>
              <w:t>.</w:t>
            </w:r>
          </w:p>
          <w:p w14:paraId="47D774D6" w14:textId="77777777" w:rsidR="001A4BDE" w:rsidRPr="0062509E" w:rsidRDefault="001A4BDE" w:rsidP="001A4BDE">
            <w:pPr>
              <w:pStyle w:val="ListParagraph"/>
              <w:ind w:left="226"/>
              <w:rPr>
                <w:rFonts w:ascii="Aptos Narrow" w:hAnsi="Aptos Narrow"/>
                <w:i/>
                <w:color w:val="0070C0"/>
                <w:szCs w:val="24"/>
              </w:rPr>
            </w:pPr>
          </w:p>
          <w:p w14:paraId="2927A42F" w14:textId="07909758" w:rsidR="00FC48D4" w:rsidRPr="00B32708" w:rsidRDefault="001A4BDE" w:rsidP="36D10421">
            <w:pPr>
              <w:pStyle w:val="ListParagraph"/>
              <w:shd w:val="clear" w:color="auto" w:fill="DAEEF3" w:themeFill="accent5" w:themeFillTint="33"/>
              <w:ind w:left="226"/>
              <w:rPr>
                <w:rFonts w:ascii="Arial Narrow" w:hAnsi="Arial Narrow"/>
                <w:color w:val="0070C0"/>
                <w:sz w:val="20"/>
                <w:szCs w:val="20"/>
              </w:rPr>
            </w:pPr>
            <w:r w:rsidRPr="36D10421">
              <w:rPr>
                <w:rFonts w:ascii="Aptos Narrow" w:hAnsi="Aptos Narrow"/>
              </w:rPr>
              <w:t>Model Owner:</w:t>
            </w:r>
            <w:r w:rsidRPr="36D10421">
              <w:rPr>
                <w:rFonts w:ascii="Aptos Narrow" w:hAnsi="Aptos Narrow"/>
                <w:sz w:val="24"/>
                <w:szCs w:val="24"/>
              </w:rPr>
              <w:t xml:space="preserve"> </w:t>
            </w:r>
            <w:r w:rsidR="26AB850E" w:rsidRPr="36D10421">
              <w:rPr>
                <w:rFonts w:ascii="Aptos Narrow" w:hAnsi="Aptos Narrow"/>
              </w:rPr>
              <w:t>FVP – ERM Data Manager</w:t>
            </w:r>
          </w:p>
        </w:tc>
      </w:tr>
      <w:tr w:rsidR="009C7CF0" w:rsidRPr="00314EFA" w14:paraId="7B024AEB" w14:textId="77777777" w:rsidTr="64F2A71C">
        <w:trPr>
          <w:trHeight w:val="576"/>
        </w:trPr>
        <w:tc>
          <w:tcPr>
            <w:tcW w:w="3893" w:type="dxa"/>
            <w:shd w:val="clear" w:color="auto" w:fill="404040" w:themeFill="text1" w:themeFillTint="BF"/>
            <w:noWrap/>
            <w:vAlign w:val="center"/>
          </w:tcPr>
          <w:p w14:paraId="523F5FAB" w14:textId="77777777" w:rsidR="009C7CF0" w:rsidRPr="0062509E" w:rsidRDefault="009C7CF0" w:rsidP="006A692F">
            <w:pPr>
              <w:rPr>
                <w:rFonts w:ascii="Aptos Narrow" w:hAnsi="Aptos Narrow"/>
                <w:b/>
                <w:color w:val="FFFFFF"/>
                <w:szCs w:val="24"/>
              </w:rPr>
            </w:pPr>
            <w:r w:rsidRPr="0062509E">
              <w:rPr>
                <w:rFonts w:ascii="Aptos Narrow" w:hAnsi="Aptos Narrow"/>
                <w:b/>
                <w:color w:val="FFFFFF"/>
                <w:szCs w:val="24"/>
              </w:rPr>
              <w:t>Model Developer</w:t>
            </w:r>
          </w:p>
        </w:tc>
        <w:tc>
          <w:tcPr>
            <w:tcW w:w="6182" w:type="dxa"/>
            <w:noWrap/>
            <w:vAlign w:val="center"/>
          </w:tcPr>
          <w:p w14:paraId="6445F1DE" w14:textId="77777777" w:rsidR="009C7CF0" w:rsidRPr="0062509E" w:rsidRDefault="00893C82" w:rsidP="00A53660">
            <w:pPr>
              <w:pStyle w:val="ListParagraph"/>
              <w:numPr>
                <w:ilvl w:val="0"/>
                <w:numId w:val="10"/>
              </w:numPr>
              <w:ind w:left="226" w:hanging="226"/>
              <w:rPr>
                <w:rFonts w:ascii="Aptos Narrow" w:hAnsi="Aptos Narrow"/>
                <w:i/>
                <w:color w:val="0070C0"/>
                <w:szCs w:val="24"/>
              </w:rPr>
            </w:pPr>
            <w:r w:rsidRPr="0062509E">
              <w:rPr>
                <w:rFonts w:ascii="Aptos Narrow" w:hAnsi="Aptos Narrow"/>
                <w:i/>
                <w:color w:val="0070C0"/>
                <w:szCs w:val="24"/>
              </w:rPr>
              <w:t xml:space="preserve">Please provide the model developer names (vendor </w:t>
            </w:r>
            <w:r w:rsidR="005108D4" w:rsidRPr="0062509E">
              <w:rPr>
                <w:rFonts w:ascii="Aptos Narrow" w:hAnsi="Aptos Narrow"/>
                <w:i/>
                <w:color w:val="0070C0"/>
                <w:szCs w:val="24"/>
              </w:rPr>
              <w:t>name if</w:t>
            </w:r>
            <w:r w:rsidRPr="0062509E">
              <w:rPr>
                <w:rFonts w:ascii="Aptos Narrow" w:hAnsi="Aptos Narrow"/>
                <w:i/>
                <w:color w:val="0070C0"/>
                <w:szCs w:val="24"/>
              </w:rPr>
              <w:t xml:space="preserve"> vendor model)</w:t>
            </w:r>
            <w:r w:rsidR="000C67FF" w:rsidRPr="0062509E">
              <w:rPr>
                <w:rFonts w:ascii="Aptos Narrow" w:hAnsi="Aptos Narrow"/>
                <w:i/>
                <w:color w:val="0070C0"/>
                <w:szCs w:val="24"/>
              </w:rPr>
              <w:t>.</w:t>
            </w:r>
          </w:p>
          <w:p w14:paraId="6A5CCE2D" w14:textId="77777777" w:rsidR="001A4BDE" w:rsidRPr="0062509E" w:rsidRDefault="001A4BDE" w:rsidP="001A4BDE">
            <w:pPr>
              <w:pStyle w:val="ListParagraph"/>
              <w:ind w:left="226"/>
              <w:rPr>
                <w:rFonts w:ascii="Aptos Narrow" w:hAnsi="Aptos Narrow"/>
                <w:i/>
                <w:color w:val="0070C0"/>
                <w:szCs w:val="24"/>
              </w:rPr>
            </w:pPr>
          </w:p>
          <w:p w14:paraId="055E9035" w14:textId="77777777" w:rsidR="001A4BDE" w:rsidRPr="0062509E" w:rsidRDefault="001A4BDE" w:rsidP="001A4BDE">
            <w:pPr>
              <w:pStyle w:val="ListParagraph"/>
              <w:shd w:val="clear" w:color="auto" w:fill="DAEEF3" w:themeFill="accent5" w:themeFillTint="33"/>
              <w:ind w:left="226"/>
              <w:rPr>
                <w:rFonts w:ascii="Aptos Narrow" w:hAnsi="Aptos Narrow"/>
                <w:iCs/>
                <w:color w:val="0070C0"/>
                <w:szCs w:val="24"/>
              </w:rPr>
            </w:pPr>
            <w:r w:rsidRPr="0062509E">
              <w:rPr>
                <w:rFonts w:ascii="Aptos Narrow" w:hAnsi="Aptos Narrow"/>
              </w:rPr>
              <w:t xml:space="preserve">Model Owner: </w:t>
            </w:r>
            <w:r w:rsidR="00A33A84" w:rsidRPr="00A33A84">
              <w:rPr>
                <w:rFonts w:ascii="Aptos Narrow" w:hAnsi="Aptos Narrow"/>
              </w:rPr>
              <w:t>Fidelity Information Services</w:t>
            </w:r>
            <w:r w:rsidR="00BF0208">
              <w:rPr>
                <w:rFonts w:ascii="Aptos Narrow" w:hAnsi="Aptos Narrow"/>
              </w:rPr>
              <w:t xml:space="preserve"> (FIS)</w:t>
            </w:r>
          </w:p>
          <w:p w14:paraId="17CEFE66" w14:textId="77777777" w:rsidR="001A4BDE" w:rsidRPr="0062509E" w:rsidRDefault="001A4BDE" w:rsidP="00701055">
            <w:pPr>
              <w:pStyle w:val="ListParagraph"/>
              <w:ind w:left="226"/>
              <w:rPr>
                <w:rFonts w:ascii="Aptos Narrow" w:hAnsi="Aptos Narrow"/>
                <w:i/>
                <w:color w:val="0070C0"/>
                <w:szCs w:val="24"/>
              </w:rPr>
            </w:pPr>
          </w:p>
        </w:tc>
      </w:tr>
      <w:tr w:rsidR="00893C82" w:rsidRPr="00314EFA" w14:paraId="174FC7C4" w14:textId="77777777" w:rsidTr="64F2A71C">
        <w:trPr>
          <w:trHeight w:val="576"/>
        </w:trPr>
        <w:tc>
          <w:tcPr>
            <w:tcW w:w="3893" w:type="dxa"/>
            <w:shd w:val="clear" w:color="auto" w:fill="404040" w:themeFill="text1" w:themeFillTint="BF"/>
            <w:noWrap/>
            <w:vAlign w:val="center"/>
          </w:tcPr>
          <w:p w14:paraId="22011E99" w14:textId="77777777" w:rsidR="00893C82" w:rsidRPr="0062509E" w:rsidRDefault="00893C82" w:rsidP="006A692F">
            <w:pPr>
              <w:rPr>
                <w:rFonts w:ascii="Aptos Narrow" w:hAnsi="Aptos Narrow"/>
                <w:b/>
                <w:color w:val="FFFFFF"/>
                <w:szCs w:val="24"/>
              </w:rPr>
            </w:pPr>
            <w:r w:rsidRPr="0062509E">
              <w:rPr>
                <w:rFonts w:ascii="Aptos Narrow" w:hAnsi="Aptos Narrow"/>
                <w:b/>
                <w:color w:val="FFFFFF"/>
                <w:szCs w:val="24"/>
              </w:rPr>
              <w:t>Model Production Process</w:t>
            </w:r>
          </w:p>
        </w:tc>
        <w:tc>
          <w:tcPr>
            <w:tcW w:w="6182" w:type="dxa"/>
            <w:noWrap/>
            <w:vAlign w:val="center"/>
          </w:tcPr>
          <w:p w14:paraId="1FFF8590" w14:textId="77777777" w:rsidR="00893C82" w:rsidRPr="0062509E" w:rsidRDefault="00893C82" w:rsidP="00A53660">
            <w:pPr>
              <w:pStyle w:val="ListParagraph"/>
              <w:numPr>
                <w:ilvl w:val="0"/>
                <w:numId w:val="10"/>
              </w:numPr>
              <w:ind w:left="226" w:hanging="226"/>
              <w:rPr>
                <w:rFonts w:ascii="Aptos Narrow" w:hAnsi="Aptos Narrow"/>
                <w:i/>
                <w:color w:val="0070C0"/>
                <w:szCs w:val="24"/>
              </w:rPr>
            </w:pPr>
            <w:r w:rsidRPr="0062509E">
              <w:rPr>
                <w:rFonts w:ascii="Aptos Narrow" w:hAnsi="Aptos Narrow"/>
                <w:i/>
                <w:color w:val="0070C0"/>
                <w:szCs w:val="24"/>
              </w:rPr>
              <w:t xml:space="preserve">Please provide the model production process environment. A </w:t>
            </w:r>
            <w:r w:rsidR="000C67FF" w:rsidRPr="0062509E">
              <w:rPr>
                <w:rFonts w:ascii="Aptos Narrow" w:hAnsi="Aptos Narrow"/>
                <w:i/>
                <w:color w:val="0070C0"/>
                <w:szCs w:val="24"/>
              </w:rPr>
              <w:t>high-level</w:t>
            </w:r>
            <w:r w:rsidRPr="0062509E">
              <w:rPr>
                <w:rFonts w:ascii="Aptos Narrow" w:hAnsi="Aptos Narrow"/>
                <w:i/>
                <w:color w:val="0070C0"/>
                <w:szCs w:val="24"/>
              </w:rPr>
              <w:t xml:space="preserve"> description is encouraged.</w:t>
            </w:r>
          </w:p>
          <w:p w14:paraId="28B39EB6" w14:textId="77777777" w:rsidR="001A4BDE" w:rsidRPr="0062509E" w:rsidRDefault="001A4BDE" w:rsidP="001A4BDE">
            <w:pPr>
              <w:pStyle w:val="ListParagraph"/>
              <w:ind w:left="226"/>
              <w:rPr>
                <w:rFonts w:ascii="Aptos Narrow" w:hAnsi="Aptos Narrow"/>
                <w:i/>
                <w:color w:val="0070C0"/>
                <w:szCs w:val="24"/>
              </w:rPr>
            </w:pPr>
          </w:p>
          <w:p w14:paraId="0DDC64D7" w14:textId="77777777" w:rsidR="001A4BDE" w:rsidRDefault="001A4BDE" w:rsidP="007E2704">
            <w:pPr>
              <w:pStyle w:val="ListParagraph"/>
              <w:shd w:val="clear" w:color="auto" w:fill="DAEEF3" w:themeFill="accent5" w:themeFillTint="33"/>
              <w:ind w:left="226"/>
              <w:jc w:val="both"/>
              <w:rPr>
                <w:rFonts w:ascii="Aptos Narrow" w:hAnsi="Aptos Narrow"/>
              </w:rPr>
            </w:pPr>
            <w:r w:rsidRPr="0062509E">
              <w:rPr>
                <w:rFonts w:ascii="Aptos Narrow" w:hAnsi="Aptos Narrow"/>
              </w:rPr>
              <w:t xml:space="preserve">Model Owner: </w:t>
            </w:r>
            <w:r w:rsidR="00FC48D4" w:rsidRPr="00FC48D4">
              <w:rPr>
                <w:rFonts w:ascii="Aptos Narrow" w:hAnsi="Aptos Narrow"/>
              </w:rPr>
              <w:t>The production environment is the East West Bank production environment which supports card transactions via vendor FIS. This is a cloud-based solution.</w:t>
            </w:r>
          </w:p>
          <w:p w14:paraId="5B1552D6" w14:textId="77777777" w:rsidR="00AB157F" w:rsidRPr="0062509E" w:rsidRDefault="00AB157F" w:rsidP="001A4BDE">
            <w:pPr>
              <w:pStyle w:val="ListParagraph"/>
              <w:shd w:val="clear" w:color="auto" w:fill="DAEEF3" w:themeFill="accent5" w:themeFillTint="33"/>
              <w:ind w:left="226"/>
              <w:rPr>
                <w:rFonts w:ascii="Aptos Narrow" w:hAnsi="Aptos Narrow"/>
                <w:iCs/>
                <w:color w:val="0070C0"/>
                <w:szCs w:val="24"/>
              </w:rPr>
            </w:pPr>
          </w:p>
          <w:p w14:paraId="5C17C790" w14:textId="77777777" w:rsidR="001A4BDE" w:rsidRPr="0062509E" w:rsidRDefault="001A4BDE" w:rsidP="00701055">
            <w:pPr>
              <w:pStyle w:val="ListParagraph"/>
              <w:ind w:left="226"/>
              <w:rPr>
                <w:rFonts w:ascii="Aptos Narrow" w:hAnsi="Aptos Narrow"/>
                <w:i/>
                <w:color w:val="0070C0"/>
                <w:szCs w:val="24"/>
              </w:rPr>
            </w:pPr>
          </w:p>
        </w:tc>
      </w:tr>
      <w:tr w:rsidR="00C60C22" w:rsidRPr="00314EFA" w14:paraId="3F1D2B2C" w14:textId="77777777" w:rsidTr="64F2A71C">
        <w:trPr>
          <w:trHeight w:val="576"/>
        </w:trPr>
        <w:tc>
          <w:tcPr>
            <w:tcW w:w="3893" w:type="dxa"/>
            <w:shd w:val="clear" w:color="auto" w:fill="404040" w:themeFill="text1" w:themeFillTint="BF"/>
            <w:noWrap/>
            <w:vAlign w:val="center"/>
          </w:tcPr>
          <w:p w14:paraId="6AAF659E" w14:textId="77777777" w:rsidR="00C60C22" w:rsidRPr="0062509E" w:rsidRDefault="00C60C22" w:rsidP="006A692F">
            <w:pPr>
              <w:rPr>
                <w:rFonts w:ascii="Aptos Narrow" w:hAnsi="Aptos Narrow"/>
                <w:b/>
                <w:color w:val="FFFFFF"/>
                <w:szCs w:val="24"/>
              </w:rPr>
            </w:pPr>
            <w:r w:rsidRPr="0062509E">
              <w:rPr>
                <w:rFonts w:ascii="Aptos Narrow" w:hAnsi="Aptos Narrow"/>
                <w:b/>
                <w:color w:val="FFFFFF"/>
                <w:szCs w:val="24"/>
              </w:rPr>
              <w:t>Model User</w:t>
            </w:r>
          </w:p>
        </w:tc>
        <w:tc>
          <w:tcPr>
            <w:tcW w:w="6182" w:type="dxa"/>
            <w:noWrap/>
            <w:vAlign w:val="center"/>
          </w:tcPr>
          <w:p w14:paraId="65DA602C" w14:textId="77777777" w:rsidR="00C60C22" w:rsidRPr="0062509E" w:rsidRDefault="00893C82" w:rsidP="00A53660">
            <w:pPr>
              <w:pStyle w:val="ListParagraph"/>
              <w:numPr>
                <w:ilvl w:val="0"/>
                <w:numId w:val="10"/>
              </w:numPr>
              <w:ind w:left="226" w:hanging="226"/>
              <w:rPr>
                <w:rFonts w:ascii="Aptos Narrow" w:hAnsi="Aptos Narrow"/>
                <w:i/>
                <w:color w:val="0070C0"/>
                <w:szCs w:val="24"/>
              </w:rPr>
            </w:pPr>
            <w:r w:rsidRPr="0062509E">
              <w:rPr>
                <w:rFonts w:ascii="Aptos Narrow" w:hAnsi="Aptos Narrow"/>
                <w:i/>
                <w:color w:val="0070C0"/>
                <w:szCs w:val="24"/>
              </w:rPr>
              <w:t xml:space="preserve">Please provide all model </w:t>
            </w:r>
            <w:r w:rsidR="000C67FF" w:rsidRPr="0062509E">
              <w:rPr>
                <w:rFonts w:ascii="Aptos Narrow" w:hAnsi="Aptos Narrow"/>
                <w:i/>
                <w:color w:val="0070C0"/>
                <w:szCs w:val="24"/>
              </w:rPr>
              <w:t>usernames</w:t>
            </w:r>
            <w:r w:rsidRPr="0062509E">
              <w:rPr>
                <w:rFonts w:ascii="Aptos Narrow" w:hAnsi="Aptos Narrow"/>
                <w:i/>
                <w:color w:val="0070C0"/>
                <w:szCs w:val="24"/>
              </w:rPr>
              <w:t xml:space="preserve"> along with business group names</w:t>
            </w:r>
            <w:r w:rsidR="000C67FF" w:rsidRPr="0062509E">
              <w:rPr>
                <w:rFonts w:ascii="Aptos Narrow" w:hAnsi="Aptos Narrow"/>
                <w:i/>
                <w:color w:val="0070C0"/>
                <w:szCs w:val="24"/>
              </w:rPr>
              <w:t>.</w:t>
            </w:r>
          </w:p>
          <w:p w14:paraId="05A868E8" w14:textId="77777777" w:rsidR="001A4BDE" w:rsidRPr="0062509E" w:rsidRDefault="001A4BDE" w:rsidP="001A4BDE">
            <w:pPr>
              <w:pStyle w:val="ListParagraph"/>
              <w:ind w:left="226"/>
              <w:rPr>
                <w:rFonts w:ascii="Aptos Narrow" w:hAnsi="Aptos Narrow"/>
                <w:i/>
                <w:color w:val="0070C0"/>
                <w:szCs w:val="24"/>
              </w:rPr>
            </w:pPr>
          </w:p>
          <w:p w14:paraId="28CD357E" w14:textId="49AA65A7" w:rsidR="00AB157F" w:rsidRPr="0078611A" w:rsidRDefault="001A4BDE" w:rsidP="0078611A">
            <w:pPr>
              <w:pStyle w:val="ListParagraph"/>
              <w:shd w:val="clear" w:color="auto" w:fill="DAEEF3" w:themeFill="accent5" w:themeFillTint="33"/>
              <w:ind w:left="226"/>
              <w:rPr>
                <w:rFonts w:ascii="Aptos Narrow" w:hAnsi="Aptos Narrow"/>
              </w:rPr>
            </w:pPr>
            <w:r w:rsidRPr="34A2CE9E">
              <w:rPr>
                <w:rFonts w:ascii="Aptos Narrow" w:hAnsi="Aptos Narrow"/>
              </w:rPr>
              <w:t>Model Owner:</w:t>
            </w:r>
            <w:r w:rsidR="3C32FF7D" w:rsidRPr="34A2CE9E">
              <w:rPr>
                <w:rFonts w:ascii="Aptos Narrow" w:hAnsi="Aptos Narrow"/>
              </w:rPr>
              <w:t xml:space="preserve"> Risk and Operations</w:t>
            </w:r>
          </w:p>
          <w:p w14:paraId="6389F8DD" w14:textId="77777777" w:rsidR="001A4BDE" w:rsidRPr="0062509E" w:rsidRDefault="001A4BDE" w:rsidP="00701055">
            <w:pPr>
              <w:pStyle w:val="ListParagraph"/>
              <w:ind w:left="226"/>
              <w:rPr>
                <w:rFonts w:ascii="Aptos Narrow" w:hAnsi="Aptos Narrow"/>
                <w:i/>
                <w:color w:val="0070C0"/>
                <w:szCs w:val="24"/>
              </w:rPr>
            </w:pPr>
          </w:p>
        </w:tc>
      </w:tr>
      <w:tr w:rsidR="002A0C83" w:rsidRPr="00314EFA" w14:paraId="6F9123D0" w14:textId="77777777" w:rsidTr="64F2A71C">
        <w:trPr>
          <w:trHeight w:val="576"/>
        </w:trPr>
        <w:tc>
          <w:tcPr>
            <w:tcW w:w="3893" w:type="dxa"/>
            <w:shd w:val="clear" w:color="auto" w:fill="404040" w:themeFill="text1" w:themeFillTint="BF"/>
            <w:noWrap/>
            <w:vAlign w:val="center"/>
          </w:tcPr>
          <w:p w14:paraId="5D0E1E9C" w14:textId="77777777" w:rsidR="002A0C83" w:rsidRPr="0062509E" w:rsidRDefault="002A0C83" w:rsidP="006A692F">
            <w:pPr>
              <w:rPr>
                <w:rFonts w:ascii="Aptos Narrow" w:hAnsi="Aptos Narrow"/>
                <w:b/>
                <w:color w:val="FFFFFF"/>
                <w:szCs w:val="24"/>
              </w:rPr>
            </w:pPr>
            <w:r w:rsidRPr="0062509E">
              <w:rPr>
                <w:rFonts w:ascii="Aptos Narrow" w:hAnsi="Aptos Narrow"/>
                <w:b/>
                <w:color w:val="FFFFFF"/>
                <w:szCs w:val="24"/>
              </w:rPr>
              <w:t>Portfolios the Model Applies to</w:t>
            </w:r>
          </w:p>
        </w:tc>
        <w:tc>
          <w:tcPr>
            <w:tcW w:w="6182" w:type="dxa"/>
            <w:noWrap/>
            <w:vAlign w:val="center"/>
          </w:tcPr>
          <w:p w14:paraId="01B92888" w14:textId="77777777" w:rsidR="002A0C83" w:rsidRPr="0062509E" w:rsidRDefault="002A0C83" w:rsidP="00A53660">
            <w:pPr>
              <w:pStyle w:val="ListParagraph"/>
              <w:numPr>
                <w:ilvl w:val="0"/>
                <w:numId w:val="10"/>
              </w:numPr>
              <w:ind w:left="226" w:hanging="226"/>
              <w:rPr>
                <w:rFonts w:ascii="Aptos Narrow" w:hAnsi="Aptos Narrow"/>
                <w:i/>
                <w:color w:val="0070C0"/>
                <w:szCs w:val="24"/>
              </w:rPr>
            </w:pPr>
            <w:r w:rsidRPr="0062509E">
              <w:rPr>
                <w:rFonts w:ascii="Aptos Narrow" w:hAnsi="Aptos Narrow"/>
                <w:i/>
                <w:color w:val="0070C0"/>
                <w:szCs w:val="24"/>
              </w:rPr>
              <w:t>Please provide high level portfolio size and description that the model is applied to.</w:t>
            </w:r>
          </w:p>
          <w:p w14:paraId="3754A56D" w14:textId="77777777" w:rsidR="001A4BDE" w:rsidRPr="0062509E" w:rsidRDefault="001A4BDE" w:rsidP="001A4BDE">
            <w:pPr>
              <w:pStyle w:val="ListParagraph"/>
              <w:ind w:left="226"/>
              <w:rPr>
                <w:rFonts w:ascii="Aptos Narrow" w:hAnsi="Aptos Narrow"/>
                <w:i/>
                <w:color w:val="0070C0"/>
                <w:szCs w:val="24"/>
              </w:rPr>
            </w:pPr>
          </w:p>
          <w:p w14:paraId="510FD2DB" w14:textId="1296C601" w:rsidR="001A4BDE" w:rsidRDefault="001A4BDE" w:rsidP="0098070B">
            <w:pPr>
              <w:pStyle w:val="ListParagraph"/>
              <w:shd w:val="clear" w:color="auto" w:fill="DAEEF3" w:themeFill="accent5" w:themeFillTint="33"/>
              <w:ind w:left="226"/>
              <w:jc w:val="both"/>
              <w:rPr>
                <w:rFonts w:ascii="Aptos Narrow" w:hAnsi="Aptos Narrow"/>
              </w:rPr>
            </w:pPr>
            <w:r w:rsidRPr="0B0DC5B5">
              <w:rPr>
                <w:rFonts w:ascii="Aptos Narrow" w:hAnsi="Aptos Narrow"/>
              </w:rPr>
              <w:t xml:space="preserve">Model Owner: </w:t>
            </w:r>
            <w:r w:rsidR="51D228CC" w:rsidRPr="0B0DC5B5">
              <w:rPr>
                <w:rFonts w:ascii="Aptos Narrow" w:hAnsi="Aptos Narrow"/>
              </w:rPr>
              <w:t xml:space="preserve">Fidelity Information Services (FIS) </w:t>
            </w:r>
            <w:proofErr w:type="spellStart"/>
            <w:r w:rsidR="51D228CC" w:rsidRPr="0B0DC5B5">
              <w:rPr>
                <w:rFonts w:ascii="Aptos Narrow" w:hAnsi="Aptos Narrow"/>
              </w:rPr>
              <w:t>SecurLock</w:t>
            </w:r>
            <w:proofErr w:type="spellEnd"/>
            <w:r w:rsidR="51D228CC" w:rsidRPr="0B0DC5B5">
              <w:rPr>
                <w:rFonts w:ascii="Aptos Narrow" w:hAnsi="Aptos Narrow"/>
              </w:rPr>
              <w:t xml:space="preserve"> </w:t>
            </w:r>
            <w:r w:rsidR="00E07B3E" w:rsidRPr="0B0DC5B5">
              <w:rPr>
                <w:rFonts w:ascii="Aptos Narrow" w:hAnsi="Aptos Narrow"/>
              </w:rPr>
              <w:t>Predict</w:t>
            </w:r>
            <w:r w:rsidR="51D228CC" w:rsidRPr="0B0DC5B5">
              <w:rPr>
                <w:rFonts w:ascii="Aptos Narrow" w:hAnsi="Aptos Narrow"/>
              </w:rPr>
              <w:t xml:space="preserve"> is used to monitor fraudulent activities for the banks’ debit and credit card customers.  </w:t>
            </w:r>
          </w:p>
          <w:p w14:paraId="1E559604" w14:textId="3C3AA91B" w:rsidR="00717A2F" w:rsidRDefault="758F46C4" w:rsidP="0098070B">
            <w:pPr>
              <w:pStyle w:val="ListParagraph"/>
              <w:shd w:val="clear" w:color="auto" w:fill="DAEEF3" w:themeFill="accent5" w:themeFillTint="33"/>
              <w:ind w:left="226"/>
              <w:jc w:val="both"/>
              <w:rPr>
                <w:rFonts w:ascii="Aptos Narrow" w:hAnsi="Aptos Narrow"/>
              </w:rPr>
            </w:pPr>
            <w:r w:rsidRPr="0B0DC5B5">
              <w:rPr>
                <w:rFonts w:ascii="Aptos Narrow" w:hAnsi="Aptos Narrow"/>
              </w:rPr>
              <w:lastRenderedPageBreak/>
              <w:t>As of March 31, 2024, there are 15,663 credit cards accounts, with a total credit line of $113,279,409 with only $47,655,849 being used.  94,997 debit card accounts, with aggregate deposit account portfolio balance of $1,885,720,817.67</w:t>
            </w:r>
          </w:p>
          <w:p w14:paraId="67190B6D" w14:textId="77777777" w:rsidR="00AB157F" w:rsidRPr="0062509E" w:rsidRDefault="00AB157F" w:rsidP="00C719C8">
            <w:pPr>
              <w:pStyle w:val="ListParagraph"/>
              <w:shd w:val="clear" w:color="auto" w:fill="DAEEF3" w:themeFill="accent5" w:themeFillTint="33"/>
              <w:ind w:left="226"/>
              <w:rPr>
                <w:rFonts w:ascii="Aptos Narrow" w:hAnsi="Aptos Narrow"/>
                <w:iCs/>
                <w:color w:val="0070C0"/>
                <w:szCs w:val="24"/>
              </w:rPr>
            </w:pPr>
          </w:p>
          <w:p w14:paraId="46D835B4" w14:textId="77777777" w:rsidR="001A4BDE" w:rsidRPr="0062509E" w:rsidRDefault="001A4BDE" w:rsidP="00701055">
            <w:pPr>
              <w:pStyle w:val="ListParagraph"/>
              <w:ind w:left="226"/>
              <w:rPr>
                <w:rFonts w:ascii="Aptos Narrow" w:hAnsi="Aptos Narrow"/>
                <w:i/>
                <w:color w:val="0070C0"/>
                <w:szCs w:val="24"/>
              </w:rPr>
            </w:pPr>
          </w:p>
        </w:tc>
      </w:tr>
      <w:tr w:rsidR="009C7CF0" w:rsidRPr="00314EFA" w14:paraId="5264866B" w14:textId="77777777" w:rsidTr="64F2A71C">
        <w:trPr>
          <w:trHeight w:val="746"/>
        </w:trPr>
        <w:tc>
          <w:tcPr>
            <w:tcW w:w="3893" w:type="dxa"/>
            <w:shd w:val="clear" w:color="auto" w:fill="404040" w:themeFill="text1" w:themeFillTint="BF"/>
            <w:noWrap/>
            <w:vAlign w:val="center"/>
            <w:hideMark/>
          </w:tcPr>
          <w:p w14:paraId="2E17D235" w14:textId="77777777" w:rsidR="009C7CF0" w:rsidRPr="0062509E" w:rsidRDefault="009C7CF0" w:rsidP="006A692F">
            <w:pPr>
              <w:rPr>
                <w:rFonts w:ascii="Aptos Narrow" w:hAnsi="Aptos Narrow"/>
                <w:b/>
                <w:color w:val="FFFFFF"/>
                <w:szCs w:val="24"/>
              </w:rPr>
            </w:pPr>
            <w:r w:rsidRPr="0062509E">
              <w:rPr>
                <w:rFonts w:ascii="Aptos Narrow" w:hAnsi="Aptos Narrow"/>
                <w:b/>
                <w:color w:val="FFFFFF"/>
                <w:szCs w:val="24"/>
              </w:rPr>
              <w:lastRenderedPageBreak/>
              <w:t>Model</w:t>
            </w:r>
            <w:r w:rsidR="00A0435F" w:rsidRPr="0062509E">
              <w:rPr>
                <w:rFonts w:ascii="Aptos Narrow" w:hAnsi="Aptos Narrow"/>
                <w:b/>
                <w:color w:val="FFFFFF"/>
                <w:szCs w:val="24"/>
              </w:rPr>
              <w:t xml:space="preserve"> Objective</w:t>
            </w:r>
          </w:p>
        </w:tc>
        <w:tc>
          <w:tcPr>
            <w:tcW w:w="6182" w:type="dxa"/>
            <w:noWrap/>
            <w:vAlign w:val="center"/>
            <w:hideMark/>
          </w:tcPr>
          <w:p w14:paraId="62E8079B" w14:textId="77777777" w:rsidR="009C7CF0" w:rsidRPr="0062509E" w:rsidRDefault="00095B22" w:rsidP="00A53660">
            <w:pPr>
              <w:pStyle w:val="ListParagraph"/>
              <w:numPr>
                <w:ilvl w:val="0"/>
                <w:numId w:val="10"/>
              </w:numPr>
              <w:ind w:left="226" w:hanging="226"/>
              <w:rPr>
                <w:rFonts w:ascii="Aptos Narrow" w:hAnsi="Aptos Narrow"/>
                <w:i/>
                <w:color w:val="0070C0"/>
                <w:szCs w:val="24"/>
              </w:rPr>
            </w:pPr>
            <w:r w:rsidRPr="0062509E">
              <w:rPr>
                <w:rFonts w:ascii="Aptos Narrow" w:hAnsi="Aptos Narrow"/>
                <w:i/>
                <w:color w:val="0070C0"/>
                <w:szCs w:val="24"/>
              </w:rPr>
              <w:t>Please list all model objectives</w:t>
            </w:r>
            <w:r w:rsidR="0021640E" w:rsidRPr="0062509E">
              <w:rPr>
                <w:rFonts w:ascii="Aptos Narrow" w:hAnsi="Aptos Narrow"/>
                <w:i/>
                <w:color w:val="0070C0"/>
                <w:szCs w:val="24"/>
              </w:rPr>
              <w:t xml:space="preserve"> at a high level</w:t>
            </w:r>
            <w:r w:rsidR="000C67FF" w:rsidRPr="0062509E">
              <w:rPr>
                <w:rFonts w:ascii="Aptos Narrow" w:hAnsi="Aptos Narrow"/>
                <w:i/>
                <w:color w:val="0070C0"/>
                <w:szCs w:val="24"/>
              </w:rPr>
              <w:t>.</w:t>
            </w:r>
          </w:p>
          <w:p w14:paraId="7A78A2AA" w14:textId="77777777" w:rsidR="001A4BDE" w:rsidRPr="0062509E" w:rsidRDefault="001A4BDE" w:rsidP="001A4BDE">
            <w:pPr>
              <w:pStyle w:val="ListParagraph"/>
              <w:ind w:left="226"/>
              <w:rPr>
                <w:rFonts w:ascii="Aptos Narrow" w:hAnsi="Aptos Narrow"/>
                <w:i/>
                <w:color w:val="0070C0"/>
                <w:szCs w:val="24"/>
              </w:rPr>
            </w:pPr>
          </w:p>
          <w:p w14:paraId="01056067" w14:textId="65CA057D" w:rsidR="00E668D5" w:rsidRDefault="001A4BDE" w:rsidP="36D10421">
            <w:pPr>
              <w:pStyle w:val="ListParagraph"/>
              <w:shd w:val="clear" w:color="auto" w:fill="DAEEF3" w:themeFill="accent5" w:themeFillTint="33"/>
              <w:ind w:left="226"/>
              <w:jc w:val="both"/>
              <w:rPr>
                <w:rFonts w:ascii="Aptos Narrow" w:hAnsi="Aptos Narrow"/>
              </w:rPr>
            </w:pPr>
            <w:r w:rsidRPr="36D10421">
              <w:rPr>
                <w:rFonts w:ascii="Aptos Narrow" w:hAnsi="Aptos Narrow"/>
              </w:rPr>
              <w:t>Model Owner:</w:t>
            </w:r>
            <w:r w:rsidR="008B4BF8" w:rsidRPr="36D10421">
              <w:rPr>
                <w:rFonts w:ascii="Aptos Narrow" w:hAnsi="Aptos Narrow"/>
              </w:rPr>
              <w:t xml:space="preserve"> FIS </w:t>
            </w:r>
            <w:proofErr w:type="spellStart"/>
            <w:r w:rsidR="00C75BBB" w:rsidRPr="36D10421">
              <w:rPr>
                <w:rFonts w:ascii="Aptos Narrow" w:hAnsi="Aptos Narrow"/>
              </w:rPr>
              <w:t>SecurLock</w:t>
            </w:r>
            <w:proofErr w:type="spellEnd"/>
            <w:r w:rsidR="008B4BF8" w:rsidRPr="36D10421">
              <w:rPr>
                <w:rFonts w:ascii="Aptos Narrow" w:hAnsi="Aptos Narrow"/>
              </w:rPr>
              <w:t xml:space="preserve"> </w:t>
            </w:r>
            <w:r w:rsidR="00E07B3E" w:rsidRPr="36D10421">
              <w:rPr>
                <w:rFonts w:ascii="Aptos Narrow" w:hAnsi="Aptos Narrow"/>
              </w:rPr>
              <w:t>Predict</w:t>
            </w:r>
            <w:r w:rsidR="008B4BF8" w:rsidRPr="36D10421">
              <w:rPr>
                <w:rFonts w:ascii="Aptos Narrow" w:hAnsi="Aptos Narrow"/>
              </w:rPr>
              <w:t xml:space="preserve"> is responsible for card fraud detection program.</w:t>
            </w:r>
            <w:r w:rsidR="054CD99C" w:rsidRPr="36D10421">
              <w:rPr>
                <w:rFonts w:ascii="Aptos Narrow" w:hAnsi="Aptos Narrow"/>
              </w:rPr>
              <w:t xml:space="preserve"> </w:t>
            </w:r>
            <w:r w:rsidR="008B4BF8" w:rsidRPr="36D10421">
              <w:rPr>
                <w:rFonts w:ascii="Aptos Narrow" w:hAnsi="Aptos Narrow"/>
              </w:rPr>
              <w:t>FIS leverages the FICO Falcon Fraud product to score transactions.</w:t>
            </w:r>
          </w:p>
          <w:p w14:paraId="465000A5" w14:textId="77777777" w:rsidR="00AB157F" w:rsidRPr="008B4BF8" w:rsidRDefault="00AB157F" w:rsidP="008B4BF8">
            <w:pPr>
              <w:pStyle w:val="ListParagraph"/>
              <w:shd w:val="clear" w:color="auto" w:fill="DAEEF3" w:themeFill="accent5" w:themeFillTint="33"/>
              <w:ind w:left="226"/>
              <w:rPr>
                <w:rFonts w:ascii="Aptos Narrow" w:hAnsi="Aptos Narrow"/>
                <w:iCs/>
              </w:rPr>
            </w:pPr>
          </w:p>
          <w:p w14:paraId="0635A0BF" w14:textId="77777777" w:rsidR="001A4BDE" w:rsidRPr="0062509E" w:rsidRDefault="001A4BDE" w:rsidP="00701055">
            <w:pPr>
              <w:pStyle w:val="ListParagraph"/>
              <w:ind w:left="226"/>
              <w:rPr>
                <w:rFonts w:ascii="Aptos Narrow" w:hAnsi="Aptos Narrow"/>
                <w:i/>
                <w:color w:val="0070C0"/>
                <w:szCs w:val="24"/>
              </w:rPr>
            </w:pPr>
          </w:p>
        </w:tc>
      </w:tr>
    </w:tbl>
    <w:p w14:paraId="75859833" w14:textId="77777777" w:rsidR="00557739" w:rsidRPr="00314EFA" w:rsidRDefault="00557739" w:rsidP="006A692F">
      <w:pPr>
        <w:rPr>
          <w:rFonts w:ascii="Arial Narrow" w:hAnsi="Arial Narrow"/>
        </w:rPr>
      </w:pPr>
    </w:p>
    <w:p w14:paraId="212CDADC" w14:textId="77777777" w:rsidR="00B60862" w:rsidRPr="00314EFA" w:rsidRDefault="00B60862" w:rsidP="006A692F">
      <w:pPr>
        <w:rPr>
          <w:rFonts w:ascii="Arial Narrow" w:hAnsi="Arial Narrow"/>
        </w:rPr>
      </w:pPr>
      <w:bookmarkStart w:id="48" w:name="_Toc533418034"/>
      <w:bookmarkStart w:id="49" w:name="_Toc533425039"/>
      <w:bookmarkStart w:id="50" w:name="_Toc533425496"/>
      <w:bookmarkStart w:id="51" w:name="_Toc533425677"/>
      <w:bookmarkStart w:id="52" w:name="_Toc533428160"/>
      <w:bookmarkStart w:id="53" w:name="_Toc533428354"/>
      <w:bookmarkStart w:id="54" w:name="_Toc533418035"/>
      <w:bookmarkStart w:id="55" w:name="_Toc533425040"/>
      <w:bookmarkStart w:id="56" w:name="_Toc533425497"/>
      <w:bookmarkStart w:id="57" w:name="_Toc533425678"/>
      <w:bookmarkStart w:id="58" w:name="_Toc533428161"/>
      <w:bookmarkStart w:id="59" w:name="_Toc533428355"/>
      <w:bookmarkStart w:id="60" w:name="_Toc533418036"/>
      <w:bookmarkStart w:id="61" w:name="_Toc533425041"/>
      <w:bookmarkStart w:id="62" w:name="_Toc533425498"/>
      <w:bookmarkStart w:id="63" w:name="_Toc533425679"/>
      <w:bookmarkStart w:id="64" w:name="_Toc533428162"/>
      <w:bookmarkStart w:id="65" w:name="_Toc533428356"/>
      <w:bookmarkStart w:id="66" w:name="_Toc533418037"/>
      <w:bookmarkStart w:id="67" w:name="_Toc533425042"/>
      <w:bookmarkStart w:id="68" w:name="_Toc533425499"/>
      <w:bookmarkStart w:id="69" w:name="_Toc533425680"/>
      <w:bookmarkStart w:id="70" w:name="_Toc533428163"/>
      <w:bookmarkStart w:id="71" w:name="_Toc533428357"/>
      <w:bookmarkStart w:id="72" w:name="_Toc533418038"/>
      <w:bookmarkStart w:id="73" w:name="_Toc533425043"/>
      <w:bookmarkStart w:id="74" w:name="_Toc533425500"/>
      <w:bookmarkStart w:id="75" w:name="_Toc533425681"/>
      <w:bookmarkStart w:id="76" w:name="_Toc533428164"/>
      <w:bookmarkStart w:id="77" w:name="_Toc533428358"/>
      <w:bookmarkStart w:id="78" w:name="_Toc533418039"/>
      <w:bookmarkStart w:id="79" w:name="_Toc533425044"/>
      <w:bookmarkStart w:id="80" w:name="_Toc533425501"/>
      <w:bookmarkStart w:id="81" w:name="_Toc533425682"/>
      <w:bookmarkStart w:id="82" w:name="_Toc533428165"/>
      <w:bookmarkStart w:id="83" w:name="_Toc533428359"/>
      <w:bookmarkStart w:id="84" w:name="_Toc533418040"/>
      <w:bookmarkStart w:id="85" w:name="_Toc533425045"/>
      <w:bookmarkStart w:id="86" w:name="_Toc533425502"/>
      <w:bookmarkStart w:id="87" w:name="_Toc533425683"/>
      <w:bookmarkStart w:id="88" w:name="_Toc533428166"/>
      <w:bookmarkStart w:id="89" w:name="_Toc533428360"/>
      <w:bookmarkStart w:id="90" w:name="_Toc533418041"/>
      <w:bookmarkStart w:id="91" w:name="_Toc533425046"/>
      <w:bookmarkStart w:id="92" w:name="_Toc533425503"/>
      <w:bookmarkStart w:id="93" w:name="_Toc533425684"/>
      <w:bookmarkStart w:id="94" w:name="_Toc533428167"/>
      <w:bookmarkStart w:id="95" w:name="_Toc533428361"/>
      <w:bookmarkStart w:id="96" w:name="_Toc533418042"/>
      <w:bookmarkStart w:id="97" w:name="_Toc533425047"/>
      <w:bookmarkStart w:id="98" w:name="_Toc533425504"/>
      <w:bookmarkStart w:id="99" w:name="_Toc533425685"/>
      <w:bookmarkStart w:id="100" w:name="_Toc533428168"/>
      <w:bookmarkStart w:id="101" w:name="_Toc533428362"/>
      <w:bookmarkStart w:id="102" w:name="_Toc533418043"/>
      <w:bookmarkStart w:id="103" w:name="_Toc533425048"/>
      <w:bookmarkStart w:id="104" w:name="_Toc533425505"/>
      <w:bookmarkStart w:id="105" w:name="_Toc533425686"/>
      <w:bookmarkStart w:id="106" w:name="_Toc533428169"/>
      <w:bookmarkStart w:id="107" w:name="_Toc533428363"/>
      <w:bookmarkStart w:id="108" w:name="_Toc533418044"/>
      <w:bookmarkStart w:id="109" w:name="_Toc533425049"/>
      <w:bookmarkStart w:id="110" w:name="_Toc533425506"/>
      <w:bookmarkStart w:id="111" w:name="_Toc533425687"/>
      <w:bookmarkStart w:id="112" w:name="_Toc533428170"/>
      <w:bookmarkStart w:id="113" w:name="_Toc533428364"/>
      <w:bookmarkStart w:id="114" w:name="_Toc533418045"/>
      <w:bookmarkStart w:id="115" w:name="_Toc533425050"/>
      <w:bookmarkStart w:id="116" w:name="_Toc533425507"/>
      <w:bookmarkStart w:id="117" w:name="_Toc533425688"/>
      <w:bookmarkStart w:id="118" w:name="_Toc533428171"/>
      <w:bookmarkStart w:id="119" w:name="_Toc533428365"/>
      <w:bookmarkStart w:id="120" w:name="_Toc533418046"/>
      <w:bookmarkStart w:id="121" w:name="_Toc533425051"/>
      <w:bookmarkStart w:id="122" w:name="_Toc533425508"/>
      <w:bookmarkStart w:id="123" w:name="_Toc533425689"/>
      <w:bookmarkStart w:id="124" w:name="_Toc533428172"/>
      <w:bookmarkStart w:id="125" w:name="_Toc533428366"/>
      <w:bookmarkStart w:id="126" w:name="_Toc533418047"/>
      <w:bookmarkStart w:id="127" w:name="_Toc533425052"/>
      <w:bookmarkStart w:id="128" w:name="_Toc533425509"/>
      <w:bookmarkStart w:id="129" w:name="_Toc533425690"/>
      <w:bookmarkStart w:id="130" w:name="_Toc533428173"/>
      <w:bookmarkStart w:id="131" w:name="_Toc533428367"/>
      <w:bookmarkStart w:id="132" w:name="_Toc533418048"/>
      <w:bookmarkStart w:id="133" w:name="_Toc533425053"/>
      <w:bookmarkStart w:id="134" w:name="_Toc533425510"/>
      <w:bookmarkStart w:id="135" w:name="_Toc533425691"/>
      <w:bookmarkStart w:id="136" w:name="_Toc533428174"/>
      <w:bookmarkStart w:id="137" w:name="_Toc533428368"/>
      <w:bookmarkStart w:id="138" w:name="_Toc533418049"/>
      <w:bookmarkStart w:id="139" w:name="_Toc533425054"/>
      <w:bookmarkStart w:id="140" w:name="_Toc533425511"/>
      <w:bookmarkStart w:id="141" w:name="_Toc533425692"/>
      <w:bookmarkStart w:id="142" w:name="_Toc533428175"/>
      <w:bookmarkStart w:id="143" w:name="_Toc533428369"/>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14:paraId="50D4E6FD" w14:textId="77777777" w:rsidR="00AA53F1" w:rsidRPr="007C4325" w:rsidRDefault="00827171" w:rsidP="007C0CA1">
      <w:pPr>
        <w:pStyle w:val="Heading2"/>
      </w:pPr>
      <w:bookmarkStart w:id="144" w:name="_Toc36656752"/>
      <w:bookmarkStart w:id="145" w:name="_Toc36656832"/>
      <w:bookmarkStart w:id="146" w:name="_Toc78555254"/>
      <w:bookmarkStart w:id="147" w:name="_Toc78555329"/>
      <w:bookmarkStart w:id="148" w:name="_Toc78805783"/>
      <w:bookmarkStart w:id="149" w:name="_Toc78805807"/>
      <w:bookmarkStart w:id="150" w:name="_Toc78807130"/>
      <w:bookmarkStart w:id="151" w:name="_Toc78807150"/>
      <w:bookmarkStart w:id="152" w:name="_Toc193800893"/>
      <w:bookmarkEnd w:id="144"/>
      <w:bookmarkEnd w:id="145"/>
      <w:bookmarkEnd w:id="146"/>
      <w:bookmarkEnd w:id="147"/>
      <w:bookmarkEnd w:id="148"/>
      <w:bookmarkEnd w:id="149"/>
      <w:bookmarkEnd w:id="150"/>
      <w:bookmarkEnd w:id="151"/>
      <w:r w:rsidRPr="007C4325">
        <w:t>Model Purpose</w:t>
      </w:r>
      <w:r w:rsidR="00BF150B" w:rsidRPr="007C4325">
        <w:t xml:space="preserve"> &amp;</w:t>
      </w:r>
      <w:r w:rsidRPr="007C4325">
        <w:t xml:space="preserve"> Use</w:t>
      </w:r>
      <w:bookmarkEnd w:id="152"/>
    </w:p>
    <w:p w14:paraId="12AE532D" w14:textId="77777777" w:rsidR="002B1769" w:rsidRPr="002B1769" w:rsidRDefault="002B1769" w:rsidP="002B1769">
      <w:pPr>
        <w:pStyle w:val="ListParagraph"/>
        <w:keepNext/>
        <w:keepLines/>
        <w:numPr>
          <w:ilvl w:val="0"/>
          <w:numId w:val="11"/>
        </w:numPr>
        <w:spacing w:before="480"/>
        <w:contextualSpacing w:val="0"/>
        <w:outlineLvl w:val="0"/>
        <w:rPr>
          <w:rFonts w:asciiTheme="majorHAnsi" w:eastAsiaTheme="majorEastAsia" w:hAnsiTheme="majorHAnsi"/>
          <w:b/>
          <w:bCs/>
          <w:vanish/>
          <w:color w:val="365F91" w:themeColor="accent1" w:themeShade="BF"/>
          <w:sz w:val="28"/>
          <w:szCs w:val="28"/>
        </w:rPr>
      </w:pPr>
      <w:bookmarkStart w:id="153" w:name="_Toc163134408"/>
      <w:bookmarkStart w:id="154" w:name="_Toc163136710"/>
      <w:bookmarkStart w:id="155" w:name="_Toc163230477"/>
      <w:bookmarkStart w:id="156" w:name="_Toc192062663"/>
      <w:bookmarkStart w:id="157" w:name="_Toc193800894"/>
      <w:bookmarkEnd w:id="153"/>
      <w:bookmarkEnd w:id="154"/>
      <w:bookmarkEnd w:id="155"/>
      <w:bookmarkEnd w:id="156"/>
      <w:bookmarkEnd w:id="157"/>
    </w:p>
    <w:p w14:paraId="44B9A1F7" w14:textId="77777777" w:rsidR="002B1769" w:rsidRPr="002B1769" w:rsidRDefault="002B1769" w:rsidP="002B1769">
      <w:pPr>
        <w:pStyle w:val="ListParagraph"/>
        <w:keepNext/>
        <w:keepLines/>
        <w:numPr>
          <w:ilvl w:val="1"/>
          <w:numId w:val="11"/>
        </w:numPr>
        <w:shd w:val="clear" w:color="auto" w:fill="B8CCE4" w:themeFill="accent1" w:themeFillTint="66"/>
        <w:spacing w:before="200" w:after="120"/>
        <w:contextualSpacing w:val="0"/>
        <w:outlineLvl w:val="1"/>
        <w:rPr>
          <w:rFonts w:ascii="Arial" w:eastAsiaTheme="majorEastAsia" w:hAnsi="Arial"/>
          <w:b/>
          <w:bCs/>
          <w:vanish/>
          <w:sz w:val="24"/>
          <w:szCs w:val="26"/>
        </w:rPr>
      </w:pPr>
      <w:bookmarkStart w:id="158" w:name="_Toc163134409"/>
      <w:bookmarkStart w:id="159" w:name="_Toc163136711"/>
      <w:bookmarkStart w:id="160" w:name="_Toc163230478"/>
      <w:bookmarkStart w:id="161" w:name="_Toc192062664"/>
      <w:bookmarkStart w:id="162" w:name="_Toc193800895"/>
      <w:bookmarkEnd w:id="158"/>
      <w:bookmarkEnd w:id="159"/>
      <w:bookmarkEnd w:id="160"/>
      <w:bookmarkEnd w:id="161"/>
      <w:bookmarkEnd w:id="162"/>
    </w:p>
    <w:p w14:paraId="2087588C" w14:textId="77777777" w:rsidR="002B1769" w:rsidRPr="002B1769" w:rsidRDefault="002B1769" w:rsidP="002B1769">
      <w:pPr>
        <w:pStyle w:val="ListParagraph"/>
        <w:keepNext/>
        <w:keepLines/>
        <w:numPr>
          <w:ilvl w:val="1"/>
          <w:numId w:val="11"/>
        </w:numPr>
        <w:shd w:val="clear" w:color="auto" w:fill="B8CCE4" w:themeFill="accent1" w:themeFillTint="66"/>
        <w:spacing w:before="200" w:after="120"/>
        <w:contextualSpacing w:val="0"/>
        <w:outlineLvl w:val="1"/>
        <w:rPr>
          <w:rFonts w:ascii="Arial" w:eastAsiaTheme="majorEastAsia" w:hAnsi="Arial"/>
          <w:b/>
          <w:bCs/>
          <w:vanish/>
          <w:sz w:val="24"/>
          <w:szCs w:val="26"/>
        </w:rPr>
      </w:pPr>
      <w:bookmarkStart w:id="163" w:name="_Toc163134410"/>
      <w:bookmarkStart w:id="164" w:name="_Toc163136712"/>
      <w:bookmarkStart w:id="165" w:name="_Toc163230479"/>
      <w:bookmarkStart w:id="166" w:name="_Toc192062665"/>
      <w:bookmarkStart w:id="167" w:name="_Toc193800896"/>
      <w:bookmarkEnd w:id="163"/>
      <w:bookmarkEnd w:id="164"/>
      <w:bookmarkEnd w:id="165"/>
      <w:bookmarkEnd w:id="166"/>
      <w:bookmarkEnd w:id="167"/>
    </w:p>
    <w:p w14:paraId="035CC835" w14:textId="77777777" w:rsidR="00831E4F" w:rsidRDefault="00870F80" w:rsidP="00870F80">
      <w:pPr>
        <w:pStyle w:val="Heading3"/>
        <w:numPr>
          <w:ilvl w:val="0"/>
          <w:numId w:val="0"/>
        </w:numPr>
      </w:pPr>
      <w:bookmarkStart w:id="168" w:name="_Toc193800897"/>
      <w:r>
        <w:t>1.2.1 Model</w:t>
      </w:r>
      <w:r w:rsidR="002B1769">
        <w:t xml:space="preserve"> Purpose</w:t>
      </w:r>
      <w:bookmarkEnd w:id="168"/>
    </w:p>
    <w:p w14:paraId="19794876" w14:textId="77777777" w:rsidR="002B1769" w:rsidRDefault="002B1769" w:rsidP="002B1769">
      <w:pPr>
        <w:spacing w:after="120"/>
        <w:rPr>
          <w:rStyle w:val="SubtleEmphasis"/>
        </w:rPr>
      </w:pPr>
      <w:r>
        <w:rPr>
          <w:rStyle w:val="SubtleEmphasis"/>
        </w:rPr>
        <w:t>For each business purpose, discuss the following in detail:</w:t>
      </w:r>
    </w:p>
    <w:p w14:paraId="5CDD9AFA" w14:textId="77777777" w:rsidR="002B1769" w:rsidRDefault="002B1769" w:rsidP="00533A5F">
      <w:pPr>
        <w:pStyle w:val="ListParagraph"/>
        <w:numPr>
          <w:ilvl w:val="0"/>
          <w:numId w:val="25"/>
        </w:numPr>
        <w:spacing w:after="60"/>
        <w:contextualSpacing w:val="0"/>
        <w:rPr>
          <w:rStyle w:val="SubtleEmphasis"/>
        </w:rPr>
      </w:pPr>
      <w:r>
        <w:rPr>
          <w:rStyle w:val="SubtleEmphasis"/>
        </w:rPr>
        <w:t xml:space="preserve">The overall business </w:t>
      </w:r>
      <w:r w:rsidR="005A7745">
        <w:rPr>
          <w:rStyle w:val="SubtleEmphasis"/>
        </w:rPr>
        <w:t>purposes.</w:t>
      </w:r>
    </w:p>
    <w:p w14:paraId="3C8F46EE" w14:textId="77777777" w:rsidR="002B1769" w:rsidRDefault="002B1769" w:rsidP="00533A5F">
      <w:pPr>
        <w:pStyle w:val="ListParagraph"/>
        <w:numPr>
          <w:ilvl w:val="0"/>
          <w:numId w:val="25"/>
        </w:numPr>
        <w:spacing w:after="60"/>
        <w:contextualSpacing w:val="0"/>
        <w:rPr>
          <w:rStyle w:val="SubtleEmphasis"/>
        </w:rPr>
      </w:pPr>
      <w:r>
        <w:rPr>
          <w:rStyle w:val="SubtleEmphasis"/>
        </w:rPr>
        <w:t xml:space="preserve">The specific role that the model output plays in </w:t>
      </w:r>
      <w:r w:rsidR="005A7745">
        <w:rPr>
          <w:rStyle w:val="SubtleEmphasis"/>
        </w:rPr>
        <w:t>business</w:t>
      </w:r>
      <w:r>
        <w:rPr>
          <w:rStyle w:val="SubtleEmphasis"/>
        </w:rPr>
        <w:t xml:space="preserve"> use (for example, if the model output is used as a secondary source of information in the decision-making process, this should be detailed here)</w:t>
      </w:r>
      <w:r w:rsidR="005A7745">
        <w:rPr>
          <w:rStyle w:val="SubtleEmphasis"/>
        </w:rPr>
        <w:t>.</w:t>
      </w:r>
    </w:p>
    <w:p w14:paraId="5FA0F7B1" w14:textId="77777777" w:rsidR="002B1769" w:rsidRDefault="002B1769" w:rsidP="002B1769">
      <w:pPr>
        <w:pStyle w:val="ListParagraph"/>
        <w:numPr>
          <w:ilvl w:val="0"/>
          <w:numId w:val="15"/>
        </w:numPr>
        <w:spacing w:after="60"/>
        <w:ind w:left="360" w:hanging="360"/>
        <w:contextualSpacing w:val="0"/>
        <w:rPr>
          <w:rStyle w:val="SubtleEmphasis"/>
        </w:rPr>
      </w:pPr>
      <w:r w:rsidRPr="00BA6B1D">
        <w:rPr>
          <w:rStyle w:val="SubtleEmphasis"/>
        </w:rPr>
        <w:t xml:space="preserve">The </w:t>
      </w:r>
      <w:r>
        <w:rPr>
          <w:rStyle w:val="SubtleEmphasis"/>
        </w:rPr>
        <w:t xml:space="preserve">specific </w:t>
      </w:r>
      <w:r w:rsidRPr="00BA6B1D">
        <w:rPr>
          <w:rStyle w:val="SubtleEmphasis"/>
        </w:rPr>
        <w:t>products</w:t>
      </w:r>
      <w:r>
        <w:rPr>
          <w:rStyle w:val="SubtleEmphasis"/>
        </w:rPr>
        <w:t>/portfolios/customers/transactions</w:t>
      </w:r>
      <w:r w:rsidRPr="00BA6B1D">
        <w:rPr>
          <w:rStyle w:val="SubtleEmphasis"/>
        </w:rPr>
        <w:t xml:space="preserve"> for which the model is suitable (e.g., </w:t>
      </w:r>
      <w:r>
        <w:rPr>
          <w:rStyle w:val="SubtleEmphasis"/>
        </w:rPr>
        <w:t>types of retail mortgages, types of derivatives, types of consumer transactions, etc.</w:t>
      </w:r>
      <w:r w:rsidRPr="00BA6B1D">
        <w:rPr>
          <w:rStyle w:val="SubtleEmphasis"/>
        </w:rPr>
        <w:t>)</w:t>
      </w:r>
    </w:p>
    <w:p w14:paraId="3D4B3C55" w14:textId="77777777" w:rsidR="005A7745" w:rsidRDefault="002B1769" w:rsidP="00DD5AA9">
      <w:pPr>
        <w:pStyle w:val="ListParagraph"/>
        <w:numPr>
          <w:ilvl w:val="0"/>
          <w:numId w:val="15"/>
        </w:numPr>
        <w:spacing w:after="60"/>
        <w:ind w:left="360" w:hanging="360"/>
        <w:contextualSpacing w:val="0"/>
        <w:rPr>
          <w:rStyle w:val="SubtleEmphasis"/>
        </w:rPr>
      </w:pPr>
      <w:r w:rsidRPr="00BA6B1D">
        <w:rPr>
          <w:rStyle w:val="SubtleEmphasis"/>
        </w:rPr>
        <w:t>Any restrictions on model use</w:t>
      </w:r>
      <w:r>
        <w:rPr>
          <w:rStyle w:val="SubtleEmphasis"/>
        </w:rPr>
        <w:t>, for example, excluded product types within product categories or transaction size limits</w:t>
      </w:r>
      <w:r w:rsidR="005A7745">
        <w:rPr>
          <w:rStyle w:val="SubtleEmphasis"/>
        </w:rPr>
        <w:t>.</w:t>
      </w:r>
    </w:p>
    <w:p w14:paraId="0A566C76" w14:textId="77777777" w:rsidR="002B1769" w:rsidRDefault="002B1769" w:rsidP="002B1769">
      <w:pPr>
        <w:rPr>
          <w:rStyle w:val="SubtleEmphasis"/>
        </w:rPr>
      </w:pPr>
    </w:p>
    <w:p w14:paraId="308BADB4" w14:textId="77777777" w:rsidR="00C719C8" w:rsidRDefault="48888414" w:rsidP="00C719C8">
      <w:pPr>
        <w:shd w:val="clear" w:color="auto" w:fill="DAEEF3" w:themeFill="accent5" w:themeFillTint="33"/>
        <w:jc w:val="both"/>
        <w:rPr>
          <w:rFonts w:ascii="Aptos Narrow" w:hAnsi="Aptos Narrow"/>
        </w:rPr>
      </w:pPr>
      <w:r w:rsidRPr="64F2A71C">
        <w:rPr>
          <w:rFonts w:ascii="Aptos Narrow" w:hAnsi="Aptos Narrow"/>
        </w:rPr>
        <w:t>Model Owner:</w:t>
      </w:r>
      <w:r w:rsidR="666C7EBF" w:rsidRPr="64F2A71C">
        <w:rPr>
          <w:rFonts w:ascii="Aptos Narrow" w:hAnsi="Aptos Narrow"/>
        </w:rPr>
        <w:t xml:space="preserve"> </w:t>
      </w:r>
    </w:p>
    <w:p w14:paraId="45FAC78C" w14:textId="28229E63" w:rsidR="3F89AA5F" w:rsidRDefault="3F89AA5F" w:rsidP="64F2A71C">
      <w:pPr>
        <w:shd w:val="clear" w:color="auto" w:fill="DAEEF3" w:themeFill="accent5" w:themeFillTint="33"/>
        <w:rPr>
          <w:rFonts w:ascii="Aptos Narrow" w:hAnsi="Aptos Narrow"/>
        </w:rPr>
      </w:pPr>
      <w:proofErr w:type="spellStart"/>
      <w:r w:rsidRPr="64F2A71C">
        <w:rPr>
          <w:rFonts w:ascii="Aptos Narrow" w:hAnsi="Aptos Narrow"/>
        </w:rPr>
        <w:t>SecurLock</w:t>
      </w:r>
      <w:proofErr w:type="spellEnd"/>
      <w:r w:rsidRPr="64F2A71C">
        <w:rPr>
          <w:rFonts w:ascii="Aptos Narrow" w:hAnsi="Aptos Narrow"/>
        </w:rPr>
        <w:t xml:space="preserve"> is a transaction monitoring model in tiers to provide global level evaluation with flexibility to create a customized portfolio level fraud mitigation program. FIS </w:t>
      </w:r>
      <w:proofErr w:type="spellStart"/>
      <w:r w:rsidRPr="64F2A71C">
        <w:rPr>
          <w:rFonts w:ascii="Aptos Narrow" w:hAnsi="Aptos Narrow"/>
        </w:rPr>
        <w:t>SecurLock</w:t>
      </w:r>
      <w:proofErr w:type="spellEnd"/>
      <w:r w:rsidRPr="64F2A71C">
        <w:rPr>
          <w:rFonts w:ascii="Aptos Narrow" w:hAnsi="Aptos Narrow"/>
        </w:rPr>
        <w:t xml:space="preserve"> Predict issued for credit, debit, and prepaid fraud detection and operates as a heuristic neural network software solution. </w:t>
      </w:r>
    </w:p>
    <w:p w14:paraId="5353CB82" w14:textId="77777777" w:rsidR="64F2A71C" w:rsidRDefault="64F2A71C" w:rsidP="64F2A71C">
      <w:pPr>
        <w:shd w:val="clear" w:color="auto" w:fill="DAEEF3" w:themeFill="accent5" w:themeFillTint="33"/>
        <w:rPr>
          <w:rFonts w:ascii="Aptos Narrow" w:hAnsi="Aptos Narrow"/>
        </w:rPr>
      </w:pPr>
    </w:p>
    <w:p w14:paraId="0770E292" w14:textId="1B9CA414" w:rsidR="605D47AC" w:rsidRDefault="605D47AC" w:rsidP="64F2A71C">
      <w:pPr>
        <w:shd w:val="clear" w:color="auto" w:fill="DAEEF3" w:themeFill="accent5" w:themeFillTint="33"/>
        <w:rPr>
          <w:rFonts w:ascii="Aptos Narrow" w:hAnsi="Aptos Narrow"/>
        </w:rPr>
      </w:pPr>
      <w:r w:rsidRPr="64F2A71C">
        <w:rPr>
          <w:rFonts w:ascii="Aptos Narrow" w:hAnsi="Aptos Narrow"/>
        </w:rPr>
        <w:t xml:space="preserve">FIS </w:t>
      </w:r>
      <w:proofErr w:type="spellStart"/>
      <w:r w:rsidRPr="64F2A71C">
        <w:rPr>
          <w:rFonts w:ascii="Aptos Narrow" w:hAnsi="Aptos Narrow"/>
        </w:rPr>
        <w:t>SecurLock</w:t>
      </w:r>
      <w:proofErr w:type="spellEnd"/>
      <w:r w:rsidRPr="64F2A71C">
        <w:rPr>
          <w:rFonts w:ascii="Aptos Narrow" w:hAnsi="Aptos Narrow"/>
        </w:rPr>
        <w:t xml:space="preserve"> is integrated with the FICO Falcon platform to enhance its fraud detection and prevention capabilities. FIS </w:t>
      </w:r>
      <w:proofErr w:type="spellStart"/>
      <w:r w:rsidRPr="64F2A71C">
        <w:rPr>
          <w:rFonts w:ascii="Aptos Narrow" w:hAnsi="Aptos Narrow"/>
        </w:rPr>
        <w:t>SecurLock</w:t>
      </w:r>
      <w:proofErr w:type="spellEnd"/>
      <w:r w:rsidRPr="64F2A71C">
        <w:rPr>
          <w:rFonts w:ascii="Aptos Narrow" w:hAnsi="Aptos Narrow"/>
        </w:rPr>
        <w:t xml:space="preserve"> Predict is responsible for card fraud detection program.</w:t>
      </w:r>
    </w:p>
    <w:p w14:paraId="26822B05" w14:textId="5981DA25" w:rsidR="64F2A71C" w:rsidRDefault="64F2A71C" w:rsidP="64F2A71C">
      <w:pPr>
        <w:shd w:val="clear" w:color="auto" w:fill="DAEEF3" w:themeFill="accent5" w:themeFillTint="33"/>
        <w:jc w:val="both"/>
        <w:rPr>
          <w:rFonts w:ascii="Aptos Narrow" w:hAnsi="Aptos Narrow"/>
        </w:rPr>
      </w:pPr>
    </w:p>
    <w:p w14:paraId="47334C00" w14:textId="77777777" w:rsidR="3F89AA5F" w:rsidRDefault="3F89AA5F" w:rsidP="64F2A71C">
      <w:pPr>
        <w:shd w:val="clear" w:color="auto" w:fill="DAEEF3" w:themeFill="accent5" w:themeFillTint="33"/>
        <w:jc w:val="both"/>
        <w:rPr>
          <w:rFonts w:ascii="Aptos Narrow" w:hAnsi="Aptos Narrow"/>
        </w:rPr>
      </w:pPr>
      <w:r w:rsidRPr="64F2A71C">
        <w:rPr>
          <w:rFonts w:ascii="Aptos Narrow" w:hAnsi="Aptos Narrow"/>
        </w:rPr>
        <w:t xml:space="preserve">It assesses the likelihood of a transaction being fraudulent by scoring the transaction against industry-wide models and cardholder specific profile metrics. The key output is the response that </w:t>
      </w:r>
      <w:proofErr w:type="spellStart"/>
      <w:r w:rsidRPr="64F2A71C">
        <w:rPr>
          <w:rFonts w:ascii="Aptos Narrow" w:hAnsi="Aptos Narrow"/>
        </w:rPr>
        <w:t>SecurLock</w:t>
      </w:r>
      <w:proofErr w:type="spellEnd"/>
      <w:r w:rsidRPr="64F2A71C">
        <w:rPr>
          <w:rFonts w:ascii="Aptos Narrow" w:hAnsi="Aptos Narrow"/>
        </w:rPr>
        <w:t xml:space="preserve"> Predict returns after interrogating a card transaction, whether the transaction is allowed to proceed or not.</w:t>
      </w:r>
    </w:p>
    <w:p w14:paraId="7387DFFD" w14:textId="0D47879B" w:rsidR="64F2A71C" w:rsidRDefault="64F2A71C" w:rsidP="64F2A71C">
      <w:pPr>
        <w:shd w:val="clear" w:color="auto" w:fill="DAEEF3" w:themeFill="accent5" w:themeFillTint="33"/>
        <w:jc w:val="both"/>
        <w:rPr>
          <w:rFonts w:ascii="Aptos Narrow" w:hAnsi="Aptos Narrow"/>
        </w:rPr>
      </w:pPr>
    </w:p>
    <w:p w14:paraId="1D0537C2" w14:textId="36F4304A" w:rsidR="55CBBC23" w:rsidRDefault="55CBBC23" w:rsidP="64F2A71C">
      <w:pPr>
        <w:shd w:val="clear" w:color="auto" w:fill="DAEEF3" w:themeFill="accent5" w:themeFillTint="33"/>
        <w:jc w:val="both"/>
        <w:rPr>
          <w:rFonts w:ascii="Aptos Narrow" w:hAnsi="Aptos Narrow"/>
        </w:rPr>
      </w:pPr>
      <w:r w:rsidRPr="64F2A71C">
        <w:rPr>
          <w:rFonts w:ascii="Aptos Narrow" w:hAnsi="Aptos Narrow"/>
        </w:rPr>
        <w:t>FICO Falcon</w:t>
      </w:r>
      <w:r w:rsidR="3F89AA5F" w:rsidRPr="64F2A71C">
        <w:rPr>
          <w:rFonts w:ascii="Aptos Narrow" w:hAnsi="Aptos Narrow"/>
        </w:rPr>
        <w:t xml:space="preserve"> assigns a score from 1 to 999 to the transaction, with higher scores being more likely to be fraudulent. FIS leverages the FICO Falcon Fraud product to score transactions.</w:t>
      </w:r>
    </w:p>
    <w:p w14:paraId="7993AD20" w14:textId="67B83F1B" w:rsidR="00E07B3E" w:rsidRDefault="00E07B3E" w:rsidP="002B1769">
      <w:pPr>
        <w:shd w:val="clear" w:color="auto" w:fill="DAEEF3" w:themeFill="accent5" w:themeFillTint="33"/>
        <w:rPr>
          <w:rFonts w:ascii="Aptos Narrow" w:hAnsi="Aptos Narrow"/>
        </w:rPr>
      </w:pPr>
    </w:p>
    <w:p w14:paraId="23404D0A" w14:textId="77777777" w:rsidR="00D26ABE" w:rsidRDefault="00D26ABE" w:rsidP="007E2704">
      <w:pPr>
        <w:shd w:val="clear" w:color="auto" w:fill="DAEEF3" w:themeFill="accent5" w:themeFillTint="33"/>
        <w:jc w:val="both"/>
        <w:rPr>
          <w:rFonts w:ascii="Aptos Narrow" w:hAnsi="Aptos Narrow"/>
        </w:rPr>
      </w:pPr>
    </w:p>
    <w:p w14:paraId="74D832ED" w14:textId="42E2E1B9" w:rsidR="00DE1B96" w:rsidDel="00E2284B" w:rsidRDefault="00E07B3E" w:rsidP="34A2CE9E">
      <w:pPr>
        <w:shd w:val="clear" w:color="auto" w:fill="DAEEF3" w:themeFill="accent5" w:themeFillTint="33"/>
        <w:jc w:val="both"/>
        <w:rPr>
          <w:del w:id="169" w:author="Sidharth Puri-NE" w:date="2025-03-19T13:43:00Z" w16du:dateUtc="2025-03-19T08:13:00Z"/>
          <w:rFonts w:ascii="Aptos Narrow" w:hAnsi="Aptos Narrow"/>
        </w:rPr>
      </w:pPr>
      <w:del w:id="170" w:author="Sidharth Puri-NE" w:date="2025-03-19T13:43:00Z">
        <w:r w:rsidRPr="64F2A71C" w:rsidDel="78D039DE">
          <w:rPr>
            <w:rFonts w:ascii="Aptos Narrow" w:hAnsi="Aptos Narrow"/>
          </w:rPr>
          <w:delText>FIS</w:delText>
        </w:r>
      </w:del>
      <w:del w:id="171" w:author="Sidharth Puri-NE" w:date="2025-03-18T21:14:00Z">
        <w:r w:rsidRPr="64F2A71C" w:rsidDel="78D039DE">
          <w:rPr>
            <w:rFonts w:ascii="Aptos Narrow" w:hAnsi="Aptos Narrow"/>
          </w:rPr>
          <w:delText>®</w:delText>
        </w:r>
      </w:del>
      <w:del w:id="172" w:author="Sidharth Puri-NE" w:date="2025-03-19T13:43:00Z">
        <w:r w:rsidRPr="64F2A71C" w:rsidDel="78D039DE">
          <w:rPr>
            <w:rFonts w:ascii="Aptos Narrow" w:hAnsi="Aptos Narrow"/>
          </w:rPr>
          <w:delText xml:space="preserve"> </w:delText>
        </w:r>
        <w:r w:rsidRPr="64F2A71C" w:rsidDel="336833E8">
          <w:rPr>
            <w:rFonts w:ascii="Aptos Narrow" w:hAnsi="Aptos Narrow"/>
          </w:rPr>
          <w:delText>SecurLock</w:delText>
        </w:r>
      </w:del>
      <w:del w:id="173" w:author="Sidharth Puri-NE" w:date="2025-03-18T21:15:00Z">
        <w:r w:rsidRPr="64F2A71C" w:rsidDel="78D039DE">
          <w:rPr>
            <w:rFonts w:ascii="Aptos Narrow" w:hAnsi="Aptos Narrow"/>
          </w:rPr>
          <w:delText>™</w:delText>
        </w:r>
      </w:del>
      <w:del w:id="174" w:author="Sidharth Puri-NE" w:date="2025-03-19T13:43:00Z">
        <w:r w:rsidRPr="64F2A71C" w:rsidDel="78D039DE">
          <w:rPr>
            <w:rFonts w:ascii="Aptos Narrow" w:hAnsi="Aptos Narrow"/>
          </w:rPr>
          <w:delText xml:space="preserve"> is a comprehensive card fraud management solution that integrates the FICO</w:delText>
        </w:r>
      </w:del>
      <w:del w:id="175" w:author="Sidharth Puri-NE" w:date="2025-03-18T21:15:00Z">
        <w:r w:rsidRPr="64F2A71C" w:rsidDel="78D039DE">
          <w:rPr>
            <w:rFonts w:ascii="Aptos Narrow" w:hAnsi="Aptos Narrow"/>
          </w:rPr>
          <w:delText>®</w:delText>
        </w:r>
      </w:del>
      <w:del w:id="176" w:author="Sidharth Puri-NE" w:date="2025-03-19T13:43:00Z">
        <w:r w:rsidRPr="64F2A71C" w:rsidDel="78D039DE">
          <w:rPr>
            <w:rFonts w:ascii="Aptos Narrow" w:hAnsi="Aptos Narrow"/>
          </w:rPr>
          <w:delText xml:space="preserve"> Falcon</w:delText>
        </w:r>
      </w:del>
      <w:del w:id="177" w:author="Sidharth Puri-NE" w:date="2025-03-18T21:15:00Z">
        <w:r w:rsidRPr="64F2A71C" w:rsidDel="78D039DE">
          <w:rPr>
            <w:rFonts w:ascii="Aptos Narrow" w:hAnsi="Aptos Narrow"/>
          </w:rPr>
          <w:delText>®</w:delText>
        </w:r>
      </w:del>
      <w:del w:id="178" w:author="Sidharth Puri-NE" w:date="2025-03-19T13:43:00Z">
        <w:r w:rsidRPr="64F2A71C" w:rsidDel="78D039DE">
          <w:rPr>
            <w:rFonts w:ascii="Aptos Narrow" w:hAnsi="Aptos Narrow"/>
          </w:rPr>
          <w:delText xml:space="preserve"> platform to enhance its fraud detection and prevention capabilities. FIS </w:delText>
        </w:r>
        <w:r w:rsidRPr="64F2A71C" w:rsidDel="336833E8">
          <w:rPr>
            <w:rFonts w:ascii="Aptos Narrow" w:hAnsi="Aptos Narrow"/>
          </w:rPr>
          <w:delText>SecurLock</w:delText>
        </w:r>
        <w:r w:rsidRPr="64F2A71C" w:rsidDel="78D039DE">
          <w:rPr>
            <w:rFonts w:ascii="Aptos Narrow" w:hAnsi="Aptos Narrow"/>
          </w:rPr>
          <w:delText xml:space="preserve"> Predict is responsible for card fraud detection program. </w:delText>
        </w:r>
      </w:del>
      <w:bookmarkStart w:id="179" w:name="_Int_wcDprWWL"/>
      <w:bookmarkEnd w:id="179"/>
    </w:p>
    <w:p w14:paraId="25269414" w14:textId="77777777" w:rsidR="00DE1B96" w:rsidDel="00FB10AE" w:rsidRDefault="00DE1B96" w:rsidP="007E2704">
      <w:pPr>
        <w:shd w:val="clear" w:color="auto" w:fill="DAEEF3" w:themeFill="accent5" w:themeFillTint="33"/>
        <w:jc w:val="both"/>
        <w:rPr>
          <w:del w:id="180" w:author="Sakshi Sharma-NE" w:date="2025-03-14T20:00:00Z" w16du:dateUtc="2025-03-14T14:30:00Z"/>
          <w:rFonts w:ascii="Aptos Narrow" w:hAnsi="Aptos Narrow"/>
          <w:iCs/>
        </w:rPr>
      </w:pPr>
    </w:p>
    <w:p w14:paraId="3A533C8E" w14:textId="0D8584AA" w:rsidR="00E07B3E" w:rsidRDefault="00E07B3E" w:rsidP="00BD4F21">
      <w:pPr>
        <w:shd w:val="clear" w:color="auto" w:fill="DAEEF3" w:themeFill="accent5" w:themeFillTint="33"/>
        <w:jc w:val="both"/>
        <w:rPr>
          <w:rFonts w:ascii="Aptos Narrow" w:hAnsi="Aptos Narrow"/>
        </w:rPr>
      </w:pPr>
      <w:del w:id="181" w:author="Sakshi Sharma-NE" w:date="2025-03-14T20:00:00Z">
        <w:r w:rsidRPr="64F2A71C" w:rsidDel="3C13F573">
          <w:rPr>
            <w:rFonts w:ascii="Aptos Narrow" w:hAnsi="Aptos Narrow"/>
          </w:rPr>
          <w:delText>As per the document provided</w:delText>
        </w:r>
      </w:del>
      <w:r w:rsidR="3C13F573" w:rsidRPr="64F2A71C">
        <w:rPr>
          <w:rFonts w:ascii="Aptos Narrow" w:hAnsi="Aptos Narrow"/>
        </w:rPr>
        <w:t xml:space="preserve"> </w:t>
      </w:r>
    </w:p>
    <w:p w14:paraId="2646EA5B" w14:textId="0D349833" w:rsidR="007B5543" w:rsidDel="00064D45" w:rsidRDefault="007B5543" w:rsidP="00BD4F21">
      <w:pPr>
        <w:shd w:val="clear" w:color="auto" w:fill="DAEEF3" w:themeFill="accent5" w:themeFillTint="33"/>
        <w:jc w:val="both"/>
        <w:rPr>
          <w:del w:id="182" w:author="Sidharth Puri-NE" w:date="2025-03-18T21:16:00Z" w16du:dateUtc="2025-03-18T15:46:00Z"/>
          <w:rFonts w:ascii="Aptos Narrow" w:hAnsi="Aptos Narrow"/>
          <w:b/>
          <w:bCs/>
        </w:rPr>
      </w:pPr>
      <w:del w:id="183" w:author="Sidharth Puri-NE" w:date="2025-03-19T13:40:00Z" w16du:dateUtc="2025-03-19T08:10:00Z">
        <w:r w:rsidRPr="007B5543" w:rsidDel="00E2284B">
          <w:rPr>
            <w:rFonts w:ascii="Aptos Narrow" w:hAnsi="Aptos Narrow"/>
            <w:b/>
            <w:bCs/>
          </w:rPr>
          <w:delText>Model Coverage</w:delText>
        </w:r>
      </w:del>
    </w:p>
    <w:p w14:paraId="09996593" w14:textId="35BF90E7" w:rsidR="002830CA" w:rsidRPr="007B5543" w:rsidDel="00E2284B" w:rsidRDefault="002830CA" w:rsidP="00BD4F21">
      <w:pPr>
        <w:shd w:val="clear" w:color="auto" w:fill="DAEEF3" w:themeFill="accent5" w:themeFillTint="33"/>
        <w:jc w:val="both"/>
        <w:rPr>
          <w:del w:id="184" w:author="Sidharth Puri-NE" w:date="2025-03-19T13:40:00Z" w16du:dateUtc="2025-03-19T08:10:00Z"/>
          <w:rFonts w:ascii="Aptos Narrow" w:hAnsi="Aptos Narrow"/>
          <w:b/>
          <w:bCs/>
        </w:rPr>
      </w:pPr>
    </w:p>
    <w:p w14:paraId="5CDA7AF0" w14:textId="53EE24E2" w:rsidR="002B1769" w:rsidRPr="002750D0" w:rsidDel="00E2284B" w:rsidRDefault="00E07B3E" w:rsidP="00BD4F21">
      <w:pPr>
        <w:shd w:val="clear" w:color="auto" w:fill="DAEEF3" w:themeFill="accent5" w:themeFillTint="33"/>
        <w:jc w:val="both"/>
        <w:rPr>
          <w:del w:id="185" w:author="Sidharth Puri-NE" w:date="2025-03-19T13:40:00Z" w16du:dateUtc="2025-03-19T08:10:00Z"/>
          <w:rFonts w:ascii="Aptos Narrow" w:hAnsi="Aptos Narrow"/>
        </w:rPr>
      </w:pPr>
      <w:del w:id="186" w:author="Sidharth Puri-NE" w:date="2025-03-19T13:40:00Z" w16du:dateUtc="2025-03-19T08:10:00Z">
        <w:r w:rsidRPr="0B0DC5B5" w:rsidDel="00E2284B">
          <w:rPr>
            <w:rFonts w:ascii="Aptos Narrow" w:hAnsi="Aptos Narrow"/>
          </w:rPr>
          <w:delText xml:space="preserve">East West Bank uses the FIS </w:delText>
        </w:r>
        <w:r w:rsidR="00C75BBB" w:rsidRPr="0B0DC5B5" w:rsidDel="00E2284B">
          <w:rPr>
            <w:rFonts w:ascii="Aptos Narrow" w:hAnsi="Aptos Narrow"/>
          </w:rPr>
          <w:delText>SecurLock</w:delText>
        </w:r>
        <w:r w:rsidRPr="0B0DC5B5" w:rsidDel="00E2284B">
          <w:rPr>
            <w:rFonts w:ascii="Aptos Narrow" w:hAnsi="Aptos Narrow"/>
          </w:rPr>
          <w:delText xml:space="preserve"> Predict product to run fraud rules on its debit &amp; credit card portfolios.</w:delText>
        </w:r>
        <w:r w:rsidR="001D2817" w:rsidRPr="0B0DC5B5" w:rsidDel="00E2284B">
          <w:rPr>
            <w:rFonts w:ascii="Aptos Narrow" w:hAnsi="Aptos Narrow"/>
          </w:rPr>
          <w:delText xml:space="preserve">  As of March 31, 2024, there are 15,663 credit cards accounts, with a total credit line of $113,279,409 with only $47,655,849 being used.  94,997 debit card accounts, with aggregate deposit account portfolio balance of $1,885,720,817.67</w:delText>
        </w:r>
      </w:del>
    </w:p>
    <w:p w14:paraId="7620818E" w14:textId="48CD42E2" w:rsidR="002B1769" w:rsidRDefault="002B1769" w:rsidP="0B0DC5B5">
      <w:pPr>
        <w:shd w:val="clear" w:color="auto" w:fill="DAEEF3" w:themeFill="accent5" w:themeFillTint="33"/>
        <w:jc w:val="both"/>
        <w:rPr>
          <w:rFonts w:ascii="Aptos Narrow" w:hAnsi="Aptos Narrow"/>
        </w:rPr>
      </w:pPr>
    </w:p>
    <w:p w14:paraId="581717C0" w14:textId="77777777" w:rsidR="002B1769" w:rsidRPr="007C0CA1" w:rsidRDefault="00255D6E" w:rsidP="00255D6E">
      <w:pPr>
        <w:pStyle w:val="Heading3"/>
        <w:numPr>
          <w:ilvl w:val="0"/>
          <w:numId w:val="0"/>
        </w:numPr>
        <w:rPr>
          <w:rStyle w:val="SubtleEmphasis"/>
          <w:i w:val="0"/>
          <w:iCs w:val="0"/>
          <w:color w:val="4F81BD" w:themeColor="accent1"/>
        </w:rPr>
      </w:pPr>
      <w:bookmarkStart w:id="187" w:name="_Toc193800898"/>
      <w:r>
        <w:rPr>
          <w:rStyle w:val="SubtleEmphasis"/>
          <w:i w:val="0"/>
          <w:iCs w:val="0"/>
          <w:color w:val="4F81BD" w:themeColor="accent1"/>
        </w:rPr>
        <w:t xml:space="preserve">1.2.2 </w:t>
      </w:r>
      <w:r w:rsidR="002B1769" w:rsidRPr="007C0CA1">
        <w:rPr>
          <w:rStyle w:val="SubtleEmphasis"/>
          <w:i w:val="0"/>
          <w:iCs w:val="0"/>
          <w:color w:val="4F81BD" w:themeColor="accent1"/>
        </w:rPr>
        <w:t>Portfolio/Product/Transactions Overview</w:t>
      </w:r>
      <w:bookmarkEnd w:id="187"/>
    </w:p>
    <w:p w14:paraId="08F701A3" w14:textId="77777777" w:rsidR="002B1769" w:rsidRDefault="002B1769" w:rsidP="00533A5F">
      <w:pPr>
        <w:pStyle w:val="ListParagraph"/>
        <w:numPr>
          <w:ilvl w:val="0"/>
          <w:numId w:val="25"/>
        </w:numPr>
        <w:spacing w:after="60"/>
        <w:contextualSpacing w:val="0"/>
        <w:rPr>
          <w:rStyle w:val="SubtleEmphasis"/>
        </w:rPr>
      </w:pPr>
      <w:r>
        <w:rPr>
          <w:rStyle w:val="SubtleEmphasis"/>
        </w:rPr>
        <w:t>Provide the current size of the portfolio of assets or liabilities (if applicable) and describe the history of the portfolio</w:t>
      </w:r>
      <w:r w:rsidR="00D02DE0">
        <w:rPr>
          <w:rStyle w:val="SubtleEmphasis"/>
        </w:rPr>
        <w:t xml:space="preserve"> characteristics</w:t>
      </w:r>
      <w:r>
        <w:rPr>
          <w:rStyle w:val="SubtleEmphasis"/>
        </w:rPr>
        <w:t xml:space="preserve"> (e.g., the inception time frame, any notable idiosyncratic events such as mergers/acquisitions or asset sales, </w:t>
      </w:r>
      <w:r w:rsidR="00D02DE0">
        <w:rPr>
          <w:rStyle w:val="SubtleEmphasis"/>
        </w:rPr>
        <w:t xml:space="preserve">any notable management strategic changes, </w:t>
      </w:r>
      <w:r>
        <w:rPr>
          <w:rStyle w:val="SubtleEmphasis"/>
        </w:rPr>
        <w:t>etc.)</w:t>
      </w:r>
    </w:p>
    <w:p w14:paraId="07067860" w14:textId="77777777" w:rsidR="002B1769" w:rsidRDefault="002B1769" w:rsidP="00533A5F">
      <w:pPr>
        <w:pStyle w:val="ListParagraph"/>
        <w:numPr>
          <w:ilvl w:val="0"/>
          <w:numId w:val="25"/>
        </w:numPr>
        <w:spacing w:after="60"/>
        <w:contextualSpacing w:val="0"/>
        <w:rPr>
          <w:rStyle w:val="SubtleEmphasis"/>
        </w:rPr>
      </w:pPr>
      <w:r>
        <w:rPr>
          <w:rStyle w:val="SubtleEmphasis"/>
        </w:rPr>
        <w:t>If the model is being applied to analyze transactions or events (e.g., debit card transactions analyzed for money laundering risk, or cyber</w:t>
      </w:r>
      <w:r w:rsidR="00D02DE0">
        <w:rPr>
          <w:rStyle w:val="SubtleEmphasis"/>
        </w:rPr>
        <w:t>-</w:t>
      </w:r>
      <w:r>
        <w:rPr>
          <w:rStyle w:val="SubtleEmphasis"/>
        </w:rPr>
        <w:t>attacks on the Company’s infrastructure), provide the historical volumes of transactions and trends</w:t>
      </w:r>
      <w:r w:rsidR="00D02DE0">
        <w:rPr>
          <w:rStyle w:val="SubtleEmphasis"/>
        </w:rPr>
        <w:t>.</w:t>
      </w:r>
    </w:p>
    <w:p w14:paraId="1E44AA28" w14:textId="77777777" w:rsidR="002B1769" w:rsidRDefault="002B1769" w:rsidP="00533A5F">
      <w:pPr>
        <w:pStyle w:val="ListParagraph"/>
        <w:numPr>
          <w:ilvl w:val="0"/>
          <w:numId w:val="25"/>
        </w:numPr>
        <w:spacing w:after="60"/>
        <w:contextualSpacing w:val="0"/>
        <w:rPr>
          <w:rStyle w:val="SubtleEmphasis"/>
        </w:rPr>
      </w:pPr>
      <w:r>
        <w:rPr>
          <w:rStyle w:val="SubtleEmphasis"/>
        </w:rPr>
        <w:t>Describe any specific product/customer/transaction types that are being proxied by other product types (e.g., a new product for which the model developed on a more seasoned product is applied).</w:t>
      </w:r>
    </w:p>
    <w:p w14:paraId="4B408B9C" w14:textId="77777777" w:rsidR="008561E8" w:rsidRPr="00270670" w:rsidRDefault="008561E8" w:rsidP="00533A5F">
      <w:pPr>
        <w:pStyle w:val="ListParagraph"/>
        <w:numPr>
          <w:ilvl w:val="0"/>
          <w:numId w:val="25"/>
        </w:numPr>
        <w:spacing w:after="120"/>
        <w:rPr>
          <w:rStyle w:val="SubtleEmphasis"/>
        </w:rPr>
      </w:pPr>
      <w:bookmarkStart w:id="188" w:name="OLE_LINK41"/>
      <w:r w:rsidRPr="00270670">
        <w:rPr>
          <w:rStyle w:val="SubtleEmphasis"/>
        </w:rPr>
        <w:t xml:space="preserve">When applicable, please describe </w:t>
      </w:r>
      <w:r w:rsidR="00D02DE0" w:rsidRPr="00270670">
        <w:rPr>
          <w:rStyle w:val="SubtleEmphasis"/>
        </w:rPr>
        <w:t>which portion of the portfolios/transact</w:t>
      </w:r>
      <w:r w:rsidRPr="00270670">
        <w:rPr>
          <w:rStyle w:val="SubtleEmphasis"/>
        </w:rPr>
        <w:t>i</w:t>
      </w:r>
      <w:r w:rsidR="00D02DE0" w:rsidRPr="00270670">
        <w:rPr>
          <w:rStyle w:val="SubtleEmphasis"/>
        </w:rPr>
        <w:t>on</w:t>
      </w:r>
      <w:r w:rsidRPr="00270670">
        <w:rPr>
          <w:rStyle w:val="SubtleEmphasis"/>
        </w:rPr>
        <w:t>s</w:t>
      </w:r>
      <w:r w:rsidR="00D02DE0" w:rsidRPr="00270670">
        <w:rPr>
          <w:rStyle w:val="SubtleEmphasis"/>
        </w:rPr>
        <w:t xml:space="preserve">/products that </w:t>
      </w:r>
      <w:proofErr w:type="gramStart"/>
      <w:r w:rsidR="00DD5AA9" w:rsidRPr="00270670">
        <w:rPr>
          <w:rStyle w:val="SubtleEmphasis"/>
        </w:rPr>
        <w:t>is</w:t>
      </w:r>
      <w:proofErr w:type="gramEnd"/>
      <w:r w:rsidR="00DD5AA9" w:rsidRPr="00270670">
        <w:rPr>
          <w:rStyle w:val="SubtleEmphasis"/>
        </w:rPr>
        <w:t xml:space="preserve"> supposed to</w:t>
      </w:r>
      <w:r w:rsidR="00D02DE0" w:rsidRPr="00270670">
        <w:rPr>
          <w:rStyle w:val="SubtleEmphasis"/>
        </w:rPr>
        <w:t xml:space="preserve"> be covered by the model (for the same business objective)</w:t>
      </w:r>
      <w:r w:rsidRPr="00270670">
        <w:rPr>
          <w:rStyle w:val="SubtleEmphasis"/>
        </w:rPr>
        <w:t xml:space="preserve"> </w:t>
      </w:r>
      <w:r w:rsidR="00D02DE0" w:rsidRPr="00270670">
        <w:rPr>
          <w:rStyle w:val="SubtleEmphasis"/>
        </w:rPr>
        <w:t xml:space="preserve">but is </w:t>
      </w:r>
      <w:r w:rsidR="00DD5AA9" w:rsidRPr="00270670">
        <w:rPr>
          <w:rStyle w:val="SubtleEmphasis"/>
        </w:rPr>
        <w:t>decided to be excluded</w:t>
      </w:r>
      <w:r w:rsidR="00D02DE0" w:rsidRPr="00270670">
        <w:rPr>
          <w:rStyle w:val="SubtleEmphasis"/>
        </w:rPr>
        <w:t>. F</w:t>
      </w:r>
      <w:r w:rsidRPr="00270670">
        <w:rPr>
          <w:rStyle w:val="SubtleEmphasis"/>
        </w:rPr>
        <w:t xml:space="preserve">or </w:t>
      </w:r>
      <w:r w:rsidR="00DD5AA9" w:rsidRPr="00270670">
        <w:rPr>
          <w:rStyle w:val="SubtleEmphasis"/>
        </w:rPr>
        <w:t xml:space="preserve">such </w:t>
      </w:r>
      <w:proofErr w:type="gramStart"/>
      <w:r w:rsidR="00DD5AA9" w:rsidRPr="00270670">
        <w:rPr>
          <w:rStyle w:val="SubtleEmphasis"/>
        </w:rPr>
        <w:t>portion</w:t>
      </w:r>
      <w:proofErr w:type="gramEnd"/>
      <w:r w:rsidR="00DD5AA9" w:rsidRPr="00270670">
        <w:rPr>
          <w:rStyle w:val="SubtleEmphasis"/>
        </w:rPr>
        <w:t xml:space="preserve">, </w:t>
      </w:r>
      <w:r w:rsidRPr="00270670">
        <w:rPr>
          <w:rStyle w:val="SubtleEmphasis"/>
        </w:rPr>
        <w:t>what business strategies are applied</w:t>
      </w:r>
      <w:r w:rsidR="00D02DE0" w:rsidRPr="00270670">
        <w:rPr>
          <w:rStyle w:val="SubtleEmphasis"/>
        </w:rPr>
        <w:t xml:space="preserve"> to ensure the same business objective is met (e.g., for BSA/AML purpose, certain transactions are monitored manually instead of using the BSA/AML model)</w:t>
      </w:r>
      <w:r w:rsidRPr="00270670">
        <w:rPr>
          <w:rStyle w:val="SubtleEmphasis"/>
        </w:rPr>
        <w:t>.</w:t>
      </w:r>
    </w:p>
    <w:bookmarkEnd w:id="188"/>
    <w:p w14:paraId="0638B9AA" w14:textId="77777777" w:rsidR="002B1769" w:rsidRDefault="002B1769" w:rsidP="002B1769">
      <w:pPr>
        <w:rPr>
          <w:rStyle w:val="SubtleEmphasis"/>
        </w:rPr>
      </w:pPr>
    </w:p>
    <w:p w14:paraId="49376801" w14:textId="77777777" w:rsidR="002B1769" w:rsidRDefault="002B1769" w:rsidP="00C719C8">
      <w:pPr>
        <w:shd w:val="clear" w:color="auto" w:fill="DAEEF3" w:themeFill="accent5" w:themeFillTint="33"/>
        <w:jc w:val="both"/>
        <w:rPr>
          <w:rFonts w:ascii="Aptos Narrow" w:hAnsi="Aptos Narrow"/>
        </w:rPr>
      </w:pPr>
      <w:r>
        <w:rPr>
          <w:rFonts w:ascii="Aptos Narrow" w:hAnsi="Aptos Narrow"/>
        </w:rPr>
        <w:t xml:space="preserve">Model Owner: </w:t>
      </w:r>
      <w:r w:rsidR="00C719C8">
        <w:rPr>
          <w:rFonts w:ascii="Aptos Narrow" w:hAnsi="Aptos Narrow"/>
        </w:rPr>
        <w:t xml:space="preserve"> </w:t>
      </w:r>
    </w:p>
    <w:p w14:paraId="6D9DBF82" w14:textId="77777777" w:rsidR="00BD4F21" w:rsidRDefault="00BD4F21" w:rsidP="00C719C8">
      <w:pPr>
        <w:shd w:val="clear" w:color="auto" w:fill="DAEEF3" w:themeFill="accent5" w:themeFillTint="33"/>
        <w:jc w:val="both"/>
        <w:rPr>
          <w:rFonts w:ascii="Aptos Narrow" w:hAnsi="Aptos Narrow"/>
        </w:rPr>
      </w:pPr>
    </w:p>
    <w:p w14:paraId="57C8D390" w14:textId="77777777" w:rsidR="00392124" w:rsidRDefault="00392124" w:rsidP="002750D0">
      <w:pPr>
        <w:shd w:val="clear" w:color="auto" w:fill="DAEEF3" w:themeFill="accent5" w:themeFillTint="33"/>
        <w:rPr>
          <w:rFonts w:ascii="Aptos Narrow" w:hAnsi="Aptos Narrow"/>
        </w:rPr>
      </w:pPr>
      <w:r w:rsidRPr="00A96904">
        <w:rPr>
          <w:rFonts w:ascii="Aptos Narrow" w:hAnsi="Aptos Narrow"/>
        </w:rPr>
        <w:t xml:space="preserve">East West Bank uses the FIS </w:t>
      </w:r>
      <w:proofErr w:type="spellStart"/>
      <w:r w:rsidR="00C75BBB">
        <w:rPr>
          <w:rFonts w:ascii="Aptos Narrow" w:hAnsi="Aptos Narrow"/>
        </w:rPr>
        <w:t>SecurLock</w:t>
      </w:r>
      <w:proofErr w:type="spellEnd"/>
      <w:r w:rsidRPr="00A96904">
        <w:rPr>
          <w:rFonts w:ascii="Aptos Narrow" w:hAnsi="Aptos Narrow"/>
        </w:rPr>
        <w:t xml:space="preserve"> Predict product to run fraud rules on </w:t>
      </w:r>
      <w:r>
        <w:rPr>
          <w:rFonts w:ascii="Aptos Narrow" w:hAnsi="Aptos Narrow"/>
        </w:rPr>
        <w:t>its</w:t>
      </w:r>
      <w:r w:rsidRPr="00A96904">
        <w:rPr>
          <w:rFonts w:ascii="Aptos Narrow" w:hAnsi="Aptos Narrow"/>
        </w:rPr>
        <w:t xml:space="preserve"> debit &amp; credit card portfolios</w:t>
      </w:r>
      <w:r>
        <w:rPr>
          <w:rFonts w:ascii="Aptos Narrow" w:hAnsi="Aptos Narrow"/>
        </w:rPr>
        <w:t>.</w:t>
      </w:r>
    </w:p>
    <w:p w14:paraId="585C19E8" w14:textId="23388F97" w:rsidR="0001383C" w:rsidDel="00710558" w:rsidRDefault="001D2817" w:rsidP="0B0DC5B5">
      <w:pPr>
        <w:shd w:val="clear" w:color="auto" w:fill="DAEEF3" w:themeFill="accent5" w:themeFillTint="33"/>
        <w:jc w:val="both"/>
        <w:rPr>
          <w:del w:id="189" w:author="Sakshi Sharma-NE" w:date="2025-03-14T20:41:00Z" w16du:dateUtc="2025-03-14T15:11:00Z"/>
          <w:rFonts w:ascii="Aptos Narrow" w:hAnsi="Aptos Narrow"/>
        </w:rPr>
      </w:pPr>
      <w:r w:rsidRPr="0B0DC5B5">
        <w:rPr>
          <w:rFonts w:ascii="Aptos Narrow" w:hAnsi="Aptos Narrow"/>
        </w:rPr>
        <w:t>As of March 31, 2024,</w:t>
      </w:r>
      <w:ins w:id="190" w:author="Sakshi Sharma-NE" w:date="2025-03-14T20:35:00Z" w16du:dateUtc="2025-03-14T15:05:00Z">
        <w:r w:rsidR="0001383C">
          <w:rPr>
            <w:rFonts w:ascii="Aptos Narrow" w:hAnsi="Aptos Narrow"/>
          </w:rPr>
          <w:t xml:space="preserve"> the foll</w:t>
        </w:r>
      </w:ins>
      <w:ins w:id="191" w:author="Sakshi Sharma-NE" w:date="2025-03-14T20:36:00Z" w16du:dateUtc="2025-03-14T15:06:00Z">
        <w:r w:rsidR="0001383C">
          <w:rPr>
            <w:rFonts w:ascii="Aptos Narrow" w:hAnsi="Aptos Narrow"/>
          </w:rPr>
          <w:t>owing transaction data has been recorded for the bank’s card portfolios:</w:t>
        </w:r>
      </w:ins>
      <w:r w:rsidRPr="0B0DC5B5">
        <w:rPr>
          <w:rFonts w:ascii="Aptos Narrow" w:hAnsi="Aptos Narrow"/>
        </w:rPr>
        <w:t xml:space="preserve"> there are 15,663 credit cards accounts, with a total credit line of $113,279,409 with only $47,655,849 being used.  94,997 debit card accounts, with aggregate deposit account portfolio balance of $1,885,720,817.67</w:t>
      </w:r>
    </w:p>
    <w:p w14:paraId="370ECC68" w14:textId="05055E55" w:rsidR="0060452F" w:rsidRDefault="0060452F" w:rsidP="0B0DC5B5">
      <w:pPr>
        <w:shd w:val="clear" w:color="auto" w:fill="DAEEF3" w:themeFill="accent5" w:themeFillTint="33"/>
        <w:jc w:val="both"/>
        <w:rPr>
          <w:rFonts w:ascii="Aptos Narrow" w:hAnsi="Aptos Narrow"/>
          <w:b/>
          <w:bCs/>
        </w:rPr>
      </w:pPr>
    </w:p>
    <w:p w14:paraId="4DC47225" w14:textId="77777777" w:rsidR="002B1769" w:rsidRDefault="002B1769" w:rsidP="002B1769">
      <w:pPr>
        <w:rPr>
          <w:rStyle w:val="SubtleEmphasis"/>
        </w:rPr>
      </w:pPr>
    </w:p>
    <w:p w14:paraId="045BD069" w14:textId="77777777" w:rsidR="002B1769" w:rsidRPr="002B1769" w:rsidRDefault="00255D6E" w:rsidP="00255D6E">
      <w:pPr>
        <w:pStyle w:val="Heading3"/>
        <w:numPr>
          <w:ilvl w:val="0"/>
          <w:numId w:val="0"/>
        </w:numPr>
        <w:rPr>
          <w:rStyle w:val="SubtleEmphasis"/>
          <w:i w:val="0"/>
          <w:iCs w:val="0"/>
          <w:color w:val="4F81BD" w:themeColor="accent1"/>
        </w:rPr>
      </w:pPr>
      <w:bookmarkStart w:id="192" w:name="_Toc193800899"/>
      <w:r>
        <w:rPr>
          <w:rStyle w:val="SubtleEmphasis"/>
          <w:i w:val="0"/>
          <w:iCs w:val="0"/>
          <w:color w:val="4F81BD" w:themeColor="accent1"/>
        </w:rPr>
        <w:t xml:space="preserve">1.2.3 </w:t>
      </w:r>
      <w:r w:rsidR="002B1769" w:rsidRPr="002B1769">
        <w:rPr>
          <w:rStyle w:val="SubtleEmphasis"/>
          <w:i w:val="0"/>
          <w:iCs w:val="0"/>
          <w:color w:val="4F81BD" w:themeColor="accent1"/>
        </w:rPr>
        <w:t>Applicable Policies and Regulations</w:t>
      </w:r>
      <w:bookmarkEnd w:id="192"/>
    </w:p>
    <w:p w14:paraId="5156ECE3" w14:textId="77777777" w:rsidR="002B1769" w:rsidRDefault="002B1769" w:rsidP="00533A5F">
      <w:pPr>
        <w:pStyle w:val="ListParagraph"/>
        <w:numPr>
          <w:ilvl w:val="0"/>
          <w:numId w:val="25"/>
        </w:numPr>
        <w:spacing w:after="60"/>
        <w:contextualSpacing w:val="0"/>
        <w:rPr>
          <w:rStyle w:val="SubtleEmphasis"/>
        </w:rPr>
      </w:pPr>
      <w:r>
        <w:rPr>
          <w:rStyle w:val="SubtleEmphasis"/>
        </w:rPr>
        <w:t>List and discuss all r</w:t>
      </w:r>
      <w:r w:rsidRPr="00BA6B1D">
        <w:rPr>
          <w:rStyle w:val="SubtleEmphasis"/>
        </w:rPr>
        <w:t>egulatory</w:t>
      </w:r>
      <w:r w:rsidR="000767AA">
        <w:rPr>
          <w:rStyle w:val="SubtleEmphasis"/>
        </w:rPr>
        <w:t>,</w:t>
      </w:r>
      <w:r w:rsidRPr="00BA6B1D">
        <w:rPr>
          <w:rStyle w:val="SubtleEmphasis"/>
        </w:rPr>
        <w:t xml:space="preserve"> accounting</w:t>
      </w:r>
      <w:r w:rsidR="000767AA">
        <w:rPr>
          <w:rStyle w:val="SubtleEmphasis"/>
        </w:rPr>
        <w:t>,</w:t>
      </w:r>
      <w:r w:rsidRPr="00BA6B1D">
        <w:rPr>
          <w:rStyle w:val="SubtleEmphasis"/>
        </w:rPr>
        <w:t xml:space="preserve"> legal</w:t>
      </w:r>
      <w:r w:rsidR="000767AA">
        <w:rPr>
          <w:rStyle w:val="SubtleEmphasis"/>
        </w:rPr>
        <w:t>,</w:t>
      </w:r>
      <w:r w:rsidRPr="00BA6B1D">
        <w:rPr>
          <w:rStyle w:val="SubtleEmphasis"/>
        </w:rPr>
        <w:t xml:space="preserve"> </w:t>
      </w:r>
      <w:r w:rsidR="000767AA">
        <w:rPr>
          <w:rStyle w:val="SubtleEmphasis"/>
        </w:rPr>
        <w:t xml:space="preserve">and/or </w:t>
      </w:r>
      <w:r w:rsidRPr="00BA6B1D">
        <w:rPr>
          <w:rStyle w:val="SubtleEmphasis"/>
        </w:rPr>
        <w:t>compliance rules that are relev</w:t>
      </w:r>
      <w:r>
        <w:rPr>
          <w:rStyle w:val="SubtleEmphasis"/>
        </w:rPr>
        <w:t>ant to the model data</w:t>
      </w:r>
      <w:r w:rsidR="000767AA">
        <w:rPr>
          <w:rStyle w:val="SubtleEmphasis"/>
        </w:rPr>
        <w:t>,</w:t>
      </w:r>
      <w:r>
        <w:rPr>
          <w:rStyle w:val="SubtleEmphasis"/>
        </w:rPr>
        <w:t xml:space="preserve"> design</w:t>
      </w:r>
      <w:r w:rsidR="000767AA">
        <w:rPr>
          <w:rStyle w:val="SubtleEmphasis"/>
        </w:rPr>
        <w:t>, or use</w:t>
      </w:r>
      <w:r>
        <w:rPr>
          <w:rStyle w:val="SubtleEmphasis"/>
        </w:rPr>
        <w:t xml:space="preserve"> (if any).</w:t>
      </w:r>
    </w:p>
    <w:p w14:paraId="0ECAA8C5" w14:textId="77777777" w:rsidR="002B1769" w:rsidRDefault="002B1769" w:rsidP="00533A5F">
      <w:pPr>
        <w:pStyle w:val="ListParagraph"/>
        <w:numPr>
          <w:ilvl w:val="0"/>
          <w:numId w:val="25"/>
        </w:numPr>
        <w:spacing w:after="60"/>
        <w:contextualSpacing w:val="0"/>
        <w:rPr>
          <w:rStyle w:val="SubtleEmphasis"/>
        </w:rPr>
      </w:pPr>
      <w:r>
        <w:rPr>
          <w:rStyle w:val="SubtleEmphasis"/>
        </w:rPr>
        <w:lastRenderedPageBreak/>
        <w:t>List and discuss all applicable internal policies relevant to the model design and use, if any.</w:t>
      </w:r>
    </w:p>
    <w:p w14:paraId="0FB93B0D" w14:textId="77777777" w:rsidR="007E5A4A" w:rsidRPr="00270670" w:rsidRDefault="00BB53C3" w:rsidP="00270670">
      <w:pPr>
        <w:spacing w:after="60"/>
        <w:rPr>
          <w:i/>
          <w:iCs/>
          <w:color w:val="595959" w:themeColor="text1" w:themeTint="A6"/>
        </w:rPr>
      </w:pPr>
      <w:r w:rsidRPr="00270670">
        <w:rPr>
          <w:i/>
          <w:iCs/>
          <w:color w:val="595959" w:themeColor="text1" w:themeTint="A6"/>
        </w:rPr>
        <w:t>Note: Please provide document name including suffix.</w:t>
      </w:r>
    </w:p>
    <w:p w14:paraId="501B1F03" w14:textId="77777777" w:rsidR="00BB53C3" w:rsidRPr="007E5A4A" w:rsidRDefault="00BB53C3" w:rsidP="007E5A4A">
      <w:pPr>
        <w:pStyle w:val="ListParagraph"/>
        <w:spacing w:after="60"/>
        <w:ind w:left="360"/>
        <w:contextualSpacing w:val="0"/>
        <w:rPr>
          <w:i/>
          <w:iCs/>
          <w:color w:val="595959" w:themeColor="text1" w:themeTint="A6"/>
        </w:rPr>
      </w:pPr>
    </w:p>
    <w:p w14:paraId="3B81A642" w14:textId="77777777" w:rsidR="002B1769" w:rsidRDefault="002B1769" w:rsidP="002B1769">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622737F9" w14:textId="5607F247" w:rsidR="0023270A" w:rsidRDefault="0023270A" w:rsidP="002B1769">
      <w:pPr>
        <w:shd w:val="clear" w:color="auto" w:fill="DAEEF3" w:themeFill="accent5" w:themeFillTint="33"/>
        <w:rPr>
          <w:ins w:id="193" w:author="Sidharth Puri-NE" w:date="2025-03-19T14:14:00Z" w16du:dateUtc="2025-03-19T08:44:00Z"/>
          <w:rFonts w:ascii="Aptos Narrow" w:hAnsi="Aptos Narrow"/>
        </w:rPr>
      </w:pPr>
      <w:ins w:id="194" w:author="Sidharth Puri-NE" w:date="2025-03-19T14:14:00Z">
        <w:r w:rsidRPr="0023270A">
          <w:rPr>
            <w:rFonts w:ascii="Aptos Narrow" w:hAnsi="Aptos Narrow"/>
          </w:rPr>
          <w:t xml:space="preserve">The FIS </w:t>
        </w:r>
        <w:proofErr w:type="spellStart"/>
        <w:r w:rsidRPr="0023270A">
          <w:rPr>
            <w:rFonts w:ascii="Aptos Narrow" w:hAnsi="Aptos Narrow"/>
          </w:rPr>
          <w:t>SecurLock</w:t>
        </w:r>
        <w:proofErr w:type="spellEnd"/>
        <w:r w:rsidRPr="0023270A">
          <w:rPr>
            <w:rFonts w:ascii="Aptos Narrow" w:hAnsi="Aptos Narrow"/>
          </w:rPr>
          <w:t xml:space="preserve"> Predict program customizes fraud detection for each issuer's portfolio. It uses the FICO Falcon platform to score transaction risks, with VISA VAA and Mastercard triggering alerts for potential fraud. </w:t>
        </w:r>
        <w:proofErr w:type="spellStart"/>
        <w:r w:rsidRPr="0023270A">
          <w:rPr>
            <w:rFonts w:ascii="Aptos Narrow" w:hAnsi="Aptos Narrow"/>
          </w:rPr>
          <w:t>SecurLock</w:t>
        </w:r>
        <w:proofErr w:type="spellEnd"/>
        <w:r w:rsidRPr="0023270A">
          <w:rPr>
            <w:rFonts w:ascii="Aptos Narrow" w:hAnsi="Aptos Narrow"/>
          </w:rPr>
          <w:t xml:space="preserve"> Predict makes the final approval or decline decision using a rule-based system developed with East West Bank.</w:t>
        </w:r>
      </w:ins>
    </w:p>
    <w:p w14:paraId="42B12632" w14:textId="77777777" w:rsidR="0023270A" w:rsidRPr="00DA3090" w:rsidRDefault="0023270A" w:rsidP="0023270A">
      <w:pPr>
        <w:shd w:val="clear" w:color="auto" w:fill="DAEEF3" w:themeFill="accent5" w:themeFillTint="33"/>
        <w:rPr>
          <w:ins w:id="195" w:author="Sidharth Puri-NE" w:date="2025-03-19T14:14:00Z" w16du:dateUtc="2025-03-19T08:44:00Z"/>
          <w:rFonts w:ascii="Aptos Narrow" w:hAnsi="Aptos Narrow"/>
        </w:rPr>
      </w:pPr>
      <w:ins w:id="196" w:author="Sidharth Puri-NE" w:date="2025-03-19T14:14:00Z" w16du:dateUtc="2025-03-19T08:44:00Z">
        <w:r w:rsidRPr="00DA3090">
          <w:rPr>
            <w:rFonts w:ascii="Aptos Narrow" w:hAnsi="Aptos Narrow"/>
          </w:rPr>
          <w:t xml:space="preserve">The issuer is solely responsible for complying with: </w:t>
        </w:r>
      </w:ins>
    </w:p>
    <w:p w14:paraId="211315D2" w14:textId="77777777" w:rsidR="0023270A" w:rsidRPr="00DA3090" w:rsidRDefault="0023270A" w:rsidP="0023270A">
      <w:pPr>
        <w:shd w:val="clear" w:color="auto" w:fill="DAEEF3" w:themeFill="accent5" w:themeFillTint="33"/>
        <w:rPr>
          <w:ins w:id="197" w:author="Sidharth Puri-NE" w:date="2025-03-19T14:14:00Z" w16du:dateUtc="2025-03-19T08:44:00Z"/>
          <w:rFonts w:ascii="Aptos Narrow" w:hAnsi="Aptos Narrow"/>
        </w:rPr>
      </w:pPr>
      <w:ins w:id="198" w:author="Sidharth Puri-NE" w:date="2025-03-19T14:14:00Z" w16du:dateUtc="2025-03-19T08:44:00Z">
        <w:r>
          <w:rPr>
            <w:rFonts w:ascii="Aptos Narrow" w:hAnsi="Aptos Narrow"/>
          </w:rPr>
          <w:t>1.</w:t>
        </w:r>
        <w:r w:rsidRPr="00DA3090">
          <w:rPr>
            <w:rFonts w:ascii="Aptos Narrow" w:hAnsi="Aptos Narrow"/>
          </w:rPr>
          <w:t xml:space="preserve">All laws, rules, and regulations applicable to all aspects of the operations of the Visa and/or MasterCard programs. </w:t>
        </w:r>
      </w:ins>
    </w:p>
    <w:p w14:paraId="7438E1F7" w14:textId="77777777" w:rsidR="0023270A" w:rsidRPr="00DA3090" w:rsidRDefault="0023270A" w:rsidP="0023270A">
      <w:pPr>
        <w:shd w:val="clear" w:color="auto" w:fill="DAEEF3" w:themeFill="accent5" w:themeFillTint="33"/>
        <w:rPr>
          <w:ins w:id="199" w:author="Sidharth Puri-NE" w:date="2025-03-19T14:14:00Z" w16du:dateUtc="2025-03-19T08:44:00Z"/>
          <w:rFonts w:ascii="Aptos Narrow" w:hAnsi="Aptos Narrow"/>
        </w:rPr>
      </w:pPr>
      <w:ins w:id="200" w:author="Sidharth Puri-NE" w:date="2025-03-19T14:14:00Z" w16du:dateUtc="2025-03-19T08:44:00Z">
        <w:r>
          <w:rPr>
            <w:rFonts w:ascii="Aptos Narrow" w:hAnsi="Aptos Narrow"/>
          </w:rPr>
          <w:t>2.</w:t>
        </w:r>
        <w:r w:rsidRPr="00DA3090">
          <w:rPr>
            <w:rFonts w:ascii="Aptos Narrow" w:hAnsi="Aptos Narrow"/>
          </w:rPr>
          <w:t xml:space="preserve">Usury laws </w:t>
        </w:r>
      </w:ins>
    </w:p>
    <w:p w14:paraId="4541C847" w14:textId="77777777" w:rsidR="0023270A" w:rsidRPr="00DA3090" w:rsidRDefault="0023270A" w:rsidP="0023270A">
      <w:pPr>
        <w:shd w:val="clear" w:color="auto" w:fill="DAEEF3" w:themeFill="accent5" w:themeFillTint="33"/>
        <w:rPr>
          <w:ins w:id="201" w:author="Sidharth Puri-NE" w:date="2025-03-19T14:14:00Z" w16du:dateUtc="2025-03-19T08:44:00Z"/>
          <w:rFonts w:ascii="Aptos Narrow" w:hAnsi="Aptos Narrow"/>
        </w:rPr>
      </w:pPr>
      <w:ins w:id="202" w:author="Sidharth Puri-NE" w:date="2025-03-19T14:14:00Z" w16du:dateUtc="2025-03-19T08:44:00Z">
        <w:r>
          <w:rPr>
            <w:rFonts w:ascii="Aptos Narrow" w:hAnsi="Aptos Narrow"/>
          </w:rPr>
          <w:t>3.</w:t>
        </w:r>
        <w:r w:rsidRPr="00DA3090">
          <w:rPr>
            <w:rFonts w:ascii="Aptos Narrow" w:hAnsi="Aptos Narrow"/>
          </w:rPr>
          <w:t>The Truth-In-Lending, Fair Credit Reporting, Equal Credit Opportunity, and Electronic Funds Transfer Acts</w:t>
        </w:r>
        <w:r>
          <w:rPr>
            <w:rFonts w:ascii="Aptos Narrow" w:hAnsi="Aptos Narrow"/>
          </w:rPr>
          <w:t>.</w:t>
        </w:r>
      </w:ins>
    </w:p>
    <w:p w14:paraId="0BD82741" w14:textId="3DDD6F68" w:rsidR="0023270A" w:rsidRDefault="0023270A" w:rsidP="002B1769">
      <w:pPr>
        <w:shd w:val="clear" w:color="auto" w:fill="DAEEF3" w:themeFill="accent5" w:themeFillTint="33"/>
        <w:rPr>
          <w:ins w:id="203" w:author="Sidharth Puri-NE" w:date="2025-03-19T14:14:00Z" w16du:dateUtc="2025-03-19T08:44:00Z"/>
          <w:rFonts w:ascii="Aptos Narrow" w:hAnsi="Aptos Narrow"/>
        </w:rPr>
      </w:pPr>
      <w:ins w:id="204" w:author="Sidharth Puri-NE" w:date="2025-03-19T14:14:00Z" w16du:dateUtc="2025-03-19T08:44:00Z">
        <w:r>
          <w:rPr>
            <w:rFonts w:ascii="Aptos Narrow" w:hAnsi="Aptos Narrow"/>
          </w:rPr>
          <w:t>4.</w:t>
        </w:r>
        <w:r w:rsidRPr="00DA3090">
          <w:rPr>
            <w:rFonts w:ascii="Aptos Narrow" w:hAnsi="Aptos Narrow"/>
          </w:rPr>
          <w:t xml:space="preserve">All state laws and regulations regardless of whether the issuer uses any forms or other materials supplied by FIS. </w:t>
        </w:r>
      </w:ins>
    </w:p>
    <w:p w14:paraId="09FF1F49" w14:textId="77777777" w:rsidR="0023270A" w:rsidRDefault="0023270A" w:rsidP="002B1769">
      <w:pPr>
        <w:shd w:val="clear" w:color="auto" w:fill="DAEEF3" w:themeFill="accent5" w:themeFillTint="33"/>
        <w:rPr>
          <w:rFonts w:ascii="Aptos Narrow" w:hAnsi="Aptos Narrow"/>
        </w:rPr>
      </w:pPr>
    </w:p>
    <w:p w14:paraId="1C5A8829" w14:textId="77777777" w:rsidR="00667AB9" w:rsidRDefault="00667AB9" w:rsidP="00BC15B0">
      <w:pPr>
        <w:shd w:val="clear" w:color="auto" w:fill="DAEEF3" w:themeFill="accent5" w:themeFillTint="33"/>
        <w:jc w:val="both"/>
        <w:rPr>
          <w:rFonts w:ascii="Aptos Narrow" w:hAnsi="Aptos Narrow"/>
        </w:rPr>
      </w:pPr>
      <w:r w:rsidRPr="00BF0208">
        <w:rPr>
          <w:rFonts w:ascii="Aptos Narrow" w:hAnsi="Aptos Narrow"/>
        </w:rPr>
        <w:t>FICO has considered the supervisory guidance provided by the Office of the Comptroller of the Currency (OCC), restrictions based on vendor provided models, and specific past requests made from FICO’s clients.</w:t>
      </w:r>
    </w:p>
    <w:p w14:paraId="582657BF" w14:textId="77777777" w:rsidR="00667AB9" w:rsidRDefault="00667AB9" w:rsidP="000F4FD6">
      <w:pPr>
        <w:shd w:val="clear" w:color="auto" w:fill="DAEEF3" w:themeFill="accent5" w:themeFillTint="33"/>
        <w:jc w:val="both"/>
        <w:rPr>
          <w:rFonts w:ascii="Aptos Narrow" w:hAnsi="Aptos Narrow"/>
        </w:rPr>
      </w:pPr>
    </w:p>
    <w:p w14:paraId="520125D5" w14:textId="77777777" w:rsidR="006F1E42" w:rsidRPr="006F1E42" w:rsidRDefault="006F1E42" w:rsidP="000F4FD6">
      <w:pPr>
        <w:shd w:val="clear" w:color="auto" w:fill="DAEEF3" w:themeFill="accent5" w:themeFillTint="33"/>
        <w:jc w:val="both"/>
        <w:rPr>
          <w:rFonts w:ascii="Aptos Narrow" w:hAnsi="Aptos Narrow"/>
        </w:rPr>
      </w:pPr>
      <w:r w:rsidRPr="006F1E42">
        <w:rPr>
          <w:rFonts w:ascii="Aptos Narrow" w:hAnsi="Aptos Narrow"/>
        </w:rPr>
        <w:t xml:space="preserve">The OCC guidance contains specific recommendations with respect to </w:t>
      </w:r>
      <w:r w:rsidR="005768D9" w:rsidRPr="006F1E42">
        <w:rPr>
          <w:rFonts w:ascii="Aptos Narrow" w:hAnsi="Aptos Narrow"/>
        </w:rPr>
        <w:t>vendors</w:t>
      </w:r>
      <w:r w:rsidRPr="006F1E42">
        <w:rPr>
          <w:rFonts w:ascii="Aptos Narrow" w:hAnsi="Aptos Narrow"/>
        </w:rPr>
        <w:t xml:space="preserve"> or third-party developed models.</w:t>
      </w:r>
    </w:p>
    <w:p w14:paraId="1115485B" w14:textId="77777777" w:rsidR="006F1E42" w:rsidRDefault="006F1E42" w:rsidP="000F4FD6">
      <w:pPr>
        <w:shd w:val="clear" w:color="auto" w:fill="DAEEF3" w:themeFill="accent5" w:themeFillTint="33"/>
        <w:jc w:val="both"/>
        <w:rPr>
          <w:rFonts w:ascii="Aptos Narrow" w:hAnsi="Aptos Narrow"/>
        </w:rPr>
      </w:pPr>
      <w:r w:rsidRPr="006F1E42">
        <w:rPr>
          <w:rFonts w:ascii="Aptos Narrow" w:hAnsi="Aptos Narrow"/>
        </w:rPr>
        <w:t>These recommendations center on providing developmental evidence of the model’s appropriateness, model</w:t>
      </w:r>
      <w:r w:rsidR="000F4FD6">
        <w:rPr>
          <w:rFonts w:ascii="Aptos Narrow" w:hAnsi="Aptos Narrow"/>
        </w:rPr>
        <w:t xml:space="preserve"> </w:t>
      </w:r>
      <w:r w:rsidRPr="006F1E42">
        <w:rPr>
          <w:rFonts w:ascii="Aptos Narrow" w:hAnsi="Aptos Narrow"/>
        </w:rPr>
        <w:t>testing results and limitations, and monitoring and outcome analysis.</w:t>
      </w:r>
    </w:p>
    <w:p w14:paraId="7340AE17" w14:textId="77777777" w:rsidR="00DA3090" w:rsidRDefault="00DA3090" w:rsidP="006F1E42">
      <w:pPr>
        <w:shd w:val="clear" w:color="auto" w:fill="DAEEF3" w:themeFill="accent5" w:themeFillTint="33"/>
        <w:rPr>
          <w:rFonts w:ascii="Aptos Narrow" w:hAnsi="Aptos Narrow"/>
        </w:rPr>
      </w:pPr>
    </w:p>
    <w:p w14:paraId="02849197" w14:textId="77777777" w:rsidR="002B1769" w:rsidRDefault="002B1769" w:rsidP="002B1769">
      <w:pPr>
        <w:rPr>
          <w:rStyle w:val="SubtleEmphasis"/>
        </w:rPr>
      </w:pPr>
    </w:p>
    <w:p w14:paraId="32D1F019" w14:textId="77777777" w:rsidR="002B1769" w:rsidRPr="007E5A4A" w:rsidRDefault="00255D6E" w:rsidP="00255D6E">
      <w:pPr>
        <w:pStyle w:val="Heading3"/>
        <w:numPr>
          <w:ilvl w:val="0"/>
          <w:numId w:val="0"/>
        </w:numPr>
        <w:rPr>
          <w:rStyle w:val="SubtleEmphasis"/>
          <w:i w:val="0"/>
          <w:iCs w:val="0"/>
          <w:color w:val="4F81BD" w:themeColor="accent1"/>
        </w:rPr>
      </w:pPr>
      <w:bookmarkStart w:id="205" w:name="_Toc193800900"/>
      <w:r>
        <w:rPr>
          <w:rStyle w:val="SubtleEmphasis"/>
          <w:i w:val="0"/>
          <w:iCs w:val="0"/>
          <w:color w:val="4F81BD" w:themeColor="accent1"/>
        </w:rPr>
        <w:t xml:space="preserve">1.2.4 </w:t>
      </w:r>
      <w:r w:rsidR="002B1769" w:rsidRPr="007E5A4A">
        <w:rPr>
          <w:rStyle w:val="SubtleEmphasis"/>
          <w:i w:val="0"/>
          <w:iCs w:val="0"/>
          <w:color w:val="4F81BD" w:themeColor="accent1"/>
        </w:rPr>
        <w:t>Existing Models</w:t>
      </w:r>
      <w:bookmarkEnd w:id="205"/>
    </w:p>
    <w:p w14:paraId="3AF4C94C" w14:textId="77777777" w:rsidR="007E5A4A" w:rsidRDefault="007E5A4A" w:rsidP="00533A5F">
      <w:pPr>
        <w:pStyle w:val="ListParagraph"/>
        <w:numPr>
          <w:ilvl w:val="0"/>
          <w:numId w:val="25"/>
        </w:numPr>
        <w:spacing w:after="60"/>
        <w:contextualSpacing w:val="0"/>
        <w:rPr>
          <w:rStyle w:val="SubtleEmphasis"/>
        </w:rPr>
      </w:pPr>
      <w:r w:rsidRPr="003A00CC">
        <w:rPr>
          <w:rStyle w:val="SubtleEmphasis"/>
        </w:rPr>
        <w:t xml:space="preserve">If this </w:t>
      </w:r>
      <w:r>
        <w:rPr>
          <w:rStyle w:val="SubtleEmphasis"/>
        </w:rPr>
        <w:t>m</w:t>
      </w:r>
      <w:r w:rsidRPr="003A00CC">
        <w:rPr>
          <w:rStyle w:val="SubtleEmphasis"/>
        </w:rPr>
        <w:t>odel is replac</w:t>
      </w:r>
      <w:r>
        <w:rPr>
          <w:rStyle w:val="SubtleEmphasis"/>
        </w:rPr>
        <w:t>ing</w:t>
      </w:r>
      <w:r w:rsidRPr="003A00CC">
        <w:rPr>
          <w:rStyle w:val="SubtleEmphasis"/>
        </w:rPr>
        <w:t xml:space="preserve"> existing </w:t>
      </w:r>
      <w:r>
        <w:rPr>
          <w:rStyle w:val="SubtleEmphasis"/>
        </w:rPr>
        <w:t>m</w:t>
      </w:r>
      <w:r w:rsidRPr="003A00CC">
        <w:rPr>
          <w:rStyle w:val="SubtleEmphasis"/>
        </w:rPr>
        <w:t>odel</w:t>
      </w:r>
      <w:r>
        <w:rPr>
          <w:rStyle w:val="SubtleEmphasis"/>
        </w:rPr>
        <w:t>(s)</w:t>
      </w:r>
      <w:r w:rsidRPr="003A00CC">
        <w:rPr>
          <w:rStyle w:val="SubtleEmphasis"/>
        </w:rPr>
        <w:t xml:space="preserve">, provide details of the existing </w:t>
      </w:r>
      <w:r>
        <w:rPr>
          <w:rStyle w:val="SubtleEmphasis"/>
        </w:rPr>
        <w:t>m</w:t>
      </w:r>
      <w:r w:rsidRPr="003A00CC">
        <w:rPr>
          <w:rStyle w:val="SubtleEmphasis"/>
        </w:rPr>
        <w:t>odel</w:t>
      </w:r>
      <w:r>
        <w:rPr>
          <w:rStyle w:val="SubtleEmphasis"/>
        </w:rPr>
        <w:t>(</w:t>
      </w:r>
      <w:r w:rsidRPr="003A00CC">
        <w:rPr>
          <w:rStyle w:val="SubtleEmphasis"/>
        </w:rPr>
        <w:t>s</w:t>
      </w:r>
      <w:r>
        <w:rPr>
          <w:rStyle w:val="SubtleEmphasis"/>
        </w:rPr>
        <w:t xml:space="preserve">) and the rationale for the replacement. </w:t>
      </w:r>
    </w:p>
    <w:p w14:paraId="5BDB4DC3" w14:textId="77777777" w:rsidR="007E5A4A" w:rsidRPr="00BA6B1D" w:rsidRDefault="007E5A4A" w:rsidP="00533A5F">
      <w:pPr>
        <w:pStyle w:val="ListParagraph"/>
        <w:numPr>
          <w:ilvl w:val="0"/>
          <w:numId w:val="25"/>
        </w:numPr>
        <w:spacing w:after="60"/>
        <w:contextualSpacing w:val="0"/>
        <w:rPr>
          <w:rStyle w:val="SubtleEmphasis"/>
        </w:rPr>
      </w:pPr>
      <w:r>
        <w:rPr>
          <w:rStyle w:val="SubtleEmphasis"/>
        </w:rPr>
        <w:t>Discuss whether the existing model(s) will be retired once this model goes into production.</w:t>
      </w:r>
    </w:p>
    <w:p w14:paraId="074313ED" w14:textId="77777777" w:rsidR="007E5A4A" w:rsidRDefault="007E5A4A" w:rsidP="007E5A4A"/>
    <w:p w14:paraId="336015A8" w14:textId="77777777" w:rsidR="007E5A4A" w:rsidRDefault="007E5A4A" w:rsidP="007E5A4A">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0ED0DC4E" w14:textId="77F7EBE9" w:rsidR="006A0569" w:rsidRDefault="3F637933" w:rsidP="64F2A71C">
      <w:pPr>
        <w:shd w:val="clear" w:color="auto" w:fill="DAEEF3" w:themeFill="accent5" w:themeFillTint="33"/>
        <w:rPr>
          <w:rFonts w:ascii="Aptos Narrow" w:hAnsi="Aptos Narrow"/>
        </w:rPr>
      </w:pPr>
      <w:r w:rsidRPr="64F2A71C">
        <w:rPr>
          <w:rFonts w:ascii="Aptos Narrow" w:hAnsi="Aptos Narrow"/>
          <w:b/>
          <w:bCs/>
        </w:rPr>
        <w:t>Not applicable</w:t>
      </w:r>
      <w:r w:rsidR="66CBF3DC" w:rsidRPr="64F2A71C">
        <w:rPr>
          <w:rFonts w:ascii="Aptos Narrow" w:hAnsi="Aptos Narrow"/>
        </w:rPr>
        <w:t xml:space="preserve">, </w:t>
      </w:r>
      <w:proofErr w:type="spellStart"/>
      <w:r w:rsidR="336833E8" w:rsidRPr="64F2A71C">
        <w:rPr>
          <w:rFonts w:ascii="Aptos Narrow" w:hAnsi="Aptos Narrow"/>
        </w:rPr>
        <w:t>SecurLock</w:t>
      </w:r>
      <w:proofErr w:type="spellEnd"/>
      <w:r w:rsidR="389250FC" w:rsidRPr="64F2A71C">
        <w:rPr>
          <w:rFonts w:ascii="Aptos Narrow" w:hAnsi="Aptos Narrow"/>
        </w:rPr>
        <w:t xml:space="preserve"> Predict was implemented for Credit Card in 2017 and implemented for Debit Card in 2018. Both are still active today.</w:t>
      </w:r>
    </w:p>
    <w:p w14:paraId="7DA06457" w14:textId="77777777" w:rsidR="00624370" w:rsidRDefault="00624370" w:rsidP="00BD4F21">
      <w:pPr>
        <w:shd w:val="clear" w:color="auto" w:fill="DAEEF3" w:themeFill="accent5" w:themeFillTint="33"/>
        <w:jc w:val="both"/>
        <w:rPr>
          <w:rFonts w:ascii="Aptos Narrow" w:hAnsi="Aptos Narrow"/>
        </w:rPr>
      </w:pPr>
    </w:p>
    <w:p w14:paraId="0D364CCD" w14:textId="77777777" w:rsidR="007E5A4A" w:rsidRDefault="007E5A4A" w:rsidP="007E5A4A"/>
    <w:p w14:paraId="772D1D3A" w14:textId="77777777" w:rsidR="007E5A4A" w:rsidRDefault="00255D6E" w:rsidP="00255D6E">
      <w:pPr>
        <w:pStyle w:val="Heading3"/>
        <w:numPr>
          <w:ilvl w:val="0"/>
          <w:numId w:val="0"/>
        </w:numPr>
      </w:pPr>
      <w:bookmarkStart w:id="206" w:name="_Toc193800901"/>
      <w:r>
        <w:t xml:space="preserve">1.2.5 </w:t>
      </w:r>
      <w:r w:rsidR="007E5A4A">
        <w:t>Upstream/Downstream Model Dependencies</w:t>
      </w:r>
      <w:bookmarkEnd w:id="206"/>
    </w:p>
    <w:p w14:paraId="18C72239" w14:textId="77777777" w:rsidR="007E5A4A" w:rsidRPr="00BA6B1D" w:rsidRDefault="007E5A4A" w:rsidP="00533A5F">
      <w:pPr>
        <w:pStyle w:val="ListParagraph"/>
        <w:numPr>
          <w:ilvl w:val="0"/>
          <w:numId w:val="25"/>
        </w:numPr>
        <w:spacing w:after="60"/>
        <w:contextualSpacing w:val="0"/>
        <w:rPr>
          <w:rStyle w:val="SubtleEmphasis"/>
        </w:rPr>
      </w:pPr>
      <w:r>
        <w:rPr>
          <w:rStyle w:val="SubtleEmphasis"/>
        </w:rPr>
        <w:t>Provide a listing and d</w:t>
      </w:r>
      <w:r w:rsidRPr="00BA6B1D">
        <w:rPr>
          <w:rStyle w:val="SubtleEmphasis"/>
        </w:rPr>
        <w:t xml:space="preserve">escription of </w:t>
      </w:r>
      <w:r>
        <w:rPr>
          <w:rStyle w:val="SubtleEmphasis"/>
        </w:rPr>
        <w:t xml:space="preserve">upstream and/or </w:t>
      </w:r>
      <w:r w:rsidRPr="00BA6B1D">
        <w:rPr>
          <w:rStyle w:val="SubtleEmphasis"/>
        </w:rPr>
        <w:t>downstream models</w:t>
      </w:r>
      <w:r>
        <w:rPr>
          <w:rStyle w:val="SubtleEmphasis"/>
        </w:rPr>
        <w:t xml:space="preserve"> or other key systems</w:t>
      </w:r>
      <w:r w:rsidRPr="00BA6B1D">
        <w:rPr>
          <w:rStyle w:val="SubtleEmphasis"/>
        </w:rPr>
        <w:t xml:space="preserve"> (</w:t>
      </w:r>
      <w:r w:rsidR="00BB53C3">
        <w:rPr>
          <w:rStyle w:val="SubtleEmphasis"/>
        </w:rPr>
        <w:t xml:space="preserve">e.g., </w:t>
      </w:r>
      <w:r>
        <w:rPr>
          <w:rStyle w:val="SubtleEmphasis"/>
        </w:rPr>
        <w:t>the</w:t>
      </w:r>
      <w:r w:rsidR="00BB53C3">
        <w:rPr>
          <w:rStyle w:val="SubtleEmphasis"/>
        </w:rPr>
        <w:t xml:space="preserve"> Empyrean ALM model</w:t>
      </w:r>
      <w:r w:rsidRPr="00BA6B1D">
        <w:rPr>
          <w:rStyle w:val="SubtleEmphasis"/>
        </w:rPr>
        <w:t>).</w:t>
      </w:r>
      <w:r>
        <w:rPr>
          <w:rStyle w:val="SubtleEmphasis"/>
        </w:rPr>
        <w:t xml:space="preserve"> </w:t>
      </w:r>
    </w:p>
    <w:p w14:paraId="2A78AAC4" w14:textId="77777777" w:rsidR="007E5A4A" w:rsidRPr="00BA6B1D" w:rsidRDefault="007E5A4A" w:rsidP="00533A5F">
      <w:pPr>
        <w:pStyle w:val="ListParagraph"/>
        <w:numPr>
          <w:ilvl w:val="0"/>
          <w:numId w:val="25"/>
        </w:numPr>
        <w:spacing w:after="60"/>
        <w:contextualSpacing w:val="0"/>
        <w:rPr>
          <w:rStyle w:val="SubtleEmphasis"/>
        </w:rPr>
      </w:pPr>
      <w:r>
        <w:rPr>
          <w:rStyle w:val="SubtleEmphasis"/>
        </w:rPr>
        <w:t>Discuss the impact of known limitations of upstream models on this model.</w:t>
      </w:r>
    </w:p>
    <w:p w14:paraId="723BF4AC" w14:textId="77777777" w:rsidR="007E5A4A" w:rsidRDefault="007E5A4A" w:rsidP="007E5A4A"/>
    <w:p w14:paraId="012651AA" w14:textId="77777777" w:rsidR="007E5A4A" w:rsidRDefault="007E5A4A" w:rsidP="007E5A4A">
      <w:pPr>
        <w:shd w:val="clear" w:color="auto" w:fill="DAEEF3" w:themeFill="accent5" w:themeFillTint="33"/>
        <w:rPr>
          <w:rFonts w:ascii="Aptos Narrow" w:hAnsi="Aptos Narrow"/>
        </w:rPr>
      </w:pPr>
      <w:r>
        <w:rPr>
          <w:rFonts w:ascii="Aptos Narrow" w:hAnsi="Aptos Narrow"/>
        </w:rPr>
        <w:lastRenderedPageBreak/>
        <w:t xml:space="preserve">Model Owner: </w:t>
      </w:r>
      <w:r w:rsidR="00C719C8">
        <w:rPr>
          <w:rFonts w:ascii="Aptos Narrow" w:hAnsi="Aptos Narrow"/>
        </w:rPr>
        <w:t xml:space="preserve"> </w:t>
      </w:r>
    </w:p>
    <w:p w14:paraId="66A3425C" w14:textId="24F0CD4C" w:rsidR="483443A8" w:rsidRDefault="483443A8" w:rsidP="64F2A71C">
      <w:pPr>
        <w:shd w:val="clear" w:color="auto" w:fill="DAEEF3" w:themeFill="accent5" w:themeFillTint="33"/>
        <w:jc w:val="both"/>
        <w:rPr>
          <w:rFonts w:ascii="Aptos Narrow" w:hAnsi="Aptos Narrow"/>
        </w:rPr>
      </w:pPr>
      <w:r w:rsidRPr="64F2A71C">
        <w:rPr>
          <w:rFonts w:ascii="Aptos Narrow" w:hAnsi="Aptos Narrow"/>
        </w:rPr>
        <w:t xml:space="preserve">FIS </w:t>
      </w:r>
      <w:proofErr w:type="spellStart"/>
      <w:r w:rsidRPr="64F2A71C">
        <w:rPr>
          <w:rFonts w:ascii="Aptos Narrow" w:hAnsi="Aptos Narrow"/>
        </w:rPr>
        <w:t>SecurLock</w:t>
      </w:r>
      <w:proofErr w:type="spellEnd"/>
      <w:r w:rsidRPr="64F2A71C">
        <w:rPr>
          <w:rFonts w:ascii="Aptos Narrow" w:hAnsi="Aptos Narrow"/>
        </w:rPr>
        <w:t xml:space="preserve"> does have an upstream dependency on FICO Falcon.</w:t>
      </w:r>
    </w:p>
    <w:p w14:paraId="15B978D7" w14:textId="0258FDAB" w:rsidR="6FC56071" w:rsidRDefault="6FC56071" w:rsidP="64F2A71C">
      <w:pPr>
        <w:pStyle w:val="ListParagraph"/>
        <w:numPr>
          <w:ilvl w:val="0"/>
          <w:numId w:val="5"/>
        </w:numPr>
        <w:shd w:val="clear" w:color="auto" w:fill="DAEEF3" w:themeFill="accent5" w:themeFillTint="33"/>
        <w:jc w:val="both"/>
        <w:rPr>
          <w:rFonts w:ascii="Aptos Narrow" w:hAnsi="Aptos Narrow"/>
        </w:rPr>
      </w:pPr>
      <w:r w:rsidRPr="64F2A71C">
        <w:rPr>
          <w:rFonts w:ascii="Aptos Narrow" w:hAnsi="Aptos Narrow"/>
        </w:rPr>
        <w:t>The Falcon Fraud Manager processes a transaction based on transaction</w:t>
      </w:r>
      <w:r w:rsidR="2F763B8D" w:rsidRPr="64F2A71C">
        <w:rPr>
          <w:rFonts w:ascii="Aptos Narrow" w:hAnsi="Aptos Narrow"/>
        </w:rPr>
        <w:t xml:space="preserve">al model inputs and generates a risk </w:t>
      </w:r>
      <w:r w:rsidR="449BCC99" w:rsidRPr="64F2A71C">
        <w:rPr>
          <w:rFonts w:ascii="Aptos Narrow" w:hAnsi="Aptos Narrow"/>
        </w:rPr>
        <w:t>score ranging from 1 to 999.</w:t>
      </w:r>
    </w:p>
    <w:p w14:paraId="2D965E08" w14:textId="26D274FA" w:rsidR="449BCC99" w:rsidRDefault="449BCC99" w:rsidP="64F2A71C">
      <w:pPr>
        <w:pStyle w:val="ListParagraph"/>
        <w:numPr>
          <w:ilvl w:val="0"/>
          <w:numId w:val="5"/>
        </w:numPr>
        <w:shd w:val="clear" w:color="auto" w:fill="DAEEF3" w:themeFill="accent5" w:themeFillTint="33"/>
        <w:jc w:val="both"/>
        <w:rPr>
          <w:rFonts w:ascii="Aptos Narrow" w:hAnsi="Aptos Narrow"/>
        </w:rPr>
      </w:pPr>
      <w:r w:rsidRPr="64F2A71C">
        <w:rPr>
          <w:rFonts w:ascii="Aptos Narrow" w:hAnsi="Aptos Narrow"/>
        </w:rPr>
        <w:t>This output</w:t>
      </w:r>
      <w:r w:rsidR="70D73DD8" w:rsidRPr="64F2A71C">
        <w:rPr>
          <w:rFonts w:ascii="Aptos Narrow" w:hAnsi="Aptos Narrow"/>
        </w:rPr>
        <w:t xml:space="preserve"> from Falcon</w:t>
      </w:r>
      <w:r w:rsidRPr="64F2A71C">
        <w:rPr>
          <w:rFonts w:ascii="Aptos Narrow" w:hAnsi="Aptos Narrow"/>
        </w:rPr>
        <w:t xml:space="preserve"> is used as</w:t>
      </w:r>
      <w:r w:rsidR="2BBBA866" w:rsidRPr="64F2A71C">
        <w:rPr>
          <w:rFonts w:ascii="Aptos Narrow" w:hAnsi="Aptos Narrow"/>
        </w:rPr>
        <w:t xml:space="preserve"> a model input</w:t>
      </w:r>
      <w:r w:rsidR="5F9C5709" w:rsidRPr="64F2A71C">
        <w:rPr>
          <w:rFonts w:ascii="Aptos Narrow" w:hAnsi="Aptos Narrow"/>
        </w:rPr>
        <w:t xml:space="preserve"> for </w:t>
      </w:r>
      <w:proofErr w:type="spellStart"/>
      <w:r w:rsidR="5F9C5709" w:rsidRPr="64F2A71C">
        <w:rPr>
          <w:rFonts w:ascii="Aptos Narrow" w:hAnsi="Aptos Narrow"/>
        </w:rPr>
        <w:t>SecurLock</w:t>
      </w:r>
      <w:proofErr w:type="spellEnd"/>
      <w:r w:rsidR="2A8106B4" w:rsidRPr="64F2A71C">
        <w:rPr>
          <w:rFonts w:ascii="Aptos Narrow" w:hAnsi="Aptos Narrow"/>
        </w:rPr>
        <w:t>.</w:t>
      </w:r>
    </w:p>
    <w:p w14:paraId="61BB090C" w14:textId="5A25CD6E" w:rsidR="2A8106B4" w:rsidRDefault="2A8106B4" w:rsidP="64F2A71C">
      <w:pPr>
        <w:pStyle w:val="ListParagraph"/>
        <w:numPr>
          <w:ilvl w:val="0"/>
          <w:numId w:val="5"/>
        </w:numPr>
        <w:shd w:val="clear" w:color="auto" w:fill="DAEEF3" w:themeFill="accent5" w:themeFillTint="33"/>
        <w:jc w:val="both"/>
        <w:rPr>
          <w:rFonts w:ascii="Aptos Narrow" w:hAnsi="Aptos Narrow"/>
        </w:rPr>
      </w:pPr>
      <w:r w:rsidRPr="64F2A71C">
        <w:rPr>
          <w:rFonts w:ascii="Aptos Narrow" w:hAnsi="Aptos Narrow"/>
        </w:rPr>
        <w:t xml:space="preserve">Based on the predefined rules set in FIS </w:t>
      </w:r>
      <w:proofErr w:type="spellStart"/>
      <w:r w:rsidRPr="64F2A71C">
        <w:rPr>
          <w:rFonts w:ascii="Aptos Narrow" w:hAnsi="Aptos Narrow"/>
        </w:rPr>
        <w:t>SecurLock</w:t>
      </w:r>
      <w:proofErr w:type="spellEnd"/>
      <w:r w:rsidRPr="64F2A71C">
        <w:rPr>
          <w:rFonts w:ascii="Aptos Narrow" w:hAnsi="Aptos Narrow"/>
        </w:rPr>
        <w:t>,</w:t>
      </w:r>
      <w:r w:rsidR="31B1E110" w:rsidRPr="64F2A71C">
        <w:rPr>
          <w:rFonts w:ascii="Aptos Narrow" w:hAnsi="Aptos Narrow"/>
        </w:rPr>
        <w:t xml:space="preserve"> and the scores taken from </w:t>
      </w:r>
      <w:proofErr w:type="gramStart"/>
      <w:r w:rsidR="31B1E110" w:rsidRPr="64F2A71C">
        <w:rPr>
          <w:rFonts w:ascii="Aptos Narrow" w:hAnsi="Aptos Narrow"/>
        </w:rPr>
        <w:t>Falcon</w:t>
      </w:r>
      <w:proofErr w:type="gramEnd"/>
      <w:r w:rsidR="31B1E110" w:rsidRPr="64F2A71C">
        <w:rPr>
          <w:rFonts w:ascii="Aptos Narrow" w:hAnsi="Aptos Narrow"/>
        </w:rPr>
        <w:t xml:space="preserve"> the transaction is categorized into fraud or non-fraud transactions.</w:t>
      </w:r>
    </w:p>
    <w:p w14:paraId="1530C9A9" w14:textId="79A7DEBA" w:rsidR="64F2A71C" w:rsidRDefault="64F2A71C" w:rsidP="64F2A71C">
      <w:pPr>
        <w:shd w:val="clear" w:color="auto" w:fill="DAEEF3" w:themeFill="accent5" w:themeFillTint="33"/>
        <w:jc w:val="both"/>
        <w:rPr>
          <w:rFonts w:ascii="Aptos Narrow" w:hAnsi="Aptos Narrow"/>
        </w:rPr>
      </w:pPr>
    </w:p>
    <w:p w14:paraId="01313FB8" w14:textId="56ECED6A" w:rsidR="43C0CD54" w:rsidRDefault="43C0CD54" w:rsidP="64F2A71C">
      <w:pPr>
        <w:shd w:val="clear" w:color="auto" w:fill="DAEEF3" w:themeFill="accent5" w:themeFillTint="33"/>
        <w:jc w:val="both"/>
        <w:rPr>
          <w:rFonts w:ascii="Aptos Narrow" w:hAnsi="Aptos Narrow"/>
        </w:rPr>
      </w:pPr>
      <w:r w:rsidRPr="64F2A71C">
        <w:rPr>
          <w:rFonts w:ascii="Aptos Narrow" w:hAnsi="Aptos Narrow"/>
        </w:rPr>
        <w:t>In addition to Falcon, VISA VAA and Mastercard are also sourced to trigger alerts for potentially compromised transactions.</w:t>
      </w:r>
    </w:p>
    <w:p w14:paraId="7A1CBDC5" w14:textId="18496D77" w:rsidR="64F2A71C" w:rsidRDefault="64F2A71C" w:rsidP="64F2A71C">
      <w:pPr>
        <w:shd w:val="clear" w:color="auto" w:fill="DAEEF3" w:themeFill="accent5" w:themeFillTint="33"/>
        <w:jc w:val="both"/>
        <w:rPr>
          <w:rFonts w:ascii="Aptos Narrow" w:hAnsi="Aptos Narrow"/>
        </w:rPr>
      </w:pPr>
    </w:p>
    <w:p w14:paraId="40ABA7AA" w14:textId="010D6D4E" w:rsidR="7EC98B0F" w:rsidRDefault="7EC98B0F" w:rsidP="64F2A71C">
      <w:pPr>
        <w:shd w:val="clear" w:color="auto" w:fill="DAEEF3" w:themeFill="accent5" w:themeFillTint="33"/>
        <w:jc w:val="both"/>
        <w:rPr>
          <w:rFonts w:ascii="Aptos Narrow" w:eastAsia="Aptos Narrow" w:hAnsi="Aptos Narrow" w:cs="Aptos Narrow"/>
        </w:rPr>
      </w:pPr>
      <w:proofErr w:type="spellStart"/>
      <w:r w:rsidRPr="64F2A71C">
        <w:rPr>
          <w:rFonts w:ascii="Aptos Narrow" w:eastAsia="Aptos Narrow" w:hAnsi="Aptos Narrow" w:cs="Aptos Narrow"/>
        </w:rPr>
        <w:t>SecurLock</w:t>
      </w:r>
      <w:proofErr w:type="spellEnd"/>
      <w:r w:rsidRPr="64F2A71C">
        <w:rPr>
          <w:rFonts w:ascii="Aptos Narrow" w:eastAsia="Aptos Narrow" w:hAnsi="Aptos Narrow" w:cs="Aptos Narrow"/>
        </w:rPr>
        <w:t xml:space="preserve"> model does not have any downstream dependencies. This means there are no other models or key systems that directly rely on the output of the model.</w:t>
      </w:r>
    </w:p>
    <w:p w14:paraId="3F62363F" w14:textId="77777777" w:rsidR="007E5A4A" w:rsidRDefault="007E5A4A" w:rsidP="007E5A4A"/>
    <w:p w14:paraId="35C7E342" w14:textId="77777777" w:rsidR="007E5A4A" w:rsidRPr="007E5A4A" w:rsidRDefault="00255D6E" w:rsidP="00255D6E">
      <w:pPr>
        <w:pStyle w:val="Heading3"/>
        <w:numPr>
          <w:ilvl w:val="0"/>
          <w:numId w:val="0"/>
        </w:numPr>
      </w:pPr>
      <w:bookmarkStart w:id="207" w:name="_Toc193800902"/>
      <w:r>
        <w:t xml:space="preserve">1.2.6 </w:t>
      </w:r>
      <w:r w:rsidR="007E5A4A">
        <w:t>Process Flow Diagram</w:t>
      </w:r>
      <w:bookmarkEnd w:id="207"/>
    </w:p>
    <w:p w14:paraId="506622AF" w14:textId="77777777" w:rsidR="007E5A4A" w:rsidRDefault="008A2ECD" w:rsidP="00533A5F">
      <w:pPr>
        <w:pStyle w:val="ListParagraph"/>
        <w:numPr>
          <w:ilvl w:val="0"/>
          <w:numId w:val="25"/>
        </w:numPr>
        <w:spacing w:after="60"/>
        <w:contextualSpacing w:val="0"/>
        <w:rPr>
          <w:rStyle w:val="SubtleEmphasis"/>
        </w:rPr>
      </w:pPr>
      <w:r>
        <w:rPr>
          <w:rStyle w:val="SubtleEmphasis"/>
        </w:rPr>
        <w:t>P</w:t>
      </w:r>
      <w:r w:rsidR="007E5A4A" w:rsidRPr="0079756A">
        <w:rPr>
          <w:rStyle w:val="SubtleEmphasis"/>
        </w:rPr>
        <w:t xml:space="preserve">rovide a process flow diagram </w:t>
      </w:r>
      <w:r w:rsidR="007E5A4A">
        <w:rPr>
          <w:rStyle w:val="SubtleEmphasis"/>
        </w:rPr>
        <w:t>showing</w:t>
      </w:r>
      <w:r w:rsidR="007E5A4A" w:rsidRPr="0079756A">
        <w:rPr>
          <w:rStyle w:val="SubtleEmphasis"/>
        </w:rPr>
        <w:t xml:space="preserve"> how the model is used </w:t>
      </w:r>
      <w:proofErr w:type="gramStart"/>
      <w:r w:rsidR="007E5A4A" w:rsidRPr="0079756A">
        <w:rPr>
          <w:rStyle w:val="SubtleEmphasis"/>
        </w:rPr>
        <w:t>by</w:t>
      </w:r>
      <w:proofErr w:type="gramEnd"/>
      <w:r w:rsidR="007E5A4A" w:rsidRPr="0079756A">
        <w:rPr>
          <w:rStyle w:val="SubtleEmphasis"/>
        </w:rPr>
        <w:t xml:space="preserve"> the functional / business area. Include upstream and downstream </w:t>
      </w:r>
      <w:r w:rsidR="007E5A4A">
        <w:rPr>
          <w:rStyle w:val="SubtleEmphasis"/>
        </w:rPr>
        <w:t>models and systems listed in Section 1.2.5</w:t>
      </w:r>
      <w:r w:rsidR="00BB53C3">
        <w:rPr>
          <w:rStyle w:val="SubtleEmphasis"/>
        </w:rPr>
        <w:t xml:space="preserve"> Upstream/Downstream Model Dependencies</w:t>
      </w:r>
      <w:r w:rsidR="007E5A4A">
        <w:rPr>
          <w:rStyle w:val="SubtleEmphasis"/>
        </w:rPr>
        <w:t xml:space="preserve">. </w:t>
      </w:r>
    </w:p>
    <w:p w14:paraId="794D66E4" w14:textId="77777777" w:rsidR="002B1769" w:rsidRDefault="002B1769" w:rsidP="002B1769"/>
    <w:p w14:paraId="2971386F" w14:textId="77777777" w:rsidR="007E5A4A" w:rsidRDefault="6A5318F0" w:rsidP="007E5A4A">
      <w:pPr>
        <w:shd w:val="clear" w:color="auto" w:fill="DAEEF3" w:themeFill="accent5" w:themeFillTint="33"/>
        <w:rPr>
          <w:rFonts w:ascii="Aptos Narrow" w:hAnsi="Aptos Narrow"/>
        </w:rPr>
      </w:pPr>
      <w:r w:rsidRPr="64F2A71C">
        <w:rPr>
          <w:rFonts w:ascii="Aptos Narrow" w:hAnsi="Aptos Narrow"/>
        </w:rPr>
        <w:t xml:space="preserve">Model Owner: </w:t>
      </w:r>
      <w:r w:rsidR="1EFE1672" w:rsidRPr="64F2A71C">
        <w:rPr>
          <w:rFonts w:ascii="Aptos Narrow" w:hAnsi="Aptos Narrow"/>
        </w:rPr>
        <w:t xml:space="preserve"> </w:t>
      </w:r>
    </w:p>
    <w:p w14:paraId="778EBAAF" w14:textId="489A6BC2" w:rsidR="00365352" w:rsidRDefault="00365352" w:rsidP="007E5A4A">
      <w:pPr>
        <w:shd w:val="clear" w:color="auto" w:fill="DAEEF3" w:themeFill="accent5" w:themeFillTint="33"/>
        <w:rPr>
          <w:rFonts w:ascii="Aptos Narrow" w:hAnsi="Aptos Narrow"/>
        </w:rPr>
      </w:pPr>
    </w:p>
    <w:p w14:paraId="399CCCE7" w14:textId="35AB2907" w:rsidR="00365352" w:rsidRDefault="2D861159" w:rsidP="64F2A71C">
      <w:pPr>
        <w:shd w:val="clear" w:color="auto" w:fill="DAEEF3" w:themeFill="accent5" w:themeFillTint="33"/>
        <w:jc w:val="center"/>
      </w:pPr>
      <w:r>
        <w:rPr>
          <w:noProof/>
        </w:rPr>
        <w:lastRenderedPageBreak/>
        <w:drawing>
          <wp:inline distT="0" distB="0" distL="0" distR="0" wp14:anchorId="1CFBC6A6" wp14:editId="3AAC97B3">
            <wp:extent cx="5381625" cy="8182018"/>
            <wp:effectExtent l="0" t="0" r="0" b="0"/>
            <wp:docPr id="963300037" name="Picture 96330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381625" cy="8182018"/>
                    </a:xfrm>
                    <a:prstGeom prst="rect">
                      <a:avLst/>
                    </a:prstGeom>
                  </pic:spPr>
                </pic:pic>
              </a:graphicData>
            </a:graphic>
          </wp:inline>
        </w:drawing>
      </w:r>
    </w:p>
    <w:p w14:paraId="0991C938" w14:textId="57D12EC5" w:rsidR="006902C3" w:rsidRDefault="006902C3" w:rsidP="64F2A71C">
      <w:pPr>
        <w:shd w:val="clear" w:color="auto" w:fill="DAEEF3" w:themeFill="accent5" w:themeFillTint="33"/>
        <w:rPr>
          <w:rFonts w:ascii="Aptos Narrow" w:hAnsi="Aptos Narrow"/>
        </w:rPr>
      </w:pPr>
    </w:p>
    <w:p w14:paraId="248C049E" w14:textId="460EE945" w:rsidR="006902C3" w:rsidRDefault="66CBF3DC" w:rsidP="64F2A71C">
      <w:pPr>
        <w:shd w:val="clear" w:color="auto" w:fill="DAEEF3" w:themeFill="accent5" w:themeFillTint="33"/>
        <w:jc w:val="both"/>
        <w:rPr>
          <w:rFonts w:ascii="Aptos Narrow" w:hAnsi="Aptos Narrow"/>
          <w:b/>
          <w:bCs/>
        </w:rPr>
      </w:pPr>
      <w:r w:rsidRPr="64F2A71C">
        <w:rPr>
          <w:rFonts w:ascii="Aptos Narrow" w:hAnsi="Aptos Narrow"/>
          <w:b/>
          <w:bCs/>
        </w:rPr>
        <w:t>*</w:t>
      </w:r>
      <w:r w:rsidR="6BF418AC" w:rsidRPr="64F2A71C">
        <w:rPr>
          <w:rFonts w:ascii="Aptos Narrow" w:hAnsi="Aptos Narrow"/>
          <w:b/>
          <w:bCs/>
        </w:rPr>
        <w:t xml:space="preserve"> </w:t>
      </w:r>
      <w:r w:rsidR="6BF418AC" w:rsidRPr="64F2A71C">
        <w:rPr>
          <w:rFonts w:ascii="Aptos Narrow" w:hAnsi="Aptos Narrow"/>
        </w:rPr>
        <w:t xml:space="preserve">To calculate </w:t>
      </w:r>
      <w:r w:rsidR="7A414186" w:rsidRPr="64F2A71C">
        <w:rPr>
          <w:rFonts w:ascii="Aptos Narrow" w:hAnsi="Aptos Narrow"/>
        </w:rPr>
        <w:t xml:space="preserve">FICO Falcon </w:t>
      </w:r>
      <w:r w:rsidR="6BF418AC" w:rsidRPr="64F2A71C">
        <w:rPr>
          <w:rFonts w:ascii="Aptos Narrow" w:hAnsi="Aptos Narrow"/>
        </w:rPr>
        <w:t xml:space="preserve">score, </w:t>
      </w:r>
      <w:r w:rsidR="7A414186" w:rsidRPr="64F2A71C">
        <w:rPr>
          <w:rFonts w:ascii="Aptos Narrow" w:hAnsi="Aptos Narrow"/>
        </w:rPr>
        <w:t xml:space="preserve">the </w:t>
      </w:r>
      <w:r w:rsidR="6BF418AC" w:rsidRPr="64F2A71C">
        <w:rPr>
          <w:rFonts w:ascii="Aptos Narrow" w:hAnsi="Aptos Narrow"/>
        </w:rPr>
        <w:t>model evaluates data generated from two sources: a current transaction and a card profile. A card profile is a continuously updated history of the card associated with a given transaction.</w:t>
      </w:r>
    </w:p>
    <w:p w14:paraId="2A99E9A2" w14:textId="3CB328A4" w:rsidR="00792216" w:rsidRPr="00792216" w:rsidRDefault="00792216" w:rsidP="00792216">
      <w:pPr>
        <w:shd w:val="clear" w:color="auto" w:fill="DAEEF3" w:themeFill="accent5" w:themeFillTint="33"/>
        <w:jc w:val="both"/>
        <w:rPr>
          <w:rFonts w:ascii="Aptos Narrow" w:hAnsi="Aptos Narrow"/>
        </w:rPr>
      </w:pPr>
      <w:r w:rsidRPr="00792216">
        <w:rPr>
          <w:rFonts w:ascii="Aptos Narrow" w:hAnsi="Aptos Narrow"/>
        </w:rPr>
        <w:t>The higher the score, the greater the likelihood is that the account associated with the transaction has been used fraudulently.</w:t>
      </w:r>
    </w:p>
    <w:p w14:paraId="6DA4A339" w14:textId="77777777" w:rsidR="00792216" w:rsidRDefault="00792216" w:rsidP="00792216">
      <w:pPr>
        <w:shd w:val="clear" w:color="auto" w:fill="DAEEF3" w:themeFill="accent5" w:themeFillTint="33"/>
        <w:jc w:val="both"/>
        <w:rPr>
          <w:rFonts w:ascii="Aptos Narrow" w:hAnsi="Aptos Narrow"/>
          <w:b/>
          <w:bCs/>
        </w:rPr>
      </w:pPr>
    </w:p>
    <w:p w14:paraId="6016A476" w14:textId="703508CF" w:rsidR="00792216" w:rsidRPr="00792216" w:rsidRDefault="006842FE" w:rsidP="00792216">
      <w:pPr>
        <w:shd w:val="clear" w:color="auto" w:fill="DAEEF3" w:themeFill="accent5" w:themeFillTint="33"/>
        <w:jc w:val="both"/>
        <w:rPr>
          <w:rFonts w:ascii="Aptos Narrow" w:hAnsi="Aptos Narrow"/>
        </w:rPr>
      </w:pPr>
      <w:r>
        <w:rPr>
          <w:rFonts w:ascii="Aptos Narrow" w:hAnsi="Aptos Narrow"/>
          <w:b/>
          <w:bCs/>
        </w:rPr>
        <w:t>**</w:t>
      </w:r>
      <w:r w:rsidR="00792216">
        <w:rPr>
          <w:rFonts w:ascii="Aptos Narrow" w:hAnsi="Aptos Narrow"/>
        </w:rPr>
        <w:t>The</w:t>
      </w:r>
      <w:r w:rsidR="00792216" w:rsidRPr="00792216">
        <w:rPr>
          <w:rFonts w:ascii="Aptos Narrow" w:hAnsi="Aptos Narrow"/>
        </w:rPr>
        <w:t xml:space="preserve"> false-positive rate is the percentage of legitimate transactions that a model scores above the threshold. It is referred to as the Percent Non-Fraud.</w:t>
      </w:r>
    </w:p>
    <w:p w14:paraId="5FB02C4A" w14:textId="6C5B351E" w:rsidR="00792216" w:rsidRPr="00792216" w:rsidRDefault="00792216" w:rsidP="00792216">
      <w:pPr>
        <w:shd w:val="clear" w:color="auto" w:fill="DAEEF3" w:themeFill="accent5" w:themeFillTint="33"/>
        <w:jc w:val="both"/>
        <w:rPr>
          <w:rFonts w:ascii="Aptos Narrow" w:hAnsi="Aptos Narrow"/>
        </w:rPr>
      </w:pPr>
      <w:r w:rsidRPr="00792216">
        <w:rPr>
          <w:rFonts w:ascii="Aptos Narrow" w:hAnsi="Aptos Narrow"/>
        </w:rPr>
        <w:t xml:space="preserve">Example = 100 Not Fraud (VALID)/ 30 Confirmed Frauds (FRAUD) = 3.3 FPR (False Positive Ratio) – </w:t>
      </w:r>
      <w:r w:rsidR="003E1199">
        <w:rPr>
          <w:rFonts w:ascii="Aptos Narrow" w:hAnsi="Aptos Narrow"/>
        </w:rPr>
        <w:t>EWB</w:t>
      </w:r>
      <w:r w:rsidRPr="00792216">
        <w:rPr>
          <w:rFonts w:ascii="Aptos Narrow" w:hAnsi="Aptos Narrow"/>
        </w:rPr>
        <w:t xml:space="preserve"> decline around 3 valid cardholders to capture 1 fraud account.</w:t>
      </w:r>
    </w:p>
    <w:p w14:paraId="04A00288" w14:textId="4B7825BF" w:rsidR="00792216" w:rsidRDefault="00792216" w:rsidP="00792216">
      <w:pPr>
        <w:shd w:val="clear" w:color="auto" w:fill="DAEEF3" w:themeFill="accent5" w:themeFillTint="33"/>
        <w:jc w:val="both"/>
        <w:rPr>
          <w:rFonts w:ascii="Aptos Narrow" w:hAnsi="Aptos Narrow"/>
        </w:rPr>
      </w:pPr>
    </w:p>
    <w:p w14:paraId="098DC140" w14:textId="77777777" w:rsidR="00792216" w:rsidRDefault="00792216" w:rsidP="00792216">
      <w:pPr>
        <w:shd w:val="clear" w:color="auto" w:fill="DAEEF3" w:themeFill="accent5" w:themeFillTint="33"/>
        <w:jc w:val="both"/>
        <w:rPr>
          <w:rFonts w:ascii="Aptos Narrow" w:hAnsi="Aptos Narrow"/>
        </w:rPr>
      </w:pPr>
    </w:p>
    <w:p w14:paraId="1E3B5D50" w14:textId="77777777" w:rsidR="00792216" w:rsidRPr="00792216" w:rsidRDefault="00792216" w:rsidP="00792216">
      <w:pPr>
        <w:shd w:val="clear" w:color="auto" w:fill="DAEEF3" w:themeFill="accent5" w:themeFillTint="33"/>
        <w:jc w:val="both"/>
        <w:rPr>
          <w:rFonts w:ascii="Aptos Narrow" w:hAnsi="Aptos Narrow"/>
        </w:rPr>
      </w:pPr>
      <w:r w:rsidRPr="00792216">
        <w:rPr>
          <w:rFonts w:ascii="Aptos Narrow" w:hAnsi="Aptos Narrow"/>
        </w:rPr>
        <w:t>FIS and EWB create rules together where</w:t>
      </w:r>
      <w:r w:rsidRPr="00792216">
        <w:rPr>
          <w:rFonts w:ascii="Aptos Narrow" w:hAnsi="Aptos Narrow"/>
          <w:i/>
          <w:iCs/>
        </w:rPr>
        <w:t> </w:t>
      </w:r>
      <w:r w:rsidRPr="00792216">
        <w:rPr>
          <w:rFonts w:ascii="Aptos Narrow" w:hAnsi="Aptos Narrow"/>
        </w:rPr>
        <w:t>the card rules are managed by the FIS Risk Office, and EWB monitors rule performance and asks for recommendations of rule changes based on the patterns we are observing.</w:t>
      </w:r>
    </w:p>
    <w:p w14:paraId="66778E37" w14:textId="77777777" w:rsidR="00792216" w:rsidRPr="00792216" w:rsidRDefault="00792216" w:rsidP="00792216">
      <w:pPr>
        <w:shd w:val="clear" w:color="auto" w:fill="DAEEF3" w:themeFill="accent5" w:themeFillTint="33"/>
        <w:jc w:val="both"/>
        <w:rPr>
          <w:rFonts w:ascii="Aptos Narrow" w:hAnsi="Aptos Narrow"/>
        </w:rPr>
      </w:pPr>
      <w:r w:rsidRPr="00792216">
        <w:rPr>
          <w:rFonts w:ascii="Aptos Narrow" w:hAnsi="Aptos Narrow"/>
        </w:rPr>
        <w:t> </w:t>
      </w:r>
    </w:p>
    <w:p w14:paraId="1397D11D" w14:textId="6322A184" w:rsidR="00792216" w:rsidRDefault="00792216" w:rsidP="00792216">
      <w:pPr>
        <w:shd w:val="clear" w:color="auto" w:fill="DAEEF3" w:themeFill="accent5" w:themeFillTint="33"/>
        <w:jc w:val="both"/>
        <w:rPr>
          <w:rFonts w:ascii="Aptos Narrow" w:hAnsi="Aptos Narrow"/>
        </w:rPr>
      </w:pPr>
      <w:r w:rsidRPr="00792216">
        <w:rPr>
          <w:rFonts w:ascii="Aptos Narrow" w:hAnsi="Aptos Narrow"/>
        </w:rPr>
        <w:t xml:space="preserve">FIS and EWB look at what is confirmed fraud and make rules around the data and tagging that </w:t>
      </w:r>
      <w:r w:rsidR="003E1199">
        <w:rPr>
          <w:rFonts w:ascii="Aptos Narrow" w:hAnsi="Aptos Narrow"/>
        </w:rPr>
        <w:t>is observed</w:t>
      </w:r>
      <w:r w:rsidRPr="00792216">
        <w:rPr>
          <w:rFonts w:ascii="Aptos Narrow" w:hAnsi="Aptos Narrow"/>
        </w:rPr>
        <w:t xml:space="preserve">. </w:t>
      </w:r>
      <w:r w:rsidR="00CE7FB3">
        <w:rPr>
          <w:rFonts w:ascii="Aptos Narrow" w:hAnsi="Aptos Narrow"/>
        </w:rPr>
        <w:t>E</w:t>
      </w:r>
      <w:r w:rsidR="003E1199">
        <w:rPr>
          <w:rFonts w:ascii="Aptos Narrow" w:hAnsi="Aptos Narrow"/>
        </w:rPr>
        <w:t>WB</w:t>
      </w:r>
      <w:r w:rsidRPr="00792216">
        <w:rPr>
          <w:rFonts w:ascii="Aptos Narrow" w:hAnsi="Aptos Narrow"/>
        </w:rPr>
        <w:t xml:space="preserve"> add</w:t>
      </w:r>
      <w:r w:rsidR="003E1199">
        <w:rPr>
          <w:rFonts w:ascii="Aptos Narrow" w:hAnsi="Aptos Narrow"/>
        </w:rPr>
        <w:t>s</w:t>
      </w:r>
      <w:r w:rsidRPr="00792216">
        <w:rPr>
          <w:rFonts w:ascii="Aptos Narrow" w:hAnsi="Aptos Narrow"/>
        </w:rPr>
        <w:t xml:space="preserve"> certain criteria that</w:t>
      </w:r>
      <w:r w:rsidR="003E1199">
        <w:rPr>
          <w:rFonts w:ascii="Aptos Narrow" w:hAnsi="Aptos Narrow"/>
        </w:rPr>
        <w:t xml:space="preserve"> it </w:t>
      </w:r>
      <w:r w:rsidRPr="00792216">
        <w:rPr>
          <w:rFonts w:ascii="Aptos Narrow" w:hAnsi="Aptos Narrow"/>
        </w:rPr>
        <w:t>deem</w:t>
      </w:r>
      <w:r w:rsidR="003E1199">
        <w:rPr>
          <w:rFonts w:ascii="Aptos Narrow" w:hAnsi="Aptos Narrow"/>
        </w:rPr>
        <w:t>s</w:t>
      </w:r>
      <w:r w:rsidRPr="00792216">
        <w:rPr>
          <w:rFonts w:ascii="Aptos Narrow" w:hAnsi="Aptos Narrow"/>
        </w:rPr>
        <w:t xml:space="preserve"> are necessary based on that fraud to prevent future losses. Tagging provides the core insight for evaluating how well the model is catching fraud.</w:t>
      </w:r>
    </w:p>
    <w:p w14:paraId="1139B702" w14:textId="77777777" w:rsidR="005800BA" w:rsidRPr="00792216" w:rsidRDefault="005800BA" w:rsidP="00792216">
      <w:pPr>
        <w:shd w:val="clear" w:color="auto" w:fill="DAEEF3" w:themeFill="accent5" w:themeFillTint="33"/>
        <w:jc w:val="both"/>
        <w:rPr>
          <w:rFonts w:ascii="Aptos Narrow" w:hAnsi="Aptos Narrow"/>
        </w:rPr>
      </w:pPr>
    </w:p>
    <w:p w14:paraId="423E060C" w14:textId="77777777" w:rsidR="00792216" w:rsidRDefault="00792216" w:rsidP="00792216">
      <w:pPr>
        <w:shd w:val="clear" w:color="auto" w:fill="DAEEF3" w:themeFill="accent5" w:themeFillTint="33"/>
        <w:jc w:val="both"/>
        <w:rPr>
          <w:rFonts w:ascii="Aptos Narrow" w:hAnsi="Aptos Narrow"/>
        </w:rPr>
      </w:pPr>
      <w:proofErr w:type="spellStart"/>
      <w:r w:rsidRPr="00792216">
        <w:rPr>
          <w:rFonts w:ascii="Aptos Narrow" w:hAnsi="Aptos Narrow"/>
        </w:rPr>
        <w:t>SecurLock</w:t>
      </w:r>
      <w:proofErr w:type="spellEnd"/>
      <w:r w:rsidRPr="00792216">
        <w:rPr>
          <w:rFonts w:ascii="Aptos Narrow" w:hAnsi="Aptos Narrow"/>
        </w:rPr>
        <w:t xml:space="preserve"> Predict risk office (FIS) is staying current on recent card related fraud threats and updating the rules/logic accordingly</w:t>
      </w:r>
      <w:r>
        <w:rPr>
          <w:rFonts w:ascii="Aptos Narrow" w:hAnsi="Aptos Narrow"/>
        </w:rPr>
        <w:t>.</w:t>
      </w:r>
    </w:p>
    <w:p w14:paraId="71356290" w14:textId="77777777" w:rsidR="00C6698A" w:rsidRDefault="00C6698A" w:rsidP="00792216">
      <w:pPr>
        <w:shd w:val="clear" w:color="auto" w:fill="DAEEF3" w:themeFill="accent5" w:themeFillTint="33"/>
        <w:jc w:val="both"/>
        <w:rPr>
          <w:rFonts w:ascii="Aptos Narrow" w:hAnsi="Aptos Narrow"/>
        </w:rPr>
      </w:pPr>
    </w:p>
    <w:p w14:paraId="119CC8A3" w14:textId="13169139" w:rsidR="00C6698A" w:rsidRPr="009E31B1" w:rsidRDefault="00C6698A" w:rsidP="00C6698A">
      <w:pPr>
        <w:shd w:val="clear" w:color="auto" w:fill="DAEEF3" w:themeFill="accent5" w:themeFillTint="33"/>
        <w:jc w:val="both"/>
        <w:rPr>
          <w:rFonts w:ascii="Aptos Narrow" w:hAnsi="Aptos Narrow"/>
          <w:b/>
          <w:bCs/>
        </w:rPr>
      </w:pPr>
      <w:r w:rsidRPr="009E31B1">
        <w:rPr>
          <w:rFonts w:ascii="Aptos Narrow" w:hAnsi="Aptos Narrow"/>
          <w:b/>
          <w:bCs/>
        </w:rPr>
        <w:t xml:space="preserve">The following actions may be taken on a fraud alert generated by FIS </w:t>
      </w:r>
      <w:proofErr w:type="spellStart"/>
      <w:r w:rsidRPr="009E31B1">
        <w:rPr>
          <w:rFonts w:ascii="Aptos Narrow" w:hAnsi="Aptos Narrow"/>
          <w:b/>
          <w:bCs/>
        </w:rPr>
        <w:t>SecurLock</w:t>
      </w:r>
      <w:proofErr w:type="spellEnd"/>
      <w:r w:rsidRPr="009E31B1">
        <w:rPr>
          <w:rFonts w:ascii="Aptos Narrow" w:hAnsi="Aptos Narrow"/>
          <w:b/>
          <w:bCs/>
        </w:rPr>
        <w:t xml:space="preserve">: </w:t>
      </w:r>
    </w:p>
    <w:p w14:paraId="01E72CD3" w14:textId="0E05FA18" w:rsidR="009B05C7" w:rsidRDefault="30BEB283" w:rsidP="64F2A71C">
      <w:pPr>
        <w:pStyle w:val="ListParagraph"/>
        <w:numPr>
          <w:ilvl w:val="0"/>
          <w:numId w:val="6"/>
        </w:numPr>
        <w:shd w:val="clear" w:color="auto" w:fill="DAEEF3" w:themeFill="accent5" w:themeFillTint="33"/>
        <w:jc w:val="both"/>
        <w:rPr>
          <w:rFonts w:ascii="Aptos Narrow" w:hAnsi="Aptos Narrow"/>
        </w:rPr>
      </w:pPr>
      <w:r w:rsidRPr="64F2A71C">
        <w:rPr>
          <w:rFonts w:ascii="Aptos Narrow" w:hAnsi="Aptos Narrow"/>
        </w:rPr>
        <w:t xml:space="preserve">A temporary block can be placed on the card to protect the cardholder and then cardholder contact </w:t>
      </w:r>
      <w:r w:rsidR="270244A4" w:rsidRPr="64F2A71C">
        <w:rPr>
          <w:rFonts w:ascii="Aptos Narrow" w:hAnsi="Aptos Narrow"/>
        </w:rPr>
        <w:t>is initiated</w:t>
      </w:r>
      <w:r w:rsidRPr="64F2A71C">
        <w:rPr>
          <w:rFonts w:ascii="Aptos Narrow" w:hAnsi="Aptos Narrow"/>
        </w:rPr>
        <w:t>.</w:t>
      </w:r>
    </w:p>
    <w:p w14:paraId="231A48CB" w14:textId="341FCFD4" w:rsidR="009B05C7" w:rsidRDefault="30BEB283" w:rsidP="64F2A71C">
      <w:pPr>
        <w:pStyle w:val="ListParagraph"/>
        <w:numPr>
          <w:ilvl w:val="0"/>
          <w:numId w:val="6"/>
        </w:numPr>
        <w:shd w:val="clear" w:color="auto" w:fill="DAEEF3" w:themeFill="accent5" w:themeFillTint="33"/>
        <w:jc w:val="both"/>
        <w:rPr>
          <w:rFonts w:ascii="Aptos Narrow" w:hAnsi="Aptos Narrow"/>
        </w:rPr>
      </w:pPr>
      <w:r w:rsidRPr="64F2A71C">
        <w:rPr>
          <w:rFonts w:ascii="Aptos Narrow" w:hAnsi="Aptos Narrow"/>
        </w:rPr>
        <w:t xml:space="preserve">Cardholder contact is initiated and then a temporary block is added. </w:t>
      </w:r>
    </w:p>
    <w:p w14:paraId="431B173C" w14:textId="240F3CA0" w:rsidR="00C6698A" w:rsidRPr="009E31B1" w:rsidRDefault="30BEB283" w:rsidP="64F2A71C">
      <w:pPr>
        <w:pStyle w:val="ListParagraph"/>
        <w:numPr>
          <w:ilvl w:val="0"/>
          <w:numId w:val="6"/>
        </w:numPr>
        <w:shd w:val="clear" w:color="auto" w:fill="DAEEF3" w:themeFill="accent5" w:themeFillTint="33"/>
        <w:jc w:val="both"/>
        <w:rPr>
          <w:rFonts w:ascii="Aptos Narrow" w:hAnsi="Aptos Narrow"/>
        </w:rPr>
      </w:pPr>
      <w:r w:rsidRPr="64F2A71C">
        <w:rPr>
          <w:rFonts w:ascii="Aptos Narrow" w:hAnsi="Aptos Narrow"/>
        </w:rPr>
        <w:t xml:space="preserve">An authorization may be Real Time declined. </w:t>
      </w:r>
    </w:p>
    <w:p w14:paraId="5F1AD2A5" w14:textId="65CDC546" w:rsidR="009B05C7" w:rsidRDefault="30BEB283" w:rsidP="64F2A71C">
      <w:pPr>
        <w:pStyle w:val="ListParagraph"/>
        <w:numPr>
          <w:ilvl w:val="0"/>
          <w:numId w:val="6"/>
        </w:numPr>
        <w:shd w:val="clear" w:color="auto" w:fill="DAEEF3" w:themeFill="accent5" w:themeFillTint="33"/>
        <w:jc w:val="both"/>
        <w:rPr>
          <w:rFonts w:ascii="Aptos Narrow" w:hAnsi="Aptos Narrow"/>
        </w:rPr>
      </w:pPr>
      <w:r w:rsidRPr="64F2A71C">
        <w:rPr>
          <w:rFonts w:ascii="Aptos Narrow" w:hAnsi="Aptos Narrow"/>
        </w:rPr>
        <w:t xml:space="preserve">An Email may be generated to the cardholder if there is a valid email address on file. </w:t>
      </w:r>
    </w:p>
    <w:p w14:paraId="0991C524" w14:textId="37647E2C" w:rsidR="00C6698A" w:rsidRPr="009E31B1" w:rsidRDefault="30BEB283" w:rsidP="64F2A71C">
      <w:pPr>
        <w:pStyle w:val="ListParagraph"/>
        <w:numPr>
          <w:ilvl w:val="0"/>
          <w:numId w:val="6"/>
        </w:numPr>
        <w:shd w:val="clear" w:color="auto" w:fill="DAEEF3" w:themeFill="accent5" w:themeFillTint="33"/>
        <w:jc w:val="both"/>
        <w:rPr>
          <w:rFonts w:ascii="Aptos Narrow" w:hAnsi="Aptos Narrow"/>
        </w:rPr>
      </w:pPr>
      <w:r w:rsidRPr="64F2A71C">
        <w:rPr>
          <w:rFonts w:ascii="Aptos Narrow" w:hAnsi="Aptos Narrow"/>
        </w:rPr>
        <w:t>A call may be placed to the number on file, IF</w:t>
      </w:r>
      <w:r w:rsidRPr="64F2A71C">
        <w:rPr>
          <w:rFonts w:ascii="Aptos Narrow" w:hAnsi="Aptos Narrow"/>
          <w:b/>
          <w:bCs/>
        </w:rPr>
        <w:t xml:space="preserve"> </w:t>
      </w:r>
      <w:r w:rsidRPr="64F2A71C">
        <w:rPr>
          <w:rFonts w:ascii="Aptos Narrow" w:hAnsi="Aptos Narrow"/>
        </w:rPr>
        <w:t xml:space="preserve">we have not sent a text to a valid mobile number only. </w:t>
      </w:r>
    </w:p>
    <w:p w14:paraId="3844A4AF" w14:textId="6C353A77" w:rsidR="00C6698A" w:rsidRPr="009E31B1" w:rsidRDefault="30BEB283" w:rsidP="64F2A71C">
      <w:pPr>
        <w:pStyle w:val="ListParagraph"/>
        <w:numPr>
          <w:ilvl w:val="0"/>
          <w:numId w:val="6"/>
        </w:numPr>
        <w:shd w:val="clear" w:color="auto" w:fill="DAEEF3" w:themeFill="accent5" w:themeFillTint="33"/>
        <w:jc w:val="both"/>
        <w:rPr>
          <w:rFonts w:ascii="Aptos Narrow" w:hAnsi="Aptos Narrow"/>
        </w:rPr>
      </w:pPr>
      <w:r w:rsidRPr="64F2A71C">
        <w:rPr>
          <w:rFonts w:ascii="Aptos Narrow" w:hAnsi="Aptos Narrow"/>
        </w:rPr>
        <w:t xml:space="preserve">Updates of No Fraud or Confirmed Fraud can be performed within 7 days of the alert creation. After that the issuer will want to take any necessary actions like </w:t>
      </w:r>
      <w:r w:rsidR="270244A4" w:rsidRPr="64F2A71C">
        <w:rPr>
          <w:rFonts w:ascii="Aptos Narrow" w:hAnsi="Aptos Narrow"/>
        </w:rPr>
        <w:t>blocking</w:t>
      </w:r>
      <w:r w:rsidRPr="64F2A71C">
        <w:rPr>
          <w:rFonts w:ascii="Aptos Narrow" w:hAnsi="Aptos Narrow"/>
        </w:rPr>
        <w:t xml:space="preserve"> fraud or removing a temporary block. The issuer can also verify the contact information on file and remind the cardholder of our verification process for future alerts. </w:t>
      </w:r>
    </w:p>
    <w:p w14:paraId="7ECEFA3F" w14:textId="4EAAB3F4" w:rsidR="00C73AD8" w:rsidRDefault="30BEB283" w:rsidP="64F2A71C">
      <w:pPr>
        <w:pStyle w:val="ListParagraph"/>
        <w:numPr>
          <w:ilvl w:val="0"/>
          <w:numId w:val="6"/>
        </w:numPr>
        <w:shd w:val="clear" w:color="auto" w:fill="DAEEF3" w:themeFill="accent5" w:themeFillTint="33"/>
        <w:jc w:val="both"/>
        <w:rPr>
          <w:rFonts w:ascii="Aptos Narrow" w:hAnsi="Aptos Narrow"/>
        </w:rPr>
      </w:pPr>
      <w:r w:rsidRPr="64F2A71C">
        <w:rPr>
          <w:rFonts w:ascii="Aptos Narrow" w:hAnsi="Aptos Narrow"/>
        </w:rPr>
        <w:t>The account will be permanently blocked as Lost/Stolen if the cardholder is contacted and has confirmed that the activity is fraudulent.</w:t>
      </w:r>
    </w:p>
    <w:p w14:paraId="46D763CA" w14:textId="77777777" w:rsidR="00C73AD8" w:rsidRDefault="00C73AD8" w:rsidP="00792216">
      <w:pPr>
        <w:shd w:val="clear" w:color="auto" w:fill="DAEEF3" w:themeFill="accent5" w:themeFillTint="33"/>
        <w:jc w:val="both"/>
        <w:rPr>
          <w:rFonts w:ascii="Aptos Narrow" w:hAnsi="Aptos Narrow"/>
        </w:rPr>
      </w:pPr>
    </w:p>
    <w:p w14:paraId="607AE342" w14:textId="77777777" w:rsidR="00F109EE" w:rsidRDefault="00F109EE" w:rsidP="007E5A4A">
      <w:pPr>
        <w:shd w:val="clear" w:color="auto" w:fill="DAEEF3" w:themeFill="accent5" w:themeFillTint="33"/>
        <w:rPr>
          <w:rFonts w:ascii="Aptos Narrow" w:hAnsi="Aptos Narrow"/>
        </w:rPr>
      </w:pPr>
    </w:p>
    <w:p w14:paraId="656D4034" w14:textId="77777777" w:rsidR="002B1769" w:rsidRPr="002B1769" w:rsidRDefault="002B1769" w:rsidP="002B1769"/>
    <w:p w14:paraId="2B44F3F1" w14:textId="77777777" w:rsidR="00827171" w:rsidRPr="007C4325" w:rsidRDefault="00255D6E" w:rsidP="00255D6E">
      <w:pPr>
        <w:pStyle w:val="Heading2"/>
        <w:numPr>
          <w:ilvl w:val="0"/>
          <w:numId w:val="0"/>
        </w:numPr>
        <w:pBdr>
          <w:bottom w:val="single" w:sz="6" w:space="1" w:color="auto"/>
        </w:pBdr>
        <w:shd w:val="clear" w:color="auto" w:fill="C6D9F1" w:themeFill="text2" w:themeFillTint="33"/>
        <w:spacing w:before="0"/>
        <w:rPr>
          <w:rFonts w:cs="Arial"/>
          <w:szCs w:val="24"/>
        </w:rPr>
      </w:pPr>
      <w:bookmarkStart w:id="208" w:name="_Toc193800903"/>
      <w:r>
        <w:rPr>
          <w:rFonts w:cs="Arial"/>
          <w:szCs w:val="24"/>
        </w:rPr>
        <w:t xml:space="preserve">1.3 </w:t>
      </w:r>
      <w:r w:rsidR="00827171" w:rsidRPr="007C4325">
        <w:rPr>
          <w:rFonts w:cs="Arial"/>
          <w:szCs w:val="24"/>
        </w:rPr>
        <w:t xml:space="preserve">Model </w:t>
      </w:r>
      <w:r w:rsidR="00403E1E" w:rsidRPr="007C4325">
        <w:rPr>
          <w:rFonts w:cs="Arial"/>
          <w:szCs w:val="24"/>
        </w:rPr>
        <w:t xml:space="preserve">Key </w:t>
      </w:r>
      <w:r w:rsidR="00827171" w:rsidRPr="007C4325">
        <w:rPr>
          <w:rFonts w:cs="Arial"/>
          <w:szCs w:val="24"/>
        </w:rPr>
        <w:t>Stakeholders</w:t>
      </w:r>
      <w:r w:rsidR="00403E1E" w:rsidRPr="007C4325">
        <w:rPr>
          <w:rFonts w:cs="Arial"/>
          <w:szCs w:val="24"/>
        </w:rPr>
        <w:t>, Change Management, &amp; Outstanding Issues</w:t>
      </w:r>
      <w:bookmarkEnd w:id="208"/>
    </w:p>
    <w:p w14:paraId="0F4F315B" w14:textId="77777777" w:rsidR="008B4D5E" w:rsidRPr="008953B7" w:rsidRDefault="002A0C83" w:rsidP="006A692F">
      <w:pPr>
        <w:tabs>
          <w:tab w:val="left" w:pos="8520"/>
        </w:tabs>
        <w:rPr>
          <w:rStyle w:val="SubtleEmphasis"/>
        </w:rPr>
      </w:pPr>
      <w:r w:rsidRPr="008953B7">
        <w:rPr>
          <w:rStyle w:val="SubtleEmphasis"/>
        </w:rPr>
        <w:t>Describe</w:t>
      </w:r>
      <w:r w:rsidR="008B4D5E" w:rsidRPr="008953B7">
        <w:rPr>
          <w:rStyle w:val="SubtleEmphasis"/>
        </w:rPr>
        <w:t xml:space="preserve">, at </w:t>
      </w:r>
      <w:proofErr w:type="gramStart"/>
      <w:r w:rsidR="008B4D5E" w:rsidRPr="008953B7">
        <w:rPr>
          <w:rStyle w:val="SubtleEmphasis"/>
        </w:rPr>
        <w:t>minimum</w:t>
      </w:r>
      <w:proofErr w:type="gramEnd"/>
      <w:r w:rsidR="00256626" w:rsidRPr="008953B7">
        <w:rPr>
          <w:rStyle w:val="SubtleEmphasis"/>
        </w:rPr>
        <w:t>,</w:t>
      </w:r>
      <w:r w:rsidR="008B4D5E" w:rsidRPr="008953B7">
        <w:rPr>
          <w:rStyle w:val="SubtleEmphasis"/>
        </w:rPr>
        <w:t xml:space="preserve"> the following:</w:t>
      </w:r>
    </w:p>
    <w:p w14:paraId="6C252A80" w14:textId="77777777" w:rsidR="00403E1E" w:rsidRPr="008953B7" w:rsidRDefault="00403E1E" w:rsidP="00533A5F">
      <w:pPr>
        <w:pStyle w:val="ListParagraph"/>
        <w:numPr>
          <w:ilvl w:val="0"/>
          <w:numId w:val="19"/>
        </w:numPr>
        <w:tabs>
          <w:tab w:val="left" w:pos="8520"/>
        </w:tabs>
        <w:rPr>
          <w:rStyle w:val="SubtleEmphasis"/>
        </w:rPr>
      </w:pPr>
      <w:r w:rsidRPr="008953B7">
        <w:rPr>
          <w:rStyle w:val="SubtleEmphasis"/>
        </w:rPr>
        <w:t>Model output key stakeholders, review committee(s)</w:t>
      </w:r>
      <w:r w:rsidR="000C67FF" w:rsidRPr="008953B7">
        <w:rPr>
          <w:rStyle w:val="SubtleEmphasis"/>
        </w:rPr>
        <w:t>.</w:t>
      </w:r>
    </w:p>
    <w:p w14:paraId="68DC6469" w14:textId="77777777" w:rsidR="008B4D5E" w:rsidRPr="008953B7" w:rsidRDefault="008B4D5E" w:rsidP="008A289B">
      <w:pPr>
        <w:pStyle w:val="ListParagraph"/>
        <w:numPr>
          <w:ilvl w:val="0"/>
          <w:numId w:val="19"/>
        </w:numPr>
        <w:tabs>
          <w:tab w:val="left" w:pos="8520"/>
        </w:tabs>
        <w:jc w:val="both"/>
        <w:rPr>
          <w:rStyle w:val="SubtleEmphasis"/>
        </w:rPr>
      </w:pPr>
      <w:r w:rsidRPr="008953B7">
        <w:rPr>
          <w:rStyle w:val="SubtleEmphasis"/>
        </w:rPr>
        <w:lastRenderedPageBreak/>
        <w:t>H</w:t>
      </w:r>
      <w:r w:rsidR="002A0C83" w:rsidRPr="008953B7">
        <w:rPr>
          <w:rStyle w:val="SubtleEmphasis"/>
        </w:rPr>
        <w:t xml:space="preserve">igh level </w:t>
      </w:r>
      <w:r w:rsidR="00403E1E" w:rsidRPr="008953B7">
        <w:rPr>
          <w:rStyle w:val="SubtleEmphasis"/>
        </w:rPr>
        <w:t xml:space="preserve">summary of </w:t>
      </w:r>
      <w:r w:rsidR="002A0C83" w:rsidRPr="008953B7">
        <w:rPr>
          <w:rStyle w:val="SubtleEmphasis"/>
        </w:rPr>
        <w:t xml:space="preserve">model changes </w:t>
      </w:r>
      <w:r w:rsidR="00403E1E" w:rsidRPr="008953B7">
        <w:rPr>
          <w:rStyle w:val="SubtleEmphasis"/>
        </w:rPr>
        <w:t xml:space="preserve">in recent </w:t>
      </w:r>
      <w:proofErr w:type="gramStart"/>
      <w:r w:rsidR="00403E1E" w:rsidRPr="008953B7">
        <w:rPr>
          <w:rStyle w:val="SubtleEmphasis"/>
        </w:rPr>
        <w:t>time</w:t>
      </w:r>
      <w:proofErr w:type="gramEnd"/>
      <w:r w:rsidR="00403E1E" w:rsidRPr="008953B7">
        <w:rPr>
          <w:rStyle w:val="SubtleEmphasis"/>
        </w:rPr>
        <w:t xml:space="preserve"> or since last model validation</w:t>
      </w:r>
      <w:r w:rsidR="000C67FF" w:rsidRPr="008953B7">
        <w:rPr>
          <w:rStyle w:val="SubtleEmphasis"/>
        </w:rPr>
        <w:t>.</w:t>
      </w:r>
    </w:p>
    <w:p w14:paraId="6A051058" w14:textId="77777777" w:rsidR="008B4D5E" w:rsidRPr="008953B7" w:rsidRDefault="00403E1E" w:rsidP="00533A5F">
      <w:pPr>
        <w:pStyle w:val="ListParagraph"/>
        <w:numPr>
          <w:ilvl w:val="0"/>
          <w:numId w:val="19"/>
        </w:numPr>
        <w:tabs>
          <w:tab w:val="left" w:pos="8520"/>
        </w:tabs>
        <w:rPr>
          <w:rStyle w:val="SubtleEmphasis"/>
        </w:rPr>
      </w:pPr>
      <w:r w:rsidRPr="008953B7">
        <w:rPr>
          <w:rStyle w:val="SubtleEmphasis"/>
        </w:rPr>
        <w:t xml:space="preserve">High level summary of the latest model related business area audit and regulatory exam results including any outstanding findings, regulatory Matter Requiring Attention (MRAs), </w:t>
      </w:r>
      <w:r w:rsidR="002A0C83" w:rsidRPr="008953B7">
        <w:rPr>
          <w:rStyle w:val="SubtleEmphasis"/>
        </w:rPr>
        <w:t>and management self-identified issues</w:t>
      </w:r>
      <w:r w:rsidR="000C67FF" w:rsidRPr="008953B7">
        <w:rPr>
          <w:rStyle w:val="SubtleEmphasis"/>
        </w:rPr>
        <w:t>.</w:t>
      </w:r>
    </w:p>
    <w:p w14:paraId="5F50F801" w14:textId="77777777" w:rsidR="008953B7" w:rsidRDefault="008953B7" w:rsidP="008953B7">
      <w:pPr>
        <w:rPr>
          <w:rStyle w:val="SubtleEmphasis"/>
        </w:rPr>
      </w:pPr>
    </w:p>
    <w:p w14:paraId="404717C1" w14:textId="77777777" w:rsidR="008953B7" w:rsidRDefault="008953B7" w:rsidP="008953B7">
      <w:pPr>
        <w:rPr>
          <w:rStyle w:val="SubtleEmphasis"/>
        </w:rPr>
      </w:pPr>
      <w:r>
        <w:rPr>
          <w:rStyle w:val="SubtleEmphasis"/>
        </w:rPr>
        <w:t xml:space="preserve">Please ensure that </w:t>
      </w:r>
      <w:proofErr w:type="gramStart"/>
      <w:r w:rsidRPr="00E44504">
        <w:rPr>
          <w:rStyle w:val="SubtleEmphasis"/>
          <w:b/>
          <w:bCs/>
          <w:u w:val="single"/>
        </w:rPr>
        <w:t>all of</w:t>
      </w:r>
      <w:proofErr w:type="gramEnd"/>
      <w:r w:rsidRPr="008953B7">
        <w:rPr>
          <w:rStyle w:val="SubtleEmphasis"/>
          <w:u w:val="single"/>
        </w:rPr>
        <w:t xml:space="preserve"> </w:t>
      </w:r>
      <w:r>
        <w:rPr>
          <w:rStyle w:val="SubtleEmphasis"/>
        </w:rPr>
        <w:t>the points mentioned above are addressed.</w:t>
      </w:r>
    </w:p>
    <w:p w14:paraId="02671558" w14:textId="77777777" w:rsidR="00314EFA" w:rsidRDefault="00314EFA" w:rsidP="00314EFA">
      <w:pPr>
        <w:rPr>
          <w:rFonts w:ascii="Arial Narrow" w:hAnsi="Arial Narrow"/>
        </w:rPr>
      </w:pPr>
    </w:p>
    <w:p w14:paraId="47AA765C" w14:textId="77777777" w:rsidR="00256626" w:rsidRDefault="00256626" w:rsidP="00256626">
      <w:pPr>
        <w:shd w:val="clear" w:color="auto" w:fill="DAEEF3" w:themeFill="accent5" w:themeFillTint="33"/>
        <w:rPr>
          <w:rFonts w:ascii="Aptos Narrow" w:hAnsi="Aptos Narrow"/>
        </w:rPr>
      </w:pPr>
      <w:bookmarkStart w:id="209" w:name="OLE_LINK13"/>
      <w:r>
        <w:rPr>
          <w:rFonts w:ascii="Aptos Narrow" w:hAnsi="Aptos Narrow"/>
        </w:rPr>
        <w:t xml:space="preserve">Model Owner: </w:t>
      </w:r>
      <w:r w:rsidR="00C719C8">
        <w:rPr>
          <w:rFonts w:ascii="Aptos Narrow" w:hAnsi="Aptos Narrow"/>
        </w:rPr>
        <w:t xml:space="preserve"> </w:t>
      </w:r>
    </w:p>
    <w:p w14:paraId="718B7366" w14:textId="77777777" w:rsidR="00256626" w:rsidRDefault="00256626" w:rsidP="00256626">
      <w:pPr>
        <w:shd w:val="clear" w:color="auto" w:fill="DAEEF3" w:themeFill="accent5" w:themeFillTint="33"/>
        <w:rPr>
          <w:rFonts w:ascii="Aptos Narrow" w:hAnsi="Aptos Narrow"/>
        </w:rPr>
      </w:pPr>
    </w:p>
    <w:p w14:paraId="0DD707F1" w14:textId="77777777" w:rsidR="00CF3E01" w:rsidRPr="004F6BB8" w:rsidRDefault="0078611A" w:rsidP="004F6BB8">
      <w:pPr>
        <w:shd w:val="clear" w:color="auto" w:fill="DAEEF3" w:themeFill="accent5" w:themeFillTint="33"/>
        <w:jc w:val="both"/>
        <w:rPr>
          <w:rFonts w:ascii="Aptos Narrow" w:hAnsi="Aptos Narrow"/>
        </w:rPr>
      </w:pPr>
      <w:bookmarkStart w:id="210" w:name="_Toc533418054"/>
      <w:bookmarkStart w:id="211" w:name="_Toc533425059"/>
      <w:bookmarkStart w:id="212" w:name="_Toc533425516"/>
      <w:bookmarkStart w:id="213" w:name="_Toc533425697"/>
      <w:bookmarkStart w:id="214" w:name="_Toc533428180"/>
      <w:bookmarkStart w:id="215" w:name="_Toc533428374"/>
      <w:bookmarkStart w:id="216" w:name="_Toc533598468"/>
      <w:bookmarkStart w:id="217" w:name="_Toc533598961"/>
      <w:bookmarkStart w:id="218" w:name="_Toc533599138"/>
      <w:bookmarkStart w:id="219" w:name="_Toc533604010"/>
      <w:bookmarkStart w:id="220" w:name="_Toc533604775"/>
      <w:bookmarkStart w:id="221" w:name="_Toc533604972"/>
      <w:bookmarkStart w:id="222" w:name="_Toc533675219"/>
      <w:bookmarkStart w:id="223" w:name="_Toc533418055"/>
      <w:bookmarkStart w:id="224" w:name="_Toc533425060"/>
      <w:bookmarkStart w:id="225" w:name="_Toc533425517"/>
      <w:bookmarkStart w:id="226" w:name="_Toc533425698"/>
      <w:bookmarkStart w:id="227" w:name="_Toc533428181"/>
      <w:bookmarkStart w:id="228" w:name="_Toc533428375"/>
      <w:bookmarkStart w:id="229" w:name="_Toc533598469"/>
      <w:bookmarkStart w:id="230" w:name="_Toc533598962"/>
      <w:bookmarkStart w:id="231" w:name="_Toc533599139"/>
      <w:bookmarkStart w:id="232" w:name="_Toc533604011"/>
      <w:bookmarkStart w:id="233" w:name="_Toc533604776"/>
      <w:bookmarkStart w:id="234" w:name="_Toc533604973"/>
      <w:bookmarkStart w:id="235" w:name="_Toc533675220"/>
      <w:bookmarkStart w:id="236" w:name="_Toc533418056"/>
      <w:bookmarkStart w:id="237" w:name="_Toc533425061"/>
      <w:bookmarkStart w:id="238" w:name="_Toc533425518"/>
      <w:bookmarkStart w:id="239" w:name="_Toc533425699"/>
      <w:bookmarkStart w:id="240" w:name="_Toc533428182"/>
      <w:bookmarkStart w:id="241" w:name="_Toc533428376"/>
      <w:bookmarkStart w:id="242" w:name="_Toc533598470"/>
      <w:bookmarkStart w:id="243" w:name="_Toc533598963"/>
      <w:bookmarkStart w:id="244" w:name="_Toc533599140"/>
      <w:bookmarkStart w:id="245" w:name="_Toc533604012"/>
      <w:bookmarkStart w:id="246" w:name="_Toc533604777"/>
      <w:bookmarkStart w:id="247" w:name="_Toc533604974"/>
      <w:bookmarkStart w:id="248" w:name="_Toc533675221"/>
      <w:bookmarkStart w:id="249" w:name="_Toc533418057"/>
      <w:bookmarkStart w:id="250" w:name="_Toc533425062"/>
      <w:bookmarkStart w:id="251" w:name="_Toc533425519"/>
      <w:bookmarkStart w:id="252" w:name="_Toc533425700"/>
      <w:bookmarkStart w:id="253" w:name="_Toc533428183"/>
      <w:bookmarkStart w:id="254" w:name="_Toc533428377"/>
      <w:bookmarkStart w:id="255" w:name="_Toc533598471"/>
      <w:bookmarkStart w:id="256" w:name="_Toc533598964"/>
      <w:bookmarkStart w:id="257" w:name="_Toc533599141"/>
      <w:bookmarkStart w:id="258" w:name="_Toc533604013"/>
      <w:bookmarkStart w:id="259" w:name="_Toc533604778"/>
      <w:bookmarkStart w:id="260" w:name="_Toc533604975"/>
      <w:bookmarkStart w:id="261" w:name="_Toc533675222"/>
      <w:bookmarkStart w:id="262" w:name="_Toc533418058"/>
      <w:bookmarkStart w:id="263" w:name="_Toc533425063"/>
      <w:bookmarkStart w:id="264" w:name="_Toc533425520"/>
      <w:bookmarkStart w:id="265" w:name="_Toc533425701"/>
      <w:bookmarkStart w:id="266" w:name="_Toc533428184"/>
      <w:bookmarkStart w:id="267" w:name="_Toc533428378"/>
      <w:bookmarkStart w:id="268" w:name="_Toc533598472"/>
      <w:bookmarkStart w:id="269" w:name="_Toc533598965"/>
      <w:bookmarkStart w:id="270" w:name="_Toc533599142"/>
      <w:bookmarkStart w:id="271" w:name="_Toc533604014"/>
      <w:bookmarkStart w:id="272" w:name="_Toc533604779"/>
      <w:bookmarkStart w:id="273" w:name="_Toc533604976"/>
      <w:bookmarkStart w:id="274" w:name="_Toc533675223"/>
      <w:bookmarkStart w:id="275" w:name="_Toc533418059"/>
      <w:bookmarkStart w:id="276" w:name="_Toc533425064"/>
      <w:bookmarkStart w:id="277" w:name="_Toc533425521"/>
      <w:bookmarkStart w:id="278" w:name="_Toc533425702"/>
      <w:bookmarkStart w:id="279" w:name="_Toc533428185"/>
      <w:bookmarkStart w:id="280" w:name="_Toc533428379"/>
      <w:bookmarkStart w:id="281" w:name="_Toc533598473"/>
      <w:bookmarkStart w:id="282" w:name="_Toc533598966"/>
      <w:bookmarkStart w:id="283" w:name="_Toc533599143"/>
      <w:bookmarkStart w:id="284" w:name="_Toc533604015"/>
      <w:bookmarkStart w:id="285" w:name="_Toc533604780"/>
      <w:bookmarkStart w:id="286" w:name="_Toc533604977"/>
      <w:bookmarkStart w:id="287" w:name="_Toc533675224"/>
      <w:bookmarkStart w:id="288" w:name="_Toc533418060"/>
      <w:bookmarkStart w:id="289" w:name="_Toc533425065"/>
      <w:bookmarkStart w:id="290" w:name="_Toc533425522"/>
      <w:bookmarkStart w:id="291" w:name="_Toc533425703"/>
      <w:bookmarkStart w:id="292" w:name="_Toc533428186"/>
      <w:bookmarkStart w:id="293" w:name="_Toc533428380"/>
      <w:bookmarkStart w:id="294" w:name="_Toc533598474"/>
      <w:bookmarkStart w:id="295" w:name="_Toc533598967"/>
      <w:bookmarkStart w:id="296" w:name="_Toc533599144"/>
      <w:bookmarkStart w:id="297" w:name="_Toc533604016"/>
      <w:bookmarkStart w:id="298" w:name="_Toc533604781"/>
      <w:bookmarkStart w:id="299" w:name="_Toc533604978"/>
      <w:bookmarkStart w:id="300" w:name="_Toc533675225"/>
      <w:bookmarkStart w:id="301" w:name="_Toc533418061"/>
      <w:bookmarkStart w:id="302" w:name="_Toc533425066"/>
      <w:bookmarkStart w:id="303" w:name="_Toc533425523"/>
      <w:bookmarkStart w:id="304" w:name="_Toc533425704"/>
      <w:bookmarkStart w:id="305" w:name="_Toc533428187"/>
      <w:bookmarkStart w:id="306" w:name="_Toc533428381"/>
      <w:bookmarkStart w:id="307" w:name="_Toc533598475"/>
      <w:bookmarkStart w:id="308" w:name="_Toc533598968"/>
      <w:bookmarkStart w:id="309" w:name="_Toc533599145"/>
      <w:bookmarkStart w:id="310" w:name="_Toc533604017"/>
      <w:bookmarkStart w:id="311" w:name="_Toc533604782"/>
      <w:bookmarkStart w:id="312" w:name="_Toc533604979"/>
      <w:bookmarkStart w:id="313" w:name="_Toc533675226"/>
      <w:bookmarkStart w:id="314" w:name="_Toc533418062"/>
      <w:bookmarkStart w:id="315" w:name="_Toc533425067"/>
      <w:bookmarkStart w:id="316" w:name="_Toc533425524"/>
      <w:bookmarkStart w:id="317" w:name="_Toc533425705"/>
      <w:bookmarkStart w:id="318" w:name="_Toc533428188"/>
      <w:bookmarkStart w:id="319" w:name="_Toc533428382"/>
      <w:bookmarkStart w:id="320" w:name="_Toc533598476"/>
      <w:bookmarkStart w:id="321" w:name="_Toc533598969"/>
      <w:bookmarkStart w:id="322" w:name="_Toc533599146"/>
      <w:bookmarkStart w:id="323" w:name="_Toc533604018"/>
      <w:bookmarkStart w:id="324" w:name="_Toc533604783"/>
      <w:bookmarkStart w:id="325" w:name="_Toc533604980"/>
      <w:bookmarkStart w:id="326" w:name="_Toc533675227"/>
      <w:bookmarkStart w:id="327" w:name="_Toc533418063"/>
      <w:bookmarkStart w:id="328" w:name="_Toc533425068"/>
      <w:bookmarkStart w:id="329" w:name="_Toc533425525"/>
      <w:bookmarkStart w:id="330" w:name="_Toc533425706"/>
      <w:bookmarkStart w:id="331" w:name="_Toc533428189"/>
      <w:bookmarkStart w:id="332" w:name="_Toc533428383"/>
      <w:bookmarkStart w:id="333" w:name="_Toc533598477"/>
      <w:bookmarkStart w:id="334" w:name="_Toc533598970"/>
      <w:bookmarkStart w:id="335" w:name="_Toc533599147"/>
      <w:bookmarkStart w:id="336" w:name="_Toc533604019"/>
      <w:bookmarkStart w:id="337" w:name="_Toc533604784"/>
      <w:bookmarkStart w:id="338" w:name="_Toc533604981"/>
      <w:bookmarkStart w:id="339" w:name="_Toc533675228"/>
      <w:bookmarkStart w:id="340" w:name="_Toc533418064"/>
      <w:bookmarkStart w:id="341" w:name="_Toc533425069"/>
      <w:bookmarkStart w:id="342" w:name="_Toc533425526"/>
      <w:bookmarkStart w:id="343" w:name="_Toc533425707"/>
      <w:bookmarkStart w:id="344" w:name="_Toc533428190"/>
      <w:bookmarkStart w:id="345" w:name="_Toc533428384"/>
      <w:bookmarkStart w:id="346" w:name="_Toc533598478"/>
      <w:bookmarkStart w:id="347" w:name="_Toc533598971"/>
      <w:bookmarkStart w:id="348" w:name="_Toc533599148"/>
      <w:bookmarkStart w:id="349" w:name="_Toc533604020"/>
      <w:bookmarkStart w:id="350" w:name="_Toc533604785"/>
      <w:bookmarkStart w:id="351" w:name="_Toc533604982"/>
      <w:bookmarkStart w:id="352" w:name="_Toc533675229"/>
      <w:bookmarkStart w:id="353" w:name="_Toc533418065"/>
      <w:bookmarkStart w:id="354" w:name="_Toc533425070"/>
      <w:bookmarkStart w:id="355" w:name="_Toc533425527"/>
      <w:bookmarkStart w:id="356" w:name="_Toc533425708"/>
      <w:bookmarkStart w:id="357" w:name="_Toc533428191"/>
      <w:bookmarkStart w:id="358" w:name="_Toc533428385"/>
      <w:bookmarkStart w:id="359" w:name="_Toc533598479"/>
      <w:bookmarkStart w:id="360" w:name="_Toc533598972"/>
      <w:bookmarkStart w:id="361" w:name="_Toc533599149"/>
      <w:bookmarkStart w:id="362" w:name="_Toc533604021"/>
      <w:bookmarkStart w:id="363" w:name="_Toc533604786"/>
      <w:bookmarkStart w:id="364" w:name="_Toc533604983"/>
      <w:bookmarkStart w:id="365" w:name="_Toc533675230"/>
      <w:bookmarkStart w:id="366" w:name="_Toc533418066"/>
      <w:bookmarkStart w:id="367" w:name="_Toc533425071"/>
      <w:bookmarkStart w:id="368" w:name="_Toc533425528"/>
      <w:bookmarkStart w:id="369" w:name="_Toc533425709"/>
      <w:bookmarkStart w:id="370" w:name="_Toc533428192"/>
      <w:bookmarkStart w:id="371" w:name="_Toc533428386"/>
      <w:bookmarkStart w:id="372" w:name="_Toc533598480"/>
      <w:bookmarkStart w:id="373" w:name="_Toc533598973"/>
      <w:bookmarkStart w:id="374" w:name="_Toc533599150"/>
      <w:bookmarkStart w:id="375" w:name="_Toc533604022"/>
      <w:bookmarkStart w:id="376" w:name="_Toc533604787"/>
      <w:bookmarkStart w:id="377" w:name="_Toc533604984"/>
      <w:bookmarkStart w:id="378" w:name="_Toc533675231"/>
      <w:bookmarkStart w:id="379" w:name="_Toc533418067"/>
      <w:bookmarkStart w:id="380" w:name="_Toc533425072"/>
      <w:bookmarkStart w:id="381" w:name="_Toc533425529"/>
      <w:bookmarkStart w:id="382" w:name="_Toc533425710"/>
      <w:bookmarkStart w:id="383" w:name="_Toc533428193"/>
      <w:bookmarkStart w:id="384" w:name="_Toc533428387"/>
      <w:bookmarkStart w:id="385" w:name="_Toc533598481"/>
      <w:bookmarkStart w:id="386" w:name="_Toc533598974"/>
      <w:bookmarkStart w:id="387" w:name="_Toc533599151"/>
      <w:bookmarkStart w:id="388" w:name="_Toc533604023"/>
      <w:bookmarkStart w:id="389" w:name="_Toc533604788"/>
      <w:bookmarkStart w:id="390" w:name="_Toc533604985"/>
      <w:bookmarkStart w:id="391" w:name="_Toc533675232"/>
      <w:bookmarkStart w:id="392" w:name="_Toc533418068"/>
      <w:bookmarkStart w:id="393" w:name="_Toc533425073"/>
      <w:bookmarkStart w:id="394" w:name="_Toc533425530"/>
      <w:bookmarkStart w:id="395" w:name="_Toc533425711"/>
      <w:bookmarkStart w:id="396" w:name="_Toc533428194"/>
      <w:bookmarkStart w:id="397" w:name="_Toc533428388"/>
      <w:bookmarkStart w:id="398" w:name="_Toc533598482"/>
      <w:bookmarkStart w:id="399" w:name="_Toc533598975"/>
      <w:bookmarkStart w:id="400" w:name="_Toc533599152"/>
      <w:bookmarkStart w:id="401" w:name="_Toc533604024"/>
      <w:bookmarkStart w:id="402" w:name="_Toc533604789"/>
      <w:bookmarkStart w:id="403" w:name="_Toc533604986"/>
      <w:bookmarkStart w:id="404" w:name="_Toc533675233"/>
      <w:bookmarkStart w:id="405" w:name="_Toc533418069"/>
      <w:bookmarkStart w:id="406" w:name="_Toc533425074"/>
      <w:bookmarkStart w:id="407" w:name="_Toc533425531"/>
      <w:bookmarkStart w:id="408" w:name="_Toc533425712"/>
      <w:bookmarkStart w:id="409" w:name="_Toc533428195"/>
      <w:bookmarkStart w:id="410" w:name="_Toc533428389"/>
      <w:bookmarkStart w:id="411" w:name="_Toc533598483"/>
      <w:bookmarkStart w:id="412" w:name="_Toc533598976"/>
      <w:bookmarkStart w:id="413" w:name="_Toc533599153"/>
      <w:bookmarkStart w:id="414" w:name="_Toc533604025"/>
      <w:bookmarkStart w:id="415" w:name="_Toc533604790"/>
      <w:bookmarkStart w:id="416" w:name="_Toc533604987"/>
      <w:bookmarkStart w:id="417" w:name="_Toc533675234"/>
      <w:bookmarkStart w:id="418" w:name="_Toc533418070"/>
      <w:bookmarkStart w:id="419" w:name="_Toc533425075"/>
      <w:bookmarkStart w:id="420" w:name="_Toc533425532"/>
      <w:bookmarkStart w:id="421" w:name="_Toc533425713"/>
      <w:bookmarkStart w:id="422" w:name="_Toc533428196"/>
      <w:bookmarkStart w:id="423" w:name="_Toc533428390"/>
      <w:bookmarkStart w:id="424" w:name="_Toc533598484"/>
      <w:bookmarkStart w:id="425" w:name="_Toc533598977"/>
      <w:bookmarkStart w:id="426" w:name="_Toc533599154"/>
      <w:bookmarkStart w:id="427" w:name="_Toc533604026"/>
      <w:bookmarkStart w:id="428" w:name="_Toc533604791"/>
      <w:bookmarkStart w:id="429" w:name="_Toc533604988"/>
      <w:bookmarkStart w:id="430" w:name="_Toc533675235"/>
      <w:bookmarkStart w:id="431" w:name="_Toc533418071"/>
      <w:bookmarkStart w:id="432" w:name="_Toc533425076"/>
      <w:bookmarkStart w:id="433" w:name="_Toc533425533"/>
      <w:bookmarkStart w:id="434" w:name="_Toc533425714"/>
      <w:bookmarkStart w:id="435" w:name="_Toc533428197"/>
      <w:bookmarkStart w:id="436" w:name="_Toc533428391"/>
      <w:bookmarkStart w:id="437" w:name="_Toc533598485"/>
      <w:bookmarkStart w:id="438" w:name="_Toc533598978"/>
      <w:bookmarkStart w:id="439" w:name="_Toc533599155"/>
      <w:bookmarkStart w:id="440" w:name="_Toc533604027"/>
      <w:bookmarkStart w:id="441" w:name="_Toc533604792"/>
      <w:bookmarkStart w:id="442" w:name="_Toc533604989"/>
      <w:bookmarkStart w:id="443" w:name="_Toc533675236"/>
      <w:bookmarkStart w:id="444" w:name="_Toc533418072"/>
      <w:bookmarkStart w:id="445" w:name="_Toc533425077"/>
      <w:bookmarkStart w:id="446" w:name="_Toc533425534"/>
      <w:bookmarkStart w:id="447" w:name="_Toc533425715"/>
      <w:bookmarkStart w:id="448" w:name="_Toc533428198"/>
      <w:bookmarkStart w:id="449" w:name="_Toc533428392"/>
      <w:bookmarkStart w:id="450" w:name="_Toc533598486"/>
      <w:bookmarkStart w:id="451" w:name="_Toc533598979"/>
      <w:bookmarkStart w:id="452" w:name="_Toc533599156"/>
      <w:bookmarkStart w:id="453" w:name="_Toc533604028"/>
      <w:bookmarkStart w:id="454" w:name="_Toc533604793"/>
      <w:bookmarkStart w:id="455" w:name="_Toc533604990"/>
      <w:bookmarkStart w:id="456" w:name="_Toc533675237"/>
      <w:bookmarkStart w:id="457" w:name="_Toc533418073"/>
      <w:bookmarkStart w:id="458" w:name="_Toc533425078"/>
      <w:bookmarkStart w:id="459" w:name="_Toc533425535"/>
      <w:bookmarkStart w:id="460" w:name="_Toc533425716"/>
      <w:bookmarkStart w:id="461" w:name="_Toc533428199"/>
      <w:bookmarkStart w:id="462" w:name="_Toc533428393"/>
      <w:bookmarkStart w:id="463" w:name="_Toc533598487"/>
      <w:bookmarkStart w:id="464" w:name="_Toc533598980"/>
      <w:bookmarkStart w:id="465" w:name="_Toc533599157"/>
      <w:bookmarkStart w:id="466" w:name="_Toc533604029"/>
      <w:bookmarkStart w:id="467" w:name="_Toc533604794"/>
      <w:bookmarkStart w:id="468" w:name="_Toc533604991"/>
      <w:bookmarkStart w:id="469" w:name="_Toc533675238"/>
      <w:bookmarkStart w:id="470" w:name="_Toc533418074"/>
      <w:bookmarkStart w:id="471" w:name="_Toc533425079"/>
      <w:bookmarkStart w:id="472" w:name="_Toc533425536"/>
      <w:bookmarkStart w:id="473" w:name="_Toc533425717"/>
      <w:bookmarkStart w:id="474" w:name="_Toc533428200"/>
      <w:bookmarkStart w:id="475" w:name="_Toc533428394"/>
      <w:bookmarkStart w:id="476" w:name="_Toc533598488"/>
      <w:bookmarkStart w:id="477" w:name="_Toc533598981"/>
      <w:bookmarkStart w:id="478" w:name="_Toc533599158"/>
      <w:bookmarkStart w:id="479" w:name="_Toc533604030"/>
      <w:bookmarkStart w:id="480" w:name="_Toc533604795"/>
      <w:bookmarkStart w:id="481" w:name="_Toc533604992"/>
      <w:bookmarkStart w:id="482" w:name="_Toc533675239"/>
      <w:bookmarkStart w:id="483" w:name="_Toc533418075"/>
      <w:bookmarkStart w:id="484" w:name="_Toc533425080"/>
      <w:bookmarkStart w:id="485" w:name="_Toc533425537"/>
      <w:bookmarkStart w:id="486" w:name="_Toc533425718"/>
      <w:bookmarkStart w:id="487" w:name="_Toc533428201"/>
      <w:bookmarkStart w:id="488" w:name="_Toc533428395"/>
      <w:bookmarkStart w:id="489" w:name="_Toc533598489"/>
      <w:bookmarkStart w:id="490" w:name="_Toc533598982"/>
      <w:bookmarkStart w:id="491" w:name="_Toc533599159"/>
      <w:bookmarkStart w:id="492" w:name="_Toc533604031"/>
      <w:bookmarkStart w:id="493" w:name="_Toc533604796"/>
      <w:bookmarkStart w:id="494" w:name="_Toc533604993"/>
      <w:bookmarkStart w:id="495" w:name="_Toc533675240"/>
      <w:bookmarkStart w:id="496" w:name="_Toc530985941"/>
      <w:bookmarkStart w:id="497" w:name="_Toc533412825"/>
      <w:bookmarkStart w:id="498" w:name="_Toc533412911"/>
      <w:bookmarkStart w:id="499" w:name="_Toc533414659"/>
      <w:bookmarkStart w:id="500" w:name="_Toc533418076"/>
      <w:bookmarkStart w:id="501" w:name="_Toc533425081"/>
      <w:bookmarkStart w:id="502" w:name="_Toc533425538"/>
      <w:bookmarkStart w:id="503" w:name="_Toc533425719"/>
      <w:bookmarkStart w:id="504" w:name="_Toc533428202"/>
      <w:bookmarkStart w:id="505" w:name="_Toc533428396"/>
      <w:bookmarkStart w:id="506" w:name="_Toc533428952"/>
      <w:bookmarkStart w:id="507" w:name="_Toc533578455"/>
      <w:bookmarkStart w:id="508" w:name="_Toc533598490"/>
      <w:bookmarkStart w:id="509" w:name="_Toc533598983"/>
      <w:bookmarkStart w:id="510" w:name="_Toc533599160"/>
      <w:bookmarkStart w:id="511" w:name="_Toc533604032"/>
      <w:bookmarkStart w:id="512" w:name="_Toc533604797"/>
      <w:bookmarkStart w:id="513" w:name="_Toc533604994"/>
      <w:bookmarkStart w:id="514" w:name="_Toc533675241"/>
      <w:bookmarkStart w:id="515" w:name="_Toc533763377"/>
      <w:bookmarkStart w:id="516" w:name="_Toc533763434"/>
      <w:bookmarkStart w:id="517" w:name="_Toc534015734"/>
      <w:bookmarkStart w:id="518" w:name="_Toc534015790"/>
      <w:bookmarkStart w:id="519" w:name="_Toc534015960"/>
      <w:bookmarkStart w:id="520" w:name="_Toc534019537"/>
      <w:bookmarkStart w:id="521" w:name="_Toc534019661"/>
      <w:bookmarkStart w:id="522" w:name="_Toc534019773"/>
      <w:bookmarkStart w:id="523" w:name="_Toc534026904"/>
      <w:bookmarkStart w:id="524" w:name="_Toc534182721"/>
      <w:bookmarkStart w:id="525" w:name="_Toc534188932"/>
      <w:bookmarkStart w:id="526" w:name="_Toc534189904"/>
      <w:bookmarkStart w:id="527" w:name="_Toc534199310"/>
      <w:bookmarkStart w:id="528" w:name="_Toc1477112"/>
      <w:bookmarkStart w:id="529" w:name="_Toc1477175"/>
      <w:bookmarkStart w:id="530" w:name="_Toc2693029"/>
      <w:bookmarkStart w:id="531" w:name="_Toc2693097"/>
      <w:bookmarkStart w:id="532" w:name="_Toc2693199"/>
      <w:bookmarkStart w:id="533" w:name="_Toc2693279"/>
      <w:bookmarkStart w:id="534" w:name="_Toc2693343"/>
      <w:bookmarkStart w:id="535" w:name="_Toc2694419"/>
      <w:bookmarkStart w:id="536" w:name="_Toc2956626"/>
      <w:bookmarkStart w:id="537" w:name="_Toc3447829"/>
      <w:bookmarkStart w:id="538" w:name="_Toc3890894"/>
      <w:bookmarkStart w:id="539" w:name="_Toc22641288"/>
      <w:bookmarkStart w:id="540" w:name="_Toc22641700"/>
      <w:bookmarkStart w:id="541" w:name="_Toc22642681"/>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r w:rsidRPr="004F6BB8">
        <w:rPr>
          <w:rFonts w:ascii="Aptos Narrow" w:hAnsi="Aptos Narrow"/>
        </w:rPr>
        <w:t xml:space="preserve">1. </w:t>
      </w:r>
      <w:r w:rsidR="00CF3E01" w:rsidRPr="004F6BB8">
        <w:rPr>
          <w:rFonts w:ascii="Aptos Narrow" w:hAnsi="Aptos Narrow"/>
        </w:rPr>
        <w:t>The key roles and responsibilities as they pertain to the</w:t>
      </w:r>
      <w:r w:rsidRPr="004F6BB8">
        <w:rPr>
          <w:rFonts w:ascii="Aptos Narrow" w:hAnsi="Aptos Narrow"/>
        </w:rPr>
        <w:t xml:space="preserve"> </w:t>
      </w:r>
      <w:proofErr w:type="spellStart"/>
      <w:r w:rsidRPr="004F6BB8">
        <w:rPr>
          <w:rFonts w:ascii="Aptos Narrow" w:hAnsi="Aptos Narrow"/>
        </w:rPr>
        <w:t>SecurLock</w:t>
      </w:r>
      <w:proofErr w:type="spellEnd"/>
      <w:r w:rsidR="00CF3E01" w:rsidRPr="004F6BB8">
        <w:rPr>
          <w:rFonts w:ascii="Aptos Narrow" w:hAnsi="Aptos Narrow"/>
        </w:rPr>
        <w:t xml:space="preserve"> model are as follows: </w:t>
      </w:r>
    </w:p>
    <w:p w14:paraId="0D587402" w14:textId="77777777" w:rsidR="00CF3E01" w:rsidRPr="004F6BB8" w:rsidRDefault="00CF3E01" w:rsidP="004F6BB8">
      <w:pPr>
        <w:shd w:val="clear" w:color="auto" w:fill="DAEEF3" w:themeFill="accent5" w:themeFillTint="33"/>
        <w:jc w:val="both"/>
        <w:rPr>
          <w:rFonts w:ascii="Aptos Narrow" w:hAnsi="Aptos Narrow"/>
        </w:rPr>
      </w:pPr>
    </w:p>
    <w:p w14:paraId="156720D5" w14:textId="77777777" w:rsidR="00CF3E01" w:rsidRPr="004F6BB8" w:rsidRDefault="00CF3E01" w:rsidP="004F6BB8">
      <w:pPr>
        <w:shd w:val="clear" w:color="auto" w:fill="DAEEF3" w:themeFill="accent5" w:themeFillTint="33"/>
        <w:ind w:firstLine="360"/>
        <w:jc w:val="both"/>
        <w:rPr>
          <w:rFonts w:ascii="Aptos Narrow" w:hAnsi="Aptos Narrow"/>
          <w:b/>
          <w:bCs/>
        </w:rPr>
      </w:pPr>
      <w:r w:rsidRPr="004F6BB8">
        <w:rPr>
          <w:rFonts w:ascii="Aptos Narrow" w:hAnsi="Aptos Narrow"/>
          <w:b/>
          <w:bCs/>
        </w:rPr>
        <w:t>Model Owner</w:t>
      </w:r>
    </w:p>
    <w:p w14:paraId="30635662" w14:textId="076107BF" w:rsidR="00CF3E01" w:rsidRPr="004F6BB8" w:rsidRDefault="00CF3E01" w:rsidP="004F6BB8">
      <w:pPr>
        <w:pStyle w:val="ListParagraph"/>
        <w:numPr>
          <w:ilvl w:val="0"/>
          <w:numId w:val="25"/>
        </w:numPr>
        <w:shd w:val="clear" w:color="auto" w:fill="DAEEF3" w:themeFill="accent5" w:themeFillTint="33"/>
        <w:jc w:val="both"/>
        <w:rPr>
          <w:rFonts w:ascii="Aptos Narrow" w:hAnsi="Aptos Narrow"/>
        </w:rPr>
      </w:pPr>
      <w:bookmarkStart w:id="542" w:name="OLE_LINK140"/>
      <w:r w:rsidRPr="4AF88DE3">
        <w:rPr>
          <w:rFonts w:ascii="Aptos Narrow" w:hAnsi="Aptos Narrow"/>
        </w:rPr>
        <w:t>Enterprise Risk Management (ERM)</w:t>
      </w:r>
      <w:r w:rsidR="00B35828" w:rsidRPr="4AF88DE3">
        <w:rPr>
          <w:rFonts w:ascii="Aptos Narrow" w:hAnsi="Aptos Narrow"/>
        </w:rPr>
        <w:t>: Lead</w:t>
      </w:r>
      <w:r w:rsidRPr="4AF88DE3">
        <w:rPr>
          <w:rFonts w:ascii="Aptos Narrow" w:hAnsi="Aptos Narrow"/>
        </w:rPr>
        <w:t xml:space="preserve"> and coordinate with</w:t>
      </w:r>
      <w:r w:rsidR="31930484" w:rsidRPr="4AF88DE3">
        <w:rPr>
          <w:rFonts w:ascii="Aptos Narrow" w:hAnsi="Aptos Narrow"/>
        </w:rPr>
        <w:t xml:space="preserve"> </w:t>
      </w:r>
      <w:r w:rsidR="0033180E" w:rsidRPr="4AF88DE3">
        <w:rPr>
          <w:rFonts w:ascii="Aptos Narrow" w:hAnsi="Aptos Narrow"/>
        </w:rPr>
        <w:t>Fraud Strategy Team</w:t>
      </w:r>
      <w:r w:rsidRPr="4AF88DE3">
        <w:rPr>
          <w:rFonts w:ascii="Aptos Narrow" w:hAnsi="Aptos Narrow"/>
        </w:rPr>
        <w:t xml:space="preserve"> to implement framework, </w:t>
      </w:r>
      <w:r w:rsidR="005768D9" w:rsidRPr="4AF88DE3">
        <w:rPr>
          <w:rFonts w:ascii="Aptos Narrow" w:hAnsi="Aptos Narrow"/>
        </w:rPr>
        <w:t>including</w:t>
      </w:r>
      <w:r w:rsidRPr="4AF88DE3">
        <w:rPr>
          <w:rFonts w:ascii="Aptos Narrow" w:hAnsi="Aptos Narrow"/>
        </w:rPr>
        <w:t xml:space="preserve"> performance monitoring and reporting and corrective measures based on MRM findings.  </w:t>
      </w:r>
    </w:p>
    <w:bookmarkEnd w:id="542"/>
    <w:p w14:paraId="6DF5C09F" w14:textId="77777777" w:rsidR="00CF3E01" w:rsidRPr="004F6BB8" w:rsidRDefault="00CF3E01" w:rsidP="004F6BB8">
      <w:pPr>
        <w:shd w:val="clear" w:color="auto" w:fill="DAEEF3" w:themeFill="accent5" w:themeFillTint="33"/>
        <w:jc w:val="both"/>
        <w:rPr>
          <w:rFonts w:ascii="Aptos Narrow" w:hAnsi="Aptos Narrow"/>
        </w:rPr>
      </w:pPr>
    </w:p>
    <w:p w14:paraId="07EB777F" w14:textId="77772B97" w:rsidR="00CF3E01" w:rsidRPr="004F6BB8" w:rsidRDefault="00CF3E01" w:rsidP="36D10421">
      <w:pPr>
        <w:shd w:val="clear" w:color="auto" w:fill="DAEEF3" w:themeFill="accent5" w:themeFillTint="33"/>
        <w:ind w:firstLine="360"/>
        <w:jc w:val="both"/>
        <w:rPr>
          <w:rFonts w:ascii="Aptos Narrow" w:hAnsi="Aptos Narrow"/>
          <w:b/>
          <w:bCs/>
        </w:rPr>
      </w:pPr>
      <w:r w:rsidRPr="36D10421">
        <w:rPr>
          <w:rFonts w:ascii="Aptos Narrow" w:hAnsi="Aptos Narrow"/>
          <w:b/>
          <w:bCs/>
        </w:rPr>
        <w:t>Model User (</w:t>
      </w:r>
      <w:r w:rsidR="00B92A69" w:rsidRPr="36D10421">
        <w:rPr>
          <w:rFonts w:ascii="Aptos Narrow" w:hAnsi="Aptos Narrow"/>
          <w:b/>
          <w:bCs/>
        </w:rPr>
        <w:t>Fraud Strategy Team</w:t>
      </w:r>
      <w:r w:rsidRPr="36D10421">
        <w:rPr>
          <w:rFonts w:ascii="Aptos Narrow" w:hAnsi="Aptos Narrow"/>
          <w:b/>
          <w:bCs/>
        </w:rPr>
        <w:t>)</w:t>
      </w:r>
    </w:p>
    <w:p w14:paraId="6F53ED9E" w14:textId="18F12B02" w:rsidR="00CF3E01" w:rsidRPr="004F6BB8" w:rsidRDefault="00B92A69" w:rsidP="004F6BB8">
      <w:pPr>
        <w:pStyle w:val="ListParagraph"/>
        <w:numPr>
          <w:ilvl w:val="0"/>
          <w:numId w:val="25"/>
        </w:numPr>
        <w:shd w:val="clear" w:color="auto" w:fill="DAEEF3" w:themeFill="accent5" w:themeFillTint="33"/>
        <w:jc w:val="both"/>
        <w:rPr>
          <w:rFonts w:ascii="Aptos Narrow" w:hAnsi="Aptos Narrow"/>
        </w:rPr>
      </w:pPr>
      <w:r w:rsidRPr="34A2CE9E">
        <w:rPr>
          <w:rFonts w:ascii="Aptos Narrow" w:hAnsi="Aptos Narrow"/>
        </w:rPr>
        <w:t xml:space="preserve">EWB Fraud Strategy Team: Works with FIS Risk Office to monitor rule performance and ongoing cadence on </w:t>
      </w:r>
      <w:r w:rsidR="00313DD0" w:rsidRPr="34A2CE9E">
        <w:rPr>
          <w:rFonts w:ascii="Aptos Narrow" w:hAnsi="Aptos Narrow"/>
        </w:rPr>
        <w:t>fraud</w:t>
      </w:r>
      <w:r w:rsidRPr="34A2CE9E">
        <w:rPr>
          <w:rFonts w:ascii="Aptos Narrow" w:hAnsi="Aptos Narrow"/>
        </w:rPr>
        <w:t xml:space="preserve"> patterns and changes.</w:t>
      </w:r>
    </w:p>
    <w:p w14:paraId="01CFC63B" w14:textId="77777777" w:rsidR="004F6BB8" w:rsidRPr="004F6BB8" w:rsidRDefault="004F6BB8" w:rsidP="004F6BB8">
      <w:pPr>
        <w:shd w:val="clear" w:color="auto" w:fill="DAEEF3" w:themeFill="accent5" w:themeFillTint="33"/>
        <w:jc w:val="both"/>
        <w:rPr>
          <w:rFonts w:ascii="Aptos Narrow" w:hAnsi="Aptos Narrow"/>
        </w:rPr>
      </w:pPr>
    </w:p>
    <w:p w14:paraId="1AF4746B" w14:textId="77777777" w:rsidR="00CF3E01" w:rsidRPr="004F6BB8" w:rsidRDefault="00CF3E01" w:rsidP="004F6BB8">
      <w:pPr>
        <w:shd w:val="clear" w:color="auto" w:fill="DAEEF3" w:themeFill="accent5" w:themeFillTint="33"/>
        <w:ind w:firstLine="360"/>
        <w:jc w:val="both"/>
        <w:rPr>
          <w:rFonts w:ascii="Aptos Narrow" w:hAnsi="Aptos Narrow"/>
          <w:b/>
        </w:rPr>
      </w:pPr>
      <w:r w:rsidRPr="004F6BB8">
        <w:rPr>
          <w:rFonts w:ascii="Aptos Narrow" w:hAnsi="Aptos Narrow"/>
          <w:b/>
        </w:rPr>
        <w:t>Model Developer (Vendor)</w:t>
      </w:r>
    </w:p>
    <w:p w14:paraId="2F22DC14" w14:textId="77777777" w:rsidR="00CF3E01" w:rsidRPr="004F6BB8" w:rsidRDefault="0078611A" w:rsidP="004F6BB8">
      <w:pPr>
        <w:pStyle w:val="ListParagraph"/>
        <w:numPr>
          <w:ilvl w:val="0"/>
          <w:numId w:val="25"/>
        </w:numPr>
        <w:shd w:val="clear" w:color="auto" w:fill="DAEEF3" w:themeFill="accent5" w:themeFillTint="33"/>
        <w:jc w:val="both"/>
        <w:rPr>
          <w:rFonts w:ascii="Aptos Narrow" w:hAnsi="Aptos Narrow"/>
        </w:rPr>
      </w:pPr>
      <w:r w:rsidRPr="004F6BB8">
        <w:rPr>
          <w:rFonts w:ascii="Aptos Narrow" w:hAnsi="Aptos Narrow"/>
        </w:rPr>
        <w:t>Fidelity Information Services (FIS)</w:t>
      </w:r>
      <w:r w:rsidR="00CF3E01" w:rsidRPr="004F6BB8">
        <w:rPr>
          <w:rFonts w:ascii="Aptos Narrow" w:hAnsi="Aptos Narrow"/>
        </w:rPr>
        <w:t xml:space="preserve">: </w:t>
      </w:r>
      <w:r w:rsidRPr="004F6BB8">
        <w:rPr>
          <w:rFonts w:ascii="Aptos Narrow" w:hAnsi="Aptos Narrow"/>
        </w:rPr>
        <w:t xml:space="preserve">East West Bank uses the FIS </w:t>
      </w:r>
      <w:proofErr w:type="spellStart"/>
      <w:r w:rsidRPr="004F6BB8">
        <w:rPr>
          <w:rFonts w:ascii="Aptos Narrow" w:hAnsi="Aptos Narrow"/>
        </w:rPr>
        <w:t>SecurLock</w:t>
      </w:r>
      <w:proofErr w:type="spellEnd"/>
      <w:r w:rsidRPr="004F6BB8">
        <w:rPr>
          <w:rFonts w:ascii="Aptos Narrow" w:hAnsi="Aptos Narrow"/>
        </w:rPr>
        <w:t xml:space="preserve"> Predict product to run fraud rules on its debit &amp; credit card portfolios.</w:t>
      </w:r>
    </w:p>
    <w:p w14:paraId="6761C660" w14:textId="77777777" w:rsidR="004F6BB8" w:rsidRPr="004F6BB8" w:rsidRDefault="004F6BB8" w:rsidP="004F6BB8">
      <w:pPr>
        <w:shd w:val="clear" w:color="auto" w:fill="DAEEF3" w:themeFill="accent5" w:themeFillTint="33"/>
        <w:jc w:val="both"/>
        <w:rPr>
          <w:rFonts w:ascii="Aptos Narrow" w:hAnsi="Aptos Narrow" w:cs="Calibri"/>
        </w:rPr>
      </w:pPr>
    </w:p>
    <w:p w14:paraId="2D044C49" w14:textId="77777777" w:rsidR="004F6BB8" w:rsidRPr="004F6BB8" w:rsidRDefault="004F6BB8" w:rsidP="004F6BB8">
      <w:pPr>
        <w:shd w:val="clear" w:color="auto" w:fill="DAEEF3" w:themeFill="accent5" w:themeFillTint="33"/>
        <w:jc w:val="both"/>
        <w:rPr>
          <w:rFonts w:ascii="Aptos Narrow" w:hAnsi="Aptos Narrow"/>
        </w:rPr>
      </w:pPr>
      <w:r>
        <w:rPr>
          <w:rFonts w:ascii="Aptos Narrow" w:hAnsi="Aptos Narrow"/>
          <w:b/>
          <w:bCs/>
        </w:rPr>
        <w:t xml:space="preserve">        </w:t>
      </w:r>
      <w:r w:rsidRPr="004F6BB8">
        <w:rPr>
          <w:rFonts w:ascii="Aptos Narrow" w:hAnsi="Aptos Narrow"/>
          <w:b/>
          <w:bCs/>
        </w:rPr>
        <w:t>Model Validators</w:t>
      </w:r>
    </w:p>
    <w:p w14:paraId="18EF4638" w14:textId="77777777" w:rsidR="004F6BB8" w:rsidRPr="004F6BB8" w:rsidRDefault="004F6BB8" w:rsidP="001A64D1">
      <w:pPr>
        <w:numPr>
          <w:ilvl w:val="0"/>
          <w:numId w:val="33"/>
        </w:numPr>
        <w:shd w:val="clear" w:color="auto" w:fill="DAEEF3" w:themeFill="accent5" w:themeFillTint="33"/>
        <w:jc w:val="both"/>
        <w:rPr>
          <w:rFonts w:ascii="Aptos Narrow" w:hAnsi="Aptos Narrow"/>
        </w:rPr>
      </w:pPr>
      <w:r w:rsidRPr="004F6BB8">
        <w:rPr>
          <w:rFonts w:ascii="Aptos Narrow" w:hAnsi="Aptos Narrow"/>
        </w:rPr>
        <w:t xml:space="preserve">Bank Model Risk Management determines who the model validators of the </w:t>
      </w:r>
      <w:proofErr w:type="spellStart"/>
      <w:r w:rsidRPr="004F6BB8">
        <w:rPr>
          <w:rFonts w:ascii="Aptos Narrow" w:hAnsi="Aptos Narrow"/>
        </w:rPr>
        <w:t>SecurLock</w:t>
      </w:r>
      <w:proofErr w:type="spellEnd"/>
      <w:r w:rsidRPr="004F6BB8">
        <w:rPr>
          <w:rFonts w:ascii="Aptos Narrow" w:hAnsi="Aptos Narrow"/>
        </w:rPr>
        <w:t xml:space="preserve"> model will be on a case-by-case basis. Based on each model’s validation requirements, internal resource availability, and subject-matter expertise required, the Bank Model Risk Management may engage outside consulting firms to support a specific validation need.  </w:t>
      </w:r>
    </w:p>
    <w:p w14:paraId="2E658093" w14:textId="77777777" w:rsidR="004F6BB8" w:rsidRPr="004F6BB8" w:rsidRDefault="004F6BB8" w:rsidP="001A64D1">
      <w:pPr>
        <w:numPr>
          <w:ilvl w:val="0"/>
          <w:numId w:val="33"/>
        </w:numPr>
        <w:shd w:val="clear" w:color="auto" w:fill="DAEEF3" w:themeFill="accent5" w:themeFillTint="33"/>
        <w:jc w:val="both"/>
        <w:rPr>
          <w:rFonts w:ascii="Aptos Narrow" w:hAnsi="Aptos Narrow"/>
          <w:b/>
          <w:bCs/>
        </w:rPr>
      </w:pPr>
      <w:r w:rsidRPr="004F6BB8">
        <w:rPr>
          <w:rFonts w:ascii="Aptos Narrow" w:hAnsi="Aptos Narrow"/>
        </w:rPr>
        <w:t>Model validators are responsible for completing independent model validation with a scope determined by Model Risk Management’s defined Independent Model Validation Methodology.</w:t>
      </w:r>
      <w:r w:rsidRPr="004F6BB8">
        <w:rPr>
          <w:rFonts w:ascii="Aptos Narrow" w:hAnsi="Aptos Narrow"/>
          <w:b/>
          <w:bCs/>
        </w:rPr>
        <w:t xml:space="preserve">  </w:t>
      </w:r>
    </w:p>
    <w:p w14:paraId="07026404" w14:textId="77777777" w:rsidR="004F6BB8" w:rsidRPr="004F6BB8" w:rsidRDefault="004F6BB8" w:rsidP="004F6BB8">
      <w:pPr>
        <w:shd w:val="clear" w:color="auto" w:fill="DAEEF3" w:themeFill="accent5" w:themeFillTint="33"/>
        <w:jc w:val="both"/>
        <w:rPr>
          <w:rFonts w:ascii="Aptos Narrow" w:hAnsi="Aptos Narrow" w:cs="Calibri"/>
        </w:rPr>
      </w:pPr>
    </w:p>
    <w:p w14:paraId="01C3B46A" w14:textId="77777777" w:rsidR="004F6BB8" w:rsidRPr="004F6BB8" w:rsidRDefault="004F6BB8" w:rsidP="004F6BB8">
      <w:pPr>
        <w:shd w:val="clear" w:color="auto" w:fill="DAEEF3" w:themeFill="accent5" w:themeFillTint="33"/>
        <w:jc w:val="both"/>
        <w:rPr>
          <w:rFonts w:ascii="Aptos Narrow" w:hAnsi="Aptos Narrow" w:cs="Calibri"/>
          <w:b/>
          <w:bCs/>
        </w:rPr>
      </w:pPr>
      <w:r w:rsidRPr="004F6BB8">
        <w:rPr>
          <w:rFonts w:ascii="Aptos Narrow" w:hAnsi="Aptos Narrow" w:cs="Calibri"/>
          <w:b/>
          <w:bCs/>
        </w:rPr>
        <w:t>2. Model Changes</w:t>
      </w:r>
    </w:p>
    <w:p w14:paraId="4BECFA82" w14:textId="77777777" w:rsidR="004F6BB8" w:rsidRPr="004F6BB8" w:rsidRDefault="004F6BB8" w:rsidP="004F6BB8">
      <w:pPr>
        <w:shd w:val="clear" w:color="auto" w:fill="DAEEF3" w:themeFill="accent5" w:themeFillTint="33"/>
        <w:jc w:val="both"/>
        <w:rPr>
          <w:rFonts w:ascii="Aptos Narrow" w:hAnsi="Aptos Narrow" w:cs="Calibri"/>
          <w:b/>
          <w:bCs/>
        </w:rPr>
      </w:pPr>
      <w:proofErr w:type="spellStart"/>
      <w:r w:rsidRPr="004F6BB8">
        <w:rPr>
          <w:rFonts w:ascii="Aptos Narrow" w:hAnsi="Aptos Narrow" w:cs="Calibri"/>
        </w:rPr>
        <w:t>SecurLock</w:t>
      </w:r>
      <w:proofErr w:type="spellEnd"/>
      <w:r w:rsidRPr="004F6BB8">
        <w:rPr>
          <w:rFonts w:ascii="Aptos Narrow" w:hAnsi="Aptos Narrow" w:cs="Calibri"/>
        </w:rPr>
        <w:t xml:space="preserve"> Predict was implemented for Credit Card in 2017 and implemented for Debit Card in 2018, both remain operational. Any changes to the model are typically driven by evolving business requirements, regulatory updates or observed performance deviations.</w:t>
      </w:r>
    </w:p>
    <w:p w14:paraId="5D532950" w14:textId="77777777" w:rsidR="004F6BB8" w:rsidRPr="004F6BB8" w:rsidRDefault="004F6BB8" w:rsidP="004F6BB8">
      <w:pPr>
        <w:shd w:val="clear" w:color="auto" w:fill="DAEEF3" w:themeFill="accent5" w:themeFillTint="33"/>
        <w:jc w:val="both"/>
        <w:rPr>
          <w:rFonts w:ascii="Aptos Narrow" w:hAnsi="Aptos Narrow" w:cs="Calibri"/>
          <w:b/>
          <w:bCs/>
        </w:rPr>
      </w:pPr>
    </w:p>
    <w:p w14:paraId="6A57A73C" w14:textId="2810C017" w:rsidR="004F6BB8" w:rsidRPr="004F6BB8" w:rsidRDefault="13242A84" w:rsidP="004F6BB8">
      <w:pPr>
        <w:shd w:val="clear" w:color="auto" w:fill="DAEEF3" w:themeFill="accent5" w:themeFillTint="33"/>
        <w:jc w:val="both"/>
        <w:rPr>
          <w:rFonts w:ascii="Aptos Narrow" w:hAnsi="Aptos Narrow" w:cs="Calibri"/>
        </w:rPr>
      </w:pPr>
      <w:r w:rsidRPr="64F2A71C">
        <w:rPr>
          <w:rFonts w:ascii="Aptos Narrow" w:hAnsi="Aptos Narrow" w:cs="Calibri"/>
          <w:b/>
          <w:bCs/>
        </w:rPr>
        <w:t>3. High level summary of Audit and Regulatory Exam Result</w:t>
      </w:r>
      <w:r w:rsidR="467D4283" w:rsidRPr="64F2A71C">
        <w:rPr>
          <w:rFonts w:ascii="Aptos Narrow" w:hAnsi="Aptos Narrow" w:cs="Calibri"/>
          <w:b/>
          <w:bCs/>
        </w:rPr>
        <w:t xml:space="preserve"> </w:t>
      </w:r>
      <w:r w:rsidRPr="64F2A71C">
        <w:rPr>
          <w:rFonts w:ascii="Aptos Narrow" w:hAnsi="Aptos Narrow" w:cs="Calibri"/>
          <w:b/>
          <w:bCs/>
        </w:rPr>
        <w:t xml:space="preserve">Model Inherent Risk Rating (IRR): </w:t>
      </w:r>
      <w:r w:rsidRPr="64F2A71C">
        <w:rPr>
          <w:rFonts w:ascii="Aptos Narrow" w:hAnsi="Aptos Narrow" w:cs="Calibri"/>
        </w:rPr>
        <w:t>The preliminary model inherent risk rating (Model-IRR) is assigned as LOW, based on a materiality threshold of less than 5%.</w:t>
      </w:r>
    </w:p>
    <w:p w14:paraId="3FB7A973" w14:textId="1C80B14F" w:rsidR="004F6BB8" w:rsidRPr="004F6BB8" w:rsidDel="0099280A" w:rsidRDefault="004F6BB8" w:rsidP="004F6BB8">
      <w:pPr>
        <w:shd w:val="clear" w:color="auto" w:fill="DAEEF3" w:themeFill="accent5" w:themeFillTint="33"/>
        <w:jc w:val="both"/>
        <w:rPr>
          <w:del w:id="543" w:author="Vibhu Bhalla-NE" w:date="2025-03-13T16:36:00Z" w16du:dateUtc="2025-03-13T11:06:00Z"/>
          <w:rFonts w:ascii="Aptos Narrow" w:hAnsi="Aptos Narrow" w:cs="Calibri"/>
        </w:rPr>
      </w:pPr>
      <w:del w:id="544" w:author="Vibhu Bhalla-NE" w:date="2025-03-13T16:36:00Z" w16du:dateUtc="2025-03-13T11:06:00Z">
        <w:r w:rsidRPr="004F6BB8" w:rsidDel="0099280A">
          <w:rPr>
            <w:rFonts w:ascii="Aptos Narrow" w:hAnsi="Aptos Narrow" w:cs="Calibri"/>
            <w:b/>
            <w:bCs/>
          </w:rPr>
          <w:delText xml:space="preserve">Model Owner’s Assessment: </w:delText>
        </w:r>
        <w:r w:rsidRPr="004F6BB8" w:rsidDel="0099280A">
          <w:rPr>
            <w:rFonts w:ascii="Aptos Narrow" w:hAnsi="Aptos Narrow" w:cs="Calibri"/>
          </w:rPr>
          <w:delText>The model owner’s assessment of the preliminary Model -IRR remains</w:delText>
        </w:r>
        <w:r w:rsidDel="0099280A">
          <w:rPr>
            <w:rFonts w:ascii="Aptos Narrow" w:hAnsi="Aptos Narrow" w:cs="Calibri"/>
          </w:rPr>
          <w:delText xml:space="preserve"> </w:delText>
        </w:r>
        <w:r w:rsidRPr="004F6BB8" w:rsidDel="0099280A">
          <w:rPr>
            <w:rFonts w:ascii="Aptos Narrow" w:hAnsi="Aptos Narrow" w:cs="Calibri"/>
          </w:rPr>
          <w:delText>unchanged in the expert and management overlay areas, supported by the MRM group’s LOW rating.</w:delText>
        </w:r>
      </w:del>
    </w:p>
    <w:p w14:paraId="03EC75E6" w14:textId="77777777" w:rsidR="0078611A" w:rsidRDefault="0078611A" w:rsidP="00CF3E01">
      <w:pPr>
        <w:shd w:val="clear" w:color="auto" w:fill="DAEEF3" w:themeFill="accent5" w:themeFillTint="33"/>
        <w:rPr>
          <w:rFonts w:ascii="Aptos Narrow" w:hAnsi="Aptos Narrow" w:cs="Calibri"/>
        </w:rPr>
      </w:pPr>
    </w:p>
    <w:p w14:paraId="2173B938" w14:textId="77777777" w:rsidR="007C4325" w:rsidRPr="007C4325" w:rsidRDefault="007C4325" w:rsidP="007C4325">
      <w:pPr>
        <w:pStyle w:val="Default"/>
        <w:rPr>
          <w:rFonts w:eastAsiaTheme="majorEastAsia"/>
        </w:rPr>
      </w:pPr>
      <w:r>
        <w:br w:type="page"/>
      </w:r>
    </w:p>
    <w:bookmarkStart w:id="545" w:name="_Toc193800904"/>
    <w:p w14:paraId="6F9569D0" w14:textId="5833EE65" w:rsidR="00CE2999" w:rsidRPr="007C0CA1" w:rsidRDefault="00981DD7" w:rsidP="001A64D1">
      <w:pPr>
        <w:pStyle w:val="Heading1"/>
        <w:numPr>
          <w:ilvl w:val="0"/>
          <w:numId w:val="34"/>
        </w:numPr>
        <w:spacing w:before="0"/>
        <w:rPr>
          <w:rFonts w:ascii="Arial" w:hAnsi="Arial" w:cs="Arial"/>
          <w:color w:val="FFFFFF" w:themeColor="background1"/>
          <w:sz w:val="36"/>
          <w:szCs w:val="36"/>
        </w:rPr>
      </w:pPr>
      <w:r>
        <w:rPr>
          <w:noProof/>
        </w:rPr>
        <w:lastRenderedPageBreak/>
        <mc:AlternateContent>
          <mc:Choice Requires="wps">
            <w:drawing>
              <wp:anchor distT="0" distB="0" distL="114300" distR="114300" simplePos="0" relativeHeight="251658245" behindDoc="1" locked="0" layoutInCell="1" allowOverlap="1" wp14:anchorId="37942D76" wp14:editId="11A73F4C">
                <wp:simplePos x="0" y="0"/>
                <wp:positionH relativeFrom="margin">
                  <wp:posOffset>0</wp:posOffset>
                </wp:positionH>
                <wp:positionV relativeFrom="paragraph">
                  <wp:posOffset>-24130</wp:posOffset>
                </wp:positionV>
                <wp:extent cx="6417310" cy="353060"/>
                <wp:effectExtent l="0" t="0" r="0" b="0"/>
                <wp:wrapNone/>
                <wp:docPr id="19276181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7310" cy="35306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w14:anchorId="0FE33742">
              <v:rect id="Rectangle 5" style="position:absolute;margin-left:0;margin-top:-1.9pt;width:505.3pt;height:27.8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spid="_x0000_s1026" fillcolor="#c00000" stroked="f" strokeweight="2pt" w14:anchorId="1EC47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">
                <w10:wrap anchorx="margin"/>
              </v:rect>
            </w:pict>
          </mc:Fallback>
        </mc:AlternateContent>
      </w:r>
      <w:bookmarkStart w:id="546" w:name="_Toc533418077"/>
      <w:bookmarkStart w:id="547" w:name="_Toc533425082"/>
      <w:bookmarkStart w:id="548" w:name="_Toc533425539"/>
      <w:bookmarkStart w:id="549" w:name="_Toc533425720"/>
      <w:bookmarkStart w:id="550" w:name="_Toc533428203"/>
      <w:bookmarkStart w:id="551" w:name="_Toc533428397"/>
      <w:bookmarkStart w:id="552" w:name="_Toc533598491"/>
      <w:bookmarkStart w:id="553" w:name="_Toc533598984"/>
      <w:bookmarkStart w:id="554" w:name="_Toc533599161"/>
      <w:bookmarkStart w:id="555" w:name="_Toc533604033"/>
      <w:bookmarkStart w:id="556" w:name="_Toc533604798"/>
      <w:bookmarkStart w:id="557" w:name="_Toc533604995"/>
      <w:bookmarkStart w:id="558" w:name="_Toc533675242"/>
      <w:bookmarkStart w:id="559" w:name="_Toc533418086"/>
      <w:bookmarkStart w:id="560" w:name="_Toc533425091"/>
      <w:bookmarkStart w:id="561" w:name="_Toc533425548"/>
      <w:bookmarkStart w:id="562" w:name="_Toc533425729"/>
      <w:bookmarkStart w:id="563" w:name="_Toc533428212"/>
      <w:bookmarkStart w:id="564" w:name="_Toc533428406"/>
      <w:bookmarkStart w:id="565" w:name="_Toc533598500"/>
      <w:bookmarkStart w:id="566" w:name="_Toc533598993"/>
      <w:bookmarkStart w:id="567" w:name="_Toc533599170"/>
      <w:bookmarkStart w:id="568" w:name="_Toc533604042"/>
      <w:bookmarkStart w:id="569" w:name="_Toc533604807"/>
      <w:bookmarkStart w:id="570" w:name="_Toc533605004"/>
      <w:bookmarkStart w:id="571" w:name="_Toc533675251"/>
      <w:bookmarkStart w:id="572" w:name="_Toc533418092"/>
      <w:bookmarkStart w:id="573" w:name="_Toc533425097"/>
      <w:bookmarkStart w:id="574" w:name="_Toc533425554"/>
      <w:bookmarkStart w:id="575" w:name="_Toc533425735"/>
      <w:bookmarkStart w:id="576" w:name="_Toc533428218"/>
      <w:bookmarkStart w:id="577" w:name="_Toc533428412"/>
      <w:bookmarkStart w:id="578" w:name="_Toc533598506"/>
      <w:bookmarkStart w:id="579" w:name="_Toc533598999"/>
      <w:bookmarkStart w:id="580" w:name="_Toc533599176"/>
      <w:bookmarkStart w:id="581" w:name="_Toc533604048"/>
      <w:bookmarkStart w:id="582" w:name="_Toc533604813"/>
      <w:bookmarkStart w:id="583" w:name="_Toc533605010"/>
      <w:bookmarkStart w:id="584" w:name="_Toc533675257"/>
      <w:bookmarkStart w:id="585" w:name="_Toc533418100"/>
      <w:bookmarkStart w:id="586" w:name="_Toc533425105"/>
      <w:bookmarkStart w:id="587" w:name="_Toc533425562"/>
      <w:bookmarkStart w:id="588" w:name="_Toc533425743"/>
      <w:bookmarkStart w:id="589" w:name="_Toc533428226"/>
      <w:bookmarkStart w:id="590" w:name="_Toc533428420"/>
      <w:bookmarkStart w:id="591" w:name="_Toc533598514"/>
      <w:bookmarkStart w:id="592" w:name="_Toc533599007"/>
      <w:bookmarkStart w:id="593" w:name="_Toc533599184"/>
      <w:bookmarkStart w:id="594" w:name="_Toc533604056"/>
      <w:bookmarkStart w:id="595" w:name="_Toc533604821"/>
      <w:bookmarkStart w:id="596" w:name="_Toc533605018"/>
      <w:bookmarkStart w:id="597" w:name="_Toc533675265"/>
      <w:bookmarkStart w:id="598" w:name="_Toc533418106"/>
      <w:bookmarkStart w:id="599" w:name="_Toc533425111"/>
      <w:bookmarkStart w:id="600" w:name="_Toc533425568"/>
      <w:bookmarkStart w:id="601" w:name="_Toc533425749"/>
      <w:bookmarkStart w:id="602" w:name="_Toc533428232"/>
      <w:bookmarkStart w:id="603" w:name="_Toc533428426"/>
      <w:bookmarkStart w:id="604" w:name="_Toc533598520"/>
      <w:bookmarkStart w:id="605" w:name="_Toc533599013"/>
      <w:bookmarkStart w:id="606" w:name="_Toc533599190"/>
      <w:bookmarkStart w:id="607" w:name="_Toc533604062"/>
      <w:bookmarkStart w:id="608" w:name="_Toc533604827"/>
      <w:bookmarkStart w:id="609" w:name="_Toc533605024"/>
      <w:bookmarkStart w:id="610" w:name="_Toc533675271"/>
      <w:bookmarkStart w:id="611" w:name="_Toc533418112"/>
      <w:bookmarkStart w:id="612" w:name="_Toc533425117"/>
      <w:bookmarkStart w:id="613" w:name="_Toc533425574"/>
      <w:bookmarkStart w:id="614" w:name="_Toc533425755"/>
      <w:bookmarkStart w:id="615" w:name="_Toc533428238"/>
      <w:bookmarkStart w:id="616" w:name="_Toc533428432"/>
      <w:bookmarkStart w:id="617" w:name="_Toc533598526"/>
      <w:bookmarkStart w:id="618" w:name="_Toc533599019"/>
      <w:bookmarkStart w:id="619" w:name="_Toc533599196"/>
      <w:bookmarkStart w:id="620" w:name="_Toc533604068"/>
      <w:bookmarkStart w:id="621" w:name="_Toc533604833"/>
      <w:bookmarkStart w:id="622" w:name="_Toc533605030"/>
      <w:bookmarkStart w:id="623" w:name="_Toc533675277"/>
      <w:bookmarkStart w:id="624" w:name="_Toc533418118"/>
      <w:bookmarkStart w:id="625" w:name="_Toc533425123"/>
      <w:bookmarkStart w:id="626" w:name="_Toc533425580"/>
      <w:bookmarkStart w:id="627" w:name="_Toc533425761"/>
      <w:bookmarkStart w:id="628" w:name="_Toc533428244"/>
      <w:bookmarkStart w:id="629" w:name="_Toc533428438"/>
      <w:bookmarkStart w:id="630" w:name="_Toc533598532"/>
      <w:bookmarkStart w:id="631" w:name="_Toc533599025"/>
      <w:bookmarkStart w:id="632" w:name="_Toc533599202"/>
      <w:bookmarkStart w:id="633" w:name="_Toc533604074"/>
      <w:bookmarkStart w:id="634" w:name="_Toc533604839"/>
      <w:bookmarkStart w:id="635" w:name="_Toc533605036"/>
      <w:bookmarkStart w:id="636" w:name="_Toc533675283"/>
      <w:bookmarkStart w:id="637" w:name="_Toc533418119"/>
      <w:bookmarkStart w:id="638" w:name="_Toc533425124"/>
      <w:bookmarkStart w:id="639" w:name="_Toc533425581"/>
      <w:bookmarkStart w:id="640" w:name="_Toc533425762"/>
      <w:bookmarkStart w:id="641" w:name="_Toc533428245"/>
      <w:bookmarkStart w:id="642" w:name="_Toc533428439"/>
      <w:bookmarkStart w:id="643" w:name="_Toc533598533"/>
      <w:bookmarkStart w:id="644" w:name="_Toc533599026"/>
      <w:bookmarkStart w:id="645" w:name="_Toc533599203"/>
      <w:bookmarkStart w:id="646" w:name="_Toc533604075"/>
      <w:bookmarkStart w:id="647" w:name="_Toc533604840"/>
      <w:bookmarkStart w:id="648" w:name="_Toc533605037"/>
      <w:bookmarkStart w:id="649" w:name="_Toc533675284"/>
      <w:bookmarkStart w:id="650" w:name="_Toc533418128"/>
      <w:bookmarkStart w:id="651" w:name="_Toc533425133"/>
      <w:bookmarkStart w:id="652" w:name="_Toc533425590"/>
      <w:bookmarkStart w:id="653" w:name="_Toc533425771"/>
      <w:bookmarkStart w:id="654" w:name="_Toc533428254"/>
      <w:bookmarkStart w:id="655" w:name="_Toc533428448"/>
      <w:bookmarkStart w:id="656" w:name="_Toc533598542"/>
      <w:bookmarkStart w:id="657" w:name="_Toc533599035"/>
      <w:bookmarkStart w:id="658" w:name="_Toc533599212"/>
      <w:bookmarkStart w:id="659" w:name="_Toc533604084"/>
      <w:bookmarkStart w:id="660" w:name="_Toc533604849"/>
      <w:bookmarkStart w:id="661" w:name="_Toc533605046"/>
      <w:bookmarkStart w:id="662" w:name="_Toc533675293"/>
      <w:bookmarkStart w:id="663" w:name="_Toc533418134"/>
      <w:bookmarkStart w:id="664" w:name="_Toc533425139"/>
      <w:bookmarkStart w:id="665" w:name="_Toc533425596"/>
      <w:bookmarkStart w:id="666" w:name="_Toc533425777"/>
      <w:bookmarkStart w:id="667" w:name="_Toc533428260"/>
      <w:bookmarkStart w:id="668" w:name="_Toc533428454"/>
      <w:bookmarkStart w:id="669" w:name="_Toc533598548"/>
      <w:bookmarkStart w:id="670" w:name="_Toc533599041"/>
      <w:bookmarkStart w:id="671" w:name="_Toc533599218"/>
      <w:bookmarkStart w:id="672" w:name="_Toc533604090"/>
      <w:bookmarkStart w:id="673" w:name="_Toc533604855"/>
      <w:bookmarkStart w:id="674" w:name="_Toc533605052"/>
      <w:bookmarkStart w:id="675" w:name="_Toc533675299"/>
      <w:bookmarkStart w:id="676" w:name="_Toc533418142"/>
      <w:bookmarkStart w:id="677" w:name="_Toc533425147"/>
      <w:bookmarkStart w:id="678" w:name="_Toc533425604"/>
      <w:bookmarkStart w:id="679" w:name="_Toc533425785"/>
      <w:bookmarkStart w:id="680" w:name="_Toc533428268"/>
      <w:bookmarkStart w:id="681" w:name="_Toc533428462"/>
      <w:bookmarkStart w:id="682" w:name="_Toc533598556"/>
      <w:bookmarkStart w:id="683" w:name="_Toc533599049"/>
      <w:bookmarkStart w:id="684" w:name="_Toc533599226"/>
      <w:bookmarkStart w:id="685" w:name="_Toc533604098"/>
      <w:bookmarkStart w:id="686" w:name="_Toc533604863"/>
      <w:bookmarkStart w:id="687" w:name="_Toc533605060"/>
      <w:bookmarkStart w:id="688" w:name="_Toc533675307"/>
      <w:bookmarkStart w:id="689" w:name="_Toc533418148"/>
      <w:bookmarkStart w:id="690" w:name="_Toc533425153"/>
      <w:bookmarkStart w:id="691" w:name="_Toc533425610"/>
      <w:bookmarkStart w:id="692" w:name="_Toc533425791"/>
      <w:bookmarkStart w:id="693" w:name="_Toc533428274"/>
      <w:bookmarkStart w:id="694" w:name="_Toc533428468"/>
      <w:bookmarkStart w:id="695" w:name="_Toc533598562"/>
      <w:bookmarkStart w:id="696" w:name="_Toc533599055"/>
      <w:bookmarkStart w:id="697" w:name="_Toc533599232"/>
      <w:bookmarkStart w:id="698" w:name="_Toc533604104"/>
      <w:bookmarkStart w:id="699" w:name="_Toc533604869"/>
      <w:bookmarkStart w:id="700" w:name="_Toc533605066"/>
      <w:bookmarkStart w:id="701" w:name="_Toc533675313"/>
      <w:bookmarkStart w:id="702" w:name="_Toc533418154"/>
      <w:bookmarkStart w:id="703" w:name="_Toc533425159"/>
      <w:bookmarkStart w:id="704" w:name="_Toc533425616"/>
      <w:bookmarkStart w:id="705" w:name="_Toc533425797"/>
      <w:bookmarkStart w:id="706" w:name="_Toc533428280"/>
      <w:bookmarkStart w:id="707" w:name="_Toc533428474"/>
      <w:bookmarkStart w:id="708" w:name="_Toc533598568"/>
      <w:bookmarkStart w:id="709" w:name="_Toc533599061"/>
      <w:bookmarkStart w:id="710" w:name="_Toc533599238"/>
      <w:bookmarkStart w:id="711" w:name="_Toc533604110"/>
      <w:bookmarkStart w:id="712" w:name="_Toc533604875"/>
      <w:bookmarkStart w:id="713" w:name="_Toc533605072"/>
      <w:bookmarkStart w:id="714" w:name="_Toc533675319"/>
      <w:bookmarkStart w:id="715" w:name="_Toc533418160"/>
      <w:bookmarkStart w:id="716" w:name="_Toc533425165"/>
      <w:bookmarkStart w:id="717" w:name="_Toc533425622"/>
      <w:bookmarkStart w:id="718" w:name="_Toc533425803"/>
      <w:bookmarkStart w:id="719" w:name="_Toc533428286"/>
      <w:bookmarkStart w:id="720" w:name="_Toc533428480"/>
      <w:bookmarkStart w:id="721" w:name="_Toc533598574"/>
      <w:bookmarkStart w:id="722" w:name="_Toc533599067"/>
      <w:bookmarkStart w:id="723" w:name="_Toc533599244"/>
      <w:bookmarkStart w:id="724" w:name="_Toc533604116"/>
      <w:bookmarkStart w:id="725" w:name="_Toc533604881"/>
      <w:bookmarkStart w:id="726" w:name="_Toc533605078"/>
      <w:bookmarkStart w:id="727" w:name="_Toc533675325"/>
      <w:bookmarkStart w:id="728" w:name="_Toc533418161"/>
      <w:bookmarkStart w:id="729" w:name="_Toc533425166"/>
      <w:bookmarkStart w:id="730" w:name="_Toc533425623"/>
      <w:bookmarkStart w:id="731" w:name="_Toc533425804"/>
      <w:bookmarkStart w:id="732" w:name="_Toc533428287"/>
      <w:bookmarkStart w:id="733" w:name="_Toc533428481"/>
      <w:bookmarkStart w:id="734" w:name="_Toc533598575"/>
      <w:bookmarkStart w:id="735" w:name="_Toc533599068"/>
      <w:bookmarkStart w:id="736" w:name="_Toc533599245"/>
      <w:bookmarkStart w:id="737" w:name="_Toc533604117"/>
      <w:bookmarkStart w:id="738" w:name="_Toc533604882"/>
      <w:bookmarkStart w:id="739" w:name="_Toc533605079"/>
      <w:bookmarkStart w:id="740" w:name="_Toc533675326"/>
      <w:bookmarkStart w:id="741" w:name="_Toc533418162"/>
      <w:bookmarkStart w:id="742" w:name="_Toc533425167"/>
      <w:bookmarkStart w:id="743" w:name="_Toc533425624"/>
      <w:bookmarkStart w:id="744" w:name="_Toc533425805"/>
      <w:bookmarkStart w:id="745" w:name="_Toc533428288"/>
      <w:bookmarkStart w:id="746" w:name="_Toc533428482"/>
      <w:bookmarkStart w:id="747" w:name="_Toc533598576"/>
      <w:bookmarkStart w:id="748" w:name="_Toc533599069"/>
      <w:bookmarkStart w:id="749" w:name="_Toc533599246"/>
      <w:bookmarkStart w:id="750" w:name="_Toc533604118"/>
      <w:bookmarkStart w:id="751" w:name="_Toc533604883"/>
      <w:bookmarkStart w:id="752" w:name="_Toc533605080"/>
      <w:bookmarkStart w:id="753" w:name="_Toc533675327"/>
      <w:bookmarkStart w:id="754" w:name="_Toc533418163"/>
      <w:bookmarkStart w:id="755" w:name="_Toc533425168"/>
      <w:bookmarkStart w:id="756" w:name="_Toc533425625"/>
      <w:bookmarkStart w:id="757" w:name="_Toc533425806"/>
      <w:bookmarkStart w:id="758" w:name="_Toc533428289"/>
      <w:bookmarkStart w:id="759" w:name="_Toc533428483"/>
      <w:bookmarkStart w:id="760" w:name="_Toc533598577"/>
      <w:bookmarkStart w:id="761" w:name="_Toc533599070"/>
      <w:bookmarkStart w:id="762" w:name="_Toc533599247"/>
      <w:bookmarkStart w:id="763" w:name="_Toc533604119"/>
      <w:bookmarkStart w:id="764" w:name="_Toc533604884"/>
      <w:bookmarkStart w:id="765" w:name="_Toc533605081"/>
      <w:bookmarkStart w:id="766" w:name="_Toc533675328"/>
      <w:bookmarkStart w:id="767" w:name="_Toc533418164"/>
      <w:bookmarkStart w:id="768" w:name="_Toc533425169"/>
      <w:bookmarkStart w:id="769" w:name="_Toc533425626"/>
      <w:bookmarkStart w:id="770" w:name="_Toc533425807"/>
      <w:bookmarkStart w:id="771" w:name="_Toc533428290"/>
      <w:bookmarkStart w:id="772" w:name="_Toc533428484"/>
      <w:bookmarkStart w:id="773" w:name="_Toc533598578"/>
      <w:bookmarkStart w:id="774" w:name="_Toc533599071"/>
      <w:bookmarkStart w:id="775" w:name="_Toc533599248"/>
      <w:bookmarkStart w:id="776" w:name="_Toc533604120"/>
      <w:bookmarkStart w:id="777" w:name="_Toc533604885"/>
      <w:bookmarkStart w:id="778" w:name="_Toc533605082"/>
      <w:bookmarkStart w:id="779" w:name="_Toc533675329"/>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r w:rsidR="00252A88" w:rsidRPr="007C0CA1">
        <w:rPr>
          <w:rFonts w:ascii="Arial" w:hAnsi="Arial" w:cs="Arial"/>
          <w:color w:val="FFFFFF" w:themeColor="background1"/>
          <w:sz w:val="36"/>
          <w:szCs w:val="36"/>
        </w:rPr>
        <w:t>INPUT DATA INTEGRITY &amp; APPROPRIATENESS</w:t>
      </w:r>
      <w:bookmarkEnd w:id="545"/>
    </w:p>
    <w:p w14:paraId="520953E9" w14:textId="77777777" w:rsidR="0000417D" w:rsidRDefault="0000417D" w:rsidP="006A692F">
      <w:pPr>
        <w:rPr>
          <w:rFonts w:ascii="Arial Narrow" w:hAnsi="Arial Narrow"/>
        </w:rPr>
      </w:pPr>
      <w:bookmarkStart w:id="780" w:name="_Toc530985947"/>
      <w:bookmarkStart w:id="781" w:name="_Toc533412831"/>
      <w:bookmarkStart w:id="782" w:name="_Toc533412917"/>
      <w:bookmarkStart w:id="783" w:name="_Toc533414665"/>
      <w:bookmarkStart w:id="784" w:name="_Toc533418166"/>
      <w:bookmarkStart w:id="785" w:name="_Toc533425171"/>
      <w:bookmarkStart w:id="786" w:name="_Toc533425628"/>
      <w:bookmarkStart w:id="787" w:name="_Toc533425809"/>
      <w:bookmarkStart w:id="788" w:name="_Toc533428292"/>
      <w:bookmarkStart w:id="789" w:name="_Toc533428486"/>
      <w:bookmarkStart w:id="790" w:name="_Toc533428958"/>
      <w:bookmarkStart w:id="791" w:name="_Toc533578461"/>
      <w:bookmarkStart w:id="792" w:name="_Toc533598580"/>
      <w:bookmarkStart w:id="793" w:name="_Toc533599073"/>
      <w:bookmarkStart w:id="794" w:name="_Toc533599250"/>
      <w:bookmarkStart w:id="795" w:name="_Toc533604122"/>
      <w:bookmarkStart w:id="796" w:name="_Toc533604887"/>
      <w:bookmarkStart w:id="797" w:name="_Toc533605084"/>
      <w:bookmarkStart w:id="798" w:name="_Toc533675331"/>
      <w:bookmarkStart w:id="799" w:name="_Toc533763379"/>
      <w:bookmarkStart w:id="800" w:name="_Toc533763436"/>
      <w:bookmarkStart w:id="801" w:name="_Toc534015736"/>
      <w:bookmarkStart w:id="802" w:name="_Toc534015792"/>
      <w:bookmarkStart w:id="803" w:name="_Toc534015962"/>
      <w:bookmarkStart w:id="804" w:name="_Toc534019539"/>
      <w:bookmarkStart w:id="805" w:name="_Toc534019663"/>
      <w:bookmarkStart w:id="806" w:name="_Toc534019775"/>
      <w:bookmarkStart w:id="807" w:name="_Toc534026906"/>
      <w:bookmarkStart w:id="808" w:name="_Toc534182723"/>
      <w:bookmarkStart w:id="809" w:name="_Toc534188934"/>
      <w:bookmarkStart w:id="810" w:name="_Toc534189906"/>
      <w:bookmarkStart w:id="811" w:name="_Toc534199312"/>
      <w:bookmarkStart w:id="812" w:name="_Toc1477114"/>
      <w:bookmarkStart w:id="813" w:name="_Toc1477177"/>
      <w:bookmarkStart w:id="814" w:name="_Toc2693031"/>
      <w:bookmarkStart w:id="815" w:name="_Toc2693099"/>
      <w:bookmarkStart w:id="816" w:name="_Toc2693201"/>
      <w:bookmarkStart w:id="817" w:name="_Toc2693281"/>
      <w:bookmarkStart w:id="818" w:name="_Toc2693345"/>
      <w:bookmarkStart w:id="819" w:name="_Toc2694421"/>
      <w:bookmarkStart w:id="820" w:name="_Toc2956628"/>
      <w:bookmarkStart w:id="821" w:name="_Toc3447831"/>
      <w:bookmarkStart w:id="822" w:name="_Toc3890896"/>
      <w:bookmarkStart w:id="823" w:name="_Toc22641290"/>
      <w:bookmarkStart w:id="824" w:name="_Toc22641702"/>
      <w:bookmarkStart w:id="825" w:name="_Toc22642683"/>
      <w:bookmarkStart w:id="826" w:name="_Toc36656757"/>
      <w:bookmarkStart w:id="827" w:name="_Toc36656837"/>
      <w:bookmarkStart w:id="828" w:name="_Toc78555258"/>
      <w:bookmarkStart w:id="829" w:name="_Toc78555333"/>
      <w:bookmarkStart w:id="830" w:name="_Toc78805787"/>
      <w:bookmarkStart w:id="831" w:name="_Toc78805811"/>
      <w:bookmarkStart w:id="832" w:name="_Toc78807134"/>
      <w:bookmarkStart w:id="833" w:name="_Toc78807154"/>
      <w:bookmarkStart w:id="834" w:name="_Toc78812776"/>
      <w:bookmarkStart w:id="835" w:name="_Toc78812788"/>
      <w:bookmarkStart w:id="836" w:name="_Toc99963795"/>
      <w:bookmarkStart w:id="837" w:name="_Toc99963815"/>
      <w:bookmarkStart w:id="838" w:name="_Toc99963833"/>
      <w:bookmarkStart w:id="839" w:name="_Toc99963845"/>
      <w:bookmarkStart w:id="840" w:name="_Toc161759104"/>
      <w:bookmarkStart w:id="841" w:name="_Toc161759262"/>
      <w:bookmarkStart w:id="842" w:name="_Toc161907126"/>
      <w:bookmarkStart w:id="843" w:name="_Toc36656758"/>
      <w:bookmarkStart w:id="844" w:name="_Toc36656838"/>
      <w:bookmarkStart w:id="845" w:name="_Toc78555259"/>
      <w:bookmarkStart w:id="846" w:name="_Toc78555334"/>
      <w:bookmarkStart w:id="847" w:name="_Toc78805788"/>
      <w:bookmarkStart w:id="848" w:name="_Toc78805812"/>
      <w:bookmarkStart w:id="849" w:name="_Toc78807135"/>
      <w:bookmarkStart w:id="850" w:name="_Toc78807155"/>
      <w:bookmarkStart w:id="851" w:name="_Toc78812777"/>
      <w:bookmarkStart w:id="852" w:name="_Toc78812789"/>
      <w:bookmarkStart w:id="853" w:name="_Toc99963796"/>
      <w:bookmarkStart w:id="854" w:name="_Toc99963816"/>
      <w:bookmarkStart w:id="855" w:name="_Toc99963834"/>
      <w:bookmarkStart w:id="856" w:name="_Toc99963846"/>
      <w:bookmarkStart w:id="857" w:name="_Toc161759105"/>
      <w:bookmarkStart w:id="858" w:name="_Toc161759263"/>
      <w:bookmarkStart w:id="859" w:name="_Toc161907127"/>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14:paraId="4AE4FB85" w14:textId="77777777" w:rsidR="00BB53C3" w:rsidRPr="00314EFA" w:rsidRDefault="00BB53C3" w:rsidP="006A692F">
      <w:pPr>
        <w:rPr>
          <w:rFonts w:ascii="Arial Narrow" w:hAnsi="Arial Narrow"/>
        </w:rPr>
      </w:pPr>
    </w:p>
    <w:p w14:paraId="4D91EA0B" w14:textId="77777777" w:rsidR="0000417D" w:rsidRPr="00701055" w:rsidRDefault="00D26AF6" w:rsidP="00870F80">
      <w:pPr>
        <w:pStyle w:val="Heading2"/>
      </w:pPr>
      <w:bookmarkStart w:id="860" w:name="_Toc193800905"/>
      <w:r w:rsidRPr="00701055">
        <w:t>MODEL DEVELOPMENT DATA</w:t>
      </w:r>
      <w:bookmarkEnd w:id="860"/>
    </w:p>
    <w:p w14:paraId="71CC81D5" w14:textId="77777777" w:rsidR="00306D39" w:rsidRDefault="00306D39" w:rsidP="00306D39">
      <w:pPr>
        <w:rPr>
          <w:rStyle w:val="SubtleEmphasis"/>
        </w:rPr>
      </w:pPr>
      <w:r>
        <w:rPr>
          <w:rStyle w:val="SubtleEmphasis"/>
        </w:rPr>
        <w:t xml:space="preserve">Model Development Data refers to the data used in the research &amp; development process to determine the model specifications. That is, the process for determining the exact mathematical formulas, algorithms, inputs, parameters, and assumptions that comprise a model. </w:t>
      </w:r>
    </w:p>
    <w:p w14:paraId="4D9DC06A" w14:textId="77777777" w:rsidR="00306D39" w:rsidRDefault="00306D39" w:rsidP="00306D39">
      <w:pPr>
        <w:rPr>
          <w:rStyle w:val="SubtleEmphasis"/>
        </w:rPr>
      </w:pPr>
    </w:p>
    <w:p w14:paraId="37EB7C0C" w14:textId="77777777" w:rsidR="00306D39" w:rsidRDefault="00306D39" w:rsidP="00306D39">
      <w:pPr>
        <w:rPr>
          <w:rStyle w:val="SubtleEmphasis"/>
        </w:rPr>
      </w:pPr>
      <w:r>
        <w:rPr>
          <w:rStyle w:val="SubtleEmphasis"/>
        </w:rPr>
        <w:t>Note: This documentation section is not applicable for those models whose structure is not determined through empirical data analysis. This includes, for example, some market risk / trading models where the model structure is based on financial theory (e.g., Black-Scholes options pricing model) or qualitative models whose structure and parameters were determined judgmentally.</w:t>
      </w:r>
    </w:p>
    <w:p w14:paraId="6002B485" w14:textId="77777777" w:rsidR="00E05D58" w:rsidRDefault="00E05D58" w:rsidP="006A692F">
      <w:pPr>
        <w:pStyle w:val="BodyText22"/>
        <w:tabs>
          <w:tab w:val="left" w:pos="7650"/>
        </w:tabs>
        <w:spacing w:line="276" w:lineRule="auto"/>
        <w:ind w:firstLine="0"/>
        <w:jc w:val="left"/>
        <w:rPr>
          <w:rFonts w:ascii="Arial Narrow" w:hAnsi="Arial Narrow"/>
          <w:iCs/>
          <w:sz w:val="20"/>
        </w:rPr>
      </w:pPr>
    </w:p>
    <w:p w14:paraId="62D43C30" w14:textId="77777777" w:rsidR="00306D39" w:rsidRDefault="00306D39" w:rsidP="00701055">
      <w:pPr>
        <w:rPr>
          <w:rFonts w:ascii="Arial" w:eastAsia="SimSun" w:hAnsi="Arial" w:cs="Arial"/>
          <w:b/>
          <w:bCs/>
          <w:color w:val="0070C0"/>
        </w:rPr>
      </w:pPr>
    </w:p>
    <w:p w14:paraId="0315F088" w14:textId="77777777" w:rsidR="002C57A9" w:rsidRDefault="002C57A9" w:rsidP="00701055">
      <w:pPr>
        <w:rPr>
          <w:rFonts w:ascii="Arial" w:eastAsia="SimSun" w:hAnsi="Arial" w:cs="Arial"/>
          <w:b/>
          <w:bCs/>
          <w:color w:val="0070C0"/>
        </w:rPr>
      </w:pPr>
      <w:r w:rsidRPr="00701055">
        <w:rPr>
          <w:rFonts w:ascii="Arial" w:eastAsia="SimSun" w:hAnsi="Arial" w:cs="Arial"/>
          <w:b/>
          <w:bCs/>
          <w:color w:val="0070C0"/>
        </w:rPr>
        <w:t>Reference Document List</w:t>
      </w:r>
    </w:p>
    <w:p w14:paraId="7BB944E1" w14:textId="77777777" w:rsidR="002C57A9" w:rsidRDefault="002C57A9" w:rsidP="002C57A9">
      <w:pPr>
        <w:rPr>
          <w:rStyle w:val="SubtleEmphasis"/>
        </w:rPr>
      </w:pPr>
      <w:r w:rsidRPr="00701055">
        <w:rPr>
          <w:rStyle w:val="SubtleEmphasis"/>
        </w:rPr>
        <w:t>Please list all the documents referred to in this section.</w:t>
      </w:r>
    </w:p>
    <w:p w14:paraId="0D9463C7" w14:textId="77777777" w:rsidR="002C57A9" w:rsidRDefault="002C57A9" w:rsidP="002C57A9">
      <w:pPr>
        <w:rPr>
          <w:rFonts w:ascii="Arial Narrow" w:hAnsi="Arial Narrow"/>
          <w:color w:val="00B0F0"/>
        </w:rPr>
      </w:pPr>
    </w:p>
    <w:tbl>
      <w:tblPr>
        <w:tblStyle w:val="TableGrid"/>
        <w:tblW w:w="0" w:type="auto"/>
        <w:tblLook w:val="04A0" w:firstRow="1" w:lastRow="0" w:firstColumn="1" w:lastColumn="0" w:noHBand="0" w:noVBand="1"/>
      </w:tblPr>
      <w:tblGrid>
        <w:gridCol w:w="635"/>
        <w:gridCol w:w="4930"/>
        <w:gridCol w:w="4505"/>
      </w:tblGrid>
      <w:tr w:rsidR="002C57A9" w14:paraId="21E330AF" w14:textId="77777777" w:rsidTr="64F2A71C">
        <w:tc>
          <w:tcPr>
            <w:tcW w:w="721" w:type="dxa"/>
            <w:shd w:val="clear" w:color="auto" w:fill="C00000"/>
            <w:vAlign w:val="center"/>
            <w:hideMark/>
          </w:tcPr>
          <w:p w14:paraId="10C49366" w14:textId="77777777" w:rsidR="002C57A9" w:rsidRDefault="002C57A9">
            <w:pPr>
              <w:rPr>
                <w:rFonts w:ascii="Aptos Narrow" w:hAnsi="Aptos Narrow"/>
                <w:b/>
                <w:bCs/>
              </w:rPr>
            </w:pPr>
            <w:r>
              <w:rPr>
                <w:rFonts w:ascii="Aptos Narrow" w:hAnsi="Aptos Narrow"/>
                <w:b/>
                <w:bCs/>
              </w:rPr>
              <w:t>#</w:t>
            </w:r>
          </w:p>
        </w:tc>
        <w:tc>
          <w:tcPr>
            <w:tcW w:w="4215" w:type="dxa"/>
            <w:shd w:val="clear" w:color="auto" w:fill="C00000"/>
            <w:vAlign w:val="center"/>
            <w:hideMark/>
          </w:tcPr>
          <w:p w14:paraId="60577C2E" w14:textId="77777777" w:rsidR="002C57A9" w:rsidRDefault="002C57A9">
            <w:pPr>
              <w:rPr>
                <w:rFonts w:ascii="Aptos Narrow" w:hAnsi="Aptos Narrow"/>
                <w:b/>
                <w:bCs/>
              </w:rPr>
            </w:pPr>
            <w:r>
              <w:rPr>
                <w:rFonts w:ascii="Aptos Narrow" w:hAnsi="Aptos Narrow"/>
                <w:b/>
                <w:bCs/>
              </w:rPr>
              <w:t>Reference Document Name</w:t>
            </w:r>
          </w:p>
        </w:tc>
        <w:tc>
          <w:tcPr>
            <w:tcW w:w="5360" w:type="dxa"/>
            <w:shd w:val="clear" w:color="auto" w:fill="C00000"/>
            <w:vAlign w:val="center"/>
            <w:hideMark/>
          </w:tcPr>
          <w:p w14:paraId="1743DF88" w14:textId="77777777" w:rsidR="002C57A9" w:rsidRDefault="002C57A9">
            <w:pPr>
              <w:rPr>
                <w:rFonts w:ascii="Aptos Narrow" w:hAnsi="Aptos Narrow"/>
                <w:b/>
                <w:bCs/>
              </w:rPr>
            </w:pPr>
            <w:r>
              <w:rPr>
                <w:rFonts w:ascii="Aptos Narrow" w:hAnsi="Aptos Narrow"/>
                <w:b/>
                <w:bCs/>
              </w:rPr>
              <w:t>High Level Description and purpose of the Document</w:t>
            </w:r>
          </w:p>
        </w:tc>
      </w:tr>
      <w:tr w:rsidR="002C57A9" w14:paraId="22AC302F" w14:textId="77777777" w:rsidTr="64F2A71C">
        <w:tc>
          <w:tcPr>
            <w:tcW w:w="721" w:type="dxa"/>
            <w:vAlign w:val="center"/>
            <w:hideMark/>
          </w:tcPr>
          <w:p w14:paraId="23CF7FF8" w14:textId="77777777" w:rsidR="002C57A9" w:rsidRDefault="002C57A9">
            <w:pPr>
              <w:rPr>
                <w:rFonts w:ascii="Aptos Narrow" w:hAnsi="Aptos Narrow"/>
              </w:rPr>
            </w:pPr>
            <w:r>
              <w:rPr>
                <w:rFonts w:ascii="Aptos Narrow" w:hAnsi="Aptos Narrow"/>
              </w:rPr>
              <w:t>1</w:t>
            </w:r>
          </w:p>
        </w:tc>
        <w:tc>
          <w:tcPr>
            <w:tcW w:w="4215" w:type="dxa"/>
            <w:vAlign w:val="center"/>
          </w:tcPr>
          <w:p w14:paraId="6A6D1120" w14:textId="77777777" w:rsidR="0016266C" w:rsidRPr="0016266C" w:rsidRDefault="0016266C" w:rsidP="005165C2">
            <w:pPr>
              <w:spacing w:line="276" w:lineRule="auto"/>
              <w:rPr>
                <w:rFonts w:ascii="Aptos Narrow" w:hAnsi="Aptos Narrow"/>
              </w:rPr>
            </w:pPr>
            <w:r w:rsidRPr="0016266C">
              <w:rPr>
                <w:rFonts w:ascii="Aptos Narrow" w:hAnsi="Aptos Narrow"/>
              </w:rPr>
              <w:t xml:space="preserve">f06 MRM-CONTROL01 - </w:t>
            </w:r>
            <w:proofErr w:type="spellStart"/>
            <w:r w:rsidRPr="0016266C">
              <w:rPr>
                <w:rFonts w:ascii="Aptos Narrow" w:hAnsi="Aptos Narrow"/>
              </w:rPr>
              <w:t>y&amp;n</w:t>
            </w:r>
            <w:proofErr w:type="spellEnd"/>
            <w:r w:rsidRPr="0016266C">
              <w:rPr>
                <w:rFonts w:ascii="Aptos Narrow" w:hAnsi="Aptos Narrow"/>
              </w:rPr>
              <w:t xml:space="preserve"> Model </w:t>
            </w:r>
            <w:proofErr w:type="spellStart"/>
            <w:r w:rsidRPr="0016266C">
              <w:rPr>
                <w:rFonts w:ascii="Aptos Narrow" w:hAnsi="Aptos Narrow"/>
              </w:rPr>
              <w:t>Assmt</w:t>
            </w:r>
            <w:proofErr w:type="spellEnd"/>
            <w:r w:rsidRPr="0016266C">
              <w:rPr>
                <w:rFonts w:ascii="Aptos Narrow" w:hAnsi="Aptos Narrow"/>
              </w:rPr>
              <w:t xml:space="preserve"> Fraud 056 -Charles Lin </w:t>
            </w:r>
            <w:proofErr w:type="spellStart"/>
            <w:r w:rsidRPr="0016266C">
              <w:rPr>
                <w:rFonts w:ascii="Aptos Narrow" w:hAnsi="Aptos Narrow"/>
              </w:rPr>
              <w:t>YesM</w:t>
            </w:r>
            <w:proofErr w:type="spellEnd"/>
            <w:r w:rsidRPr="0016266C">
              <w:rPr>
                <w:rFonts w:ascii="Aptos Narrow" w:hAnsi="Aptos Narrow"/>
              </w:rPr>
              <w:t xml:space="preserve"> - </w:t>
            </w:r>
            <w:proofErr w:type="spellStart"/>
            <w:r w:rsidRPr="0016266C">
              <w:rPr>
                <w:rFonts w:ascii="Aptos Narrow" w:hAnsi="Aptos Narrow"/>
              </w:rPr>
              <w:t>SecurLock</w:t>
            </w:r>
            <w:proofErr w:type="spellEnd"/>
            <w:r w:rsidRPr="0016266C">
              <w:rPr>
                <w:rFonts w:ascii="Aptos Narrow" w:hAnsi="Aptos Narrow"/>
              </w:rPr>
              <w:t xml:space="preserve"> Predict</w:t>
            </w:r>
          </w:p>
          <w:p w14:paraId="7536F621" w14:textId="77777777" w:rsidR="002C57A9" w:rsidRPr="0016266C" w:rsidRDefault="002C57A9" w:rsidP="005165C2">
            <w:pPr>
              <w:spacing w:line="276" w:lineRule="auto"/>
              <w:rPr>
                <w:rFonts w:ascii="Aptos Narrow" w:hAnsi="Aptos Narrow"/>
              </w:rPr>
            </w:pPr>
          </w:p>
        </w:tc>
        <w:tc>
          <w:tcPr>
            <w:tcW w:w="5360" w:type="dxa"/>
            <w:vAlign w:val="center"/>
          </w:tcPr>
          <w:p w14:paraId="3BF78B6A" w14:textId="230C3365" w:rsidR="002C57A9" w:rsidRPr="0016266C" w:rsidRDefault="6C5D2892" w:rsidP="64F2A71C">
            <w:pPr>
              <w:spacing w:line="276" w:lineRule="auto"/>
              <w:rPr>
                <w:rFonts w:ascii="Aptos Narrow" w:hAnsi="Aptos Narrow"/>
              </w:rPr>
            </w:pPr>
            <w:r w:rsidRPr="64F2A71C">
              <w:rPr>
                <w:rFonts w:ascii="Aptos Narrow" w:hAnsi="Aptos Narrow"/>
              </w:rPr>
              <w:t>Enterprise risk management and Model risk classification procedures.</w:t>
            </w:r>
          </w:p>
        </w:tc>
      </w:tr>
      <w:tr w:rsidR="002C57A9" w14:paraId="1D064CED" w14:textId="77777777" w:rsidTr="64F2A71C">
        <w:tc>
          <w:tcPr>
            <w:tcW w:w="721" w:type="dxa"/>
            <w:vAlign w:val="center"/>
            <w:hideMark/>
          </w:tcPr>
          <w:p w14:paraId="42C14A46" w14:textId="77777777" w:rsidR="002C57A9" w:rsidRDefault="002C57A9">
            <w:pPr>
              <w:rPr>
                <w:rFonts w:ascii="Aptos Narrow" w:hAnsi="Aptos Narrow"/>
              </w:rPr>
            </w:pPr>
            <w:r>
              <w:rPr>
                <w:rFonts w:ascii="Aptos Narrow" w:hAnsi="Aptos Narrow"/>
              </w:rPr>
              <w:t>2</w:t>
            </w:r>
          </w:p>
        </w:tc>
        <w:tc>
          <w:tcPr>
            <w:tcW w:w="4215" w:type="dxa"/>
            <w:vAlign w:val="center"/>
          </w:tcPr>
          <w:p w14:paraId="0C4B390C" w14:textId="77777777" w:rsidR="0016266C" w:rsidRPr="0016266C" w:rsidRDefault="0016266C" w:rsidP="005165C2">
            <w:pPr>
              <w:spacing w:line="276" w:lineRule="auto"/>
              <w:rPr>
                <w:rFonts w:ascii="Aptos Narrow" w:hAnsi="Aptos Narrow"/>
              </w:rPr>
            </w:pPr>
            <w:r w:rsidRPr="0016266C">
              <w:rPr>
                <w:rFonts w:ascii="Aptos Narrow" w:hAnsi="Aptos Narrow"/>
              </w:rPr>
              <w:t>FICO Falcon Model Governance US Credit v29 (v2.0)</w:t>
            </w:r>
          </w:p>
          <w:p w14:paraId="3CD83E20" w14:textId="77777777" w:rsidR="002C57A9" w:rsidRPr="0016266C" w:rsidRDefault="002C57A9" w:rsidP="005165C2">
            <w:pPr>
              <w:spacing w:line="276" w:lineRule="auto"/>
              <w:rPr>
                <w:rFonts w:ascii="Aptos Narrow" w:hAnsi="Aptos Narrow"/>
              </w:rPr>
            </w:pPr>
          </w:p>
        </w:tc>
        <w:tc>
          <w:tcPr>
            <w:tcW w:w="5360" w:type="dxa"/>
            <w:vAlign w:val="center"/>
          </w:tcPr>
          <w:p w14:paraId="4ED43761" w14:textId="77777777" w:rsidR="0016266C" w:rsidRPr="00B42D8E" w:rsidRDefault="0016266C" w:rsidP="005165C2">
            <w:pPr>
              <w:spacing w:after="160" w:line="276" w:lineRule="auto"/>
              <w:rPr>
                <w:rFonts w:ascii="Aptos Narrow" w:hAnsi="Aptos Narrow"/>
              </w:rPr>
            </w:pPr>
            <w:r w:rsidRPr="0016266C">
              <w:rPr>
                <w:rFonts w:ascii="Aptos Narrow" w:hAnsi="Aptos Narrow"/>
              </w:rPr>
              <w:t>D</w:t>
            </w:r>
            <w:r w:rsidRPr="00B42D8E">
              <w:rPr>
                <w:rFonts w:ascii="Aptos Narrow" w:hAnsi="Aptos Narrow"/>
              </w:rPr>
              <w:t>etai</w:t>
            </w:r>
            <w:r w:rsidRPr="0016266C">
              <w:rPr>
                <w:rFonts w:ascii="Aptos Narrow" w:hAnsi="Aptos Narrow"/>
              </w:rPr>
              <w:t>led</w:t>
            </w:r>
            <w:r w:rsidRPr="00B42D8E">
              <w:rPr>
                <w:rFonts w:ascii="Aptos Narrow" w:hAnsi="Aptos Narrow"/>
              </w:rPr>
              <w:t xml:space="preserve"> theory, development, and validation of the FICO® Falcon® Fraud Manager</w:t>
            </w:r>
            <w:r w:rsidRPr="0016266C">
              <w:rPr>
                <w:rFonts w:ascii="Aptos Narrow" w:hAnsi="Aptos Narrow"/>
              </w:rPr>
              <w:t>.</w:t>
            </w:r>
          </w:p>
          <w:p w14:paraId="3E5D5157" w14:textId="77777777" w:rsidR="002C57A9" w:rsidRPr="0016266C" w:rsidRDefault="002C57A9" w:rsidP="005165C2">
            <w:pPr>
              <w:spacing w:line="276" w:lineRule="auto"/>
              <w:rPr>
                <w:rFonts w:ascii="Aptos Narrow" w:hAnsi="Aptos Narrow"/>
              </w:rPr>
            </w:pPr>
          </w:p>
        </w:tc>
      </w:tr>
      <w:tr w:rsidR="002C57A9" w14:paraId="2D383C1F" w14:textId="77777777" w:rsidTr="64F2A71C">
        <w:tc>
          <w:tcPr>
            <w:tcW w:w="721" w:type="dxa"/>
            <w:vAlign w:val="center"/>
            <w:hideMark/>
          </w:tcPr>
          <w:p w14:paraId="15C1DD2B" w14:textId="77777777" w:rsidR="002C57A9" w:rsidRDefault="002C57A9">
            <w:pPr>
              <w:rPr>
                <w:rFonts w:ascii="Aptos Narrow" w:hAnsi="Aptos Narrow"/>
              </w:rPr>
            </w:pPr>
            <w:r>
              <w:rPr>
                <w:rFonts w:ascii="Aptos Narrow" w:hAnsi="Aptos Narrow"/>
              </w:rPr>
              <w:t>3</w:t>
            </w:r>
          </w:p>
        </w:tc>
        <w:tc>
          <w:tcPr>
            <w:tcW w:w="4215" w:type="dxa"/>
            <w:vAlign w:val="center"/>
          </w:tcPr>
          <w:p w14:paraId="494E6F85" w14:textId="77777777" w:rsidR="0016266C" w:rsidRPr="0016266C" w:rsidRDefault="0016266C" w:rsidP="005165C2">
            <w:pPr>
              <w:spacing w:line="276" w:lineRule="auto"/>
              <w:rPr>
                <w:rFonts w:ascii="Aptos Narrow" w:hAnsi="Aptos Narrow"/>
              </w:rPr>
            </w:pPr>
            <w:r w:rsidRPr="0016266C">
              <w:rPr>
                <w:rFonts w:ascii="Aptos Narrow" w:hAnsi="Aptos Narrow"/>
              </w:rPr>
              <w:t>FICO Falcon Model Governance US Debit v26 (v2.0)</w:t>
            </w:r>
          </w:p>
          <w:p w14:paraId="6119244C" w14:textId="77777777" w:rsidR="002C57A9" w:rsidRPr="0016266C" w:rsidRDefault="002C57A9" w:rsidP="005165C2">
            <w:pPr>
              <w:spacing w:line="276" w:lineRule="auto"/>
              <w:rPr>
                <w:rFonts w:ascii="Aptos Narrow" w:hAnsi="Aptos Narrow"/>
              </w:rPr>
            </w:pPr>
          </w:p>
        </w:tc>
        <w:tc>
          <w:tcPr>
            <w:tcW w:w="5360" w:type="dxa"/>
            <w:vAlign w:val="center"/>
          </w:tcPr>
          <w:p w14:paraId="1C924F6E" w14:textId="77777777" w:rsidR="0016266C" w:rsidRPr="0016266C" w:rsidRDefault="0016266C" w:rsidP="005165C2">
            <w:pPr>
              <w:spacing w:line="276" w:lineRule="auto"/>
              <w:rPr>
                <w:rFonts w:ascii="Aptos Narrow" w:hAnsi="Aptos Narrow"/>
              </w:rPr>
            </w:pPr>
            <w:r w:rsidRPr="0016266C">
              <w:rPr>
                <w:rFonts w:ascii="Aptos Narrow" w:hAnsi="Aptos Narrow"/>
              </w:rPr>
              <w:t>Detailed theory, development, and validation of the FICO® Falcon® Fraud Manager.</w:t>
            </w:r>
          </w:p>
          <w:p w14:paraId="33FDDDF1" w14:textId="77777777" w:rsidR="002C57A9" w:rsidRPr="0016266C" w:rsidRDefault="002C57A9" w:rsidP="005165C2">
            <w:pPr>
              <w:spacing w:line="276" w:lineRule="auto"/>
              <w:rPr>
                <w:rFonts w:ascii="Aptos Narrow" w:hAnsi="Aptos Narrow"/>
              </w:rPr>
            </w:pPr>
          </w:p>
        </w:tc>
      </w:tr>
      <w:tr w:rsidR="005165C2" w14:paraId="06F7C936" w14:textId="77777777" w:rsidTr="64F2A71C">
        <w:tc>
          <w:tcPr>
            <w:tcW w:w="721" w:type="dxa"/>
            <w:vAlign w:val="center"/>
          </w:tcPr>
          <w:p w14:paraId="6167355F" w14:textId="77777777" w:rsidR="005165C2" w:rsidRDefault="005165C2" w:rsidP="005165C2">
            <w:pPr>
              <w:rPr>
                <w:rFonts w:ascii="Aptos Narrow" w:hAnsi="Aptos Narrow"/>
              </w:rPr>
            </w:pPr>
            <w:r w:rsidRPr="00A32349">
              <w:rPr>
                <w:rFonts w:ascii="Aptos Narrow" w:hAnsi="Aptos Narrow"/>
              </w:rPr>
              <w:t>4</w:t>
            </w:r>
          </w:p>
        </w:tc>
        <w:tc>
          <w:tcPr>
            <w:tcW w:w="4215" w:type="dxa"/>
            <w:vAlign w:val="center"/>
          </w:tcPr>
          <w:p w14:paraId="4F775B9F" w14:textId="77777777" w:rsidR="005165C2" w:rsidRPr="00A32349" w:rsidRDefault="005165C2" w:rsidP="005165C2">
            <w:pPr>
              <w:spacing w:line="276" w:lineRule="auto"/>
              <w:rPr>
                <w:rFonts w:ascii="Aptos Narrow" w:hAnsi="Aptos Narrow"/>
              </w:rPr>
            </w:pPr>
            <w:r w:rsidRPr="00A32349">
              <w:rPr>
                <w:rFonts w:ascii="Aptos Narrow" w:hAnsi="Aptos Narrow"/>
              </w:rPr>
              <w:t>MR_FFM_FP_US_Credit29.0_Falcon6.x</w:t>
            </w:r>
          </w:p>
          <w:p w14:paraId="3102C1FF" w14:textId="77777777" w:rsidR="005165C2" w:rsidRPr="0016266C" w:rsidRDefault="005165C2" w:rsidP="005165C2">
            <w:pPr>
              <w:spacing w:line="276" w:lineRule="auto"/>
              <w:rPr>
                <w:rFonts w:ascii="Aptos Narrow" w:hAnsi="Aptos Narrow"/>
              </w:rPr>
            </w:pPr>
          </w:p>
        </w:tc>
        <w:tc>
          <w:tcPr>
            <w:tcW w:w="5360" w:type="dxa"/>
            <w:vAlign w:val="center"/>
          </w:tcPr>
          <w:p w14:paraId="51D9284E" w14:textId="77777777" w:rsidR="005165C2" w:rsidRDefault="005165C2" w:rsidP="005165C2">
            <w:pPr>
              <w:spacing w:line="276" w:lineRule="auto"/>
              <w:rPr>
                <w:rFonts w:ascii="Aptos Narrow" w:hAnsi="Aptos Narrow"/>
              </w:rPr>
            </w:pPr>
            <w:r w:rsidRPr="00573E4E">
              <w:rPr>
                <w:rFonts w:ascii="Aptos Narrow" w:hAnsi="Aptos Narrow"/>
              </w:rPr>
              <w:t>This document shows the relative improvement of the FFM US Credit 29.0 model over the FFM US Credit 28.0 model.</w:t>
            </w:r>
          </w:p>
          <w:p w14:paraId="12EC1BEB" w14:textId="77777777" w:rsidR="005165C2" w:rsidRPr="0016266C" w:rsidRDefault="005165C2" w:rsidP="005165C2">
            <w:pPr>
              <w:spacing w:line="276" w:lineRule="auto"/>
              <w:rPr>
                <w:rFonts w:ascii="Aptos Narrow" w:hAnsi="Aptos Narrow"/>
              </w:rPr>
            </w:pPr>
          </w:p>
        </w:tc>
      </w:tr>
      <w:tr w:rsidR="005165C2" w14:paraId="30F80CE5" w14:textId="77777777" w:rsidTr="64F2A71C">
        <w:tc>
          <w:tcPr>
            <w:tcW w:w="721" w:type="dxa"/>
            <w:vAlign w:val="center"/>
          </w:tcPr>
          <w:p w14:paraId="6AEED0FD" w14:textId="77777777" w:rsidR="005165C2" w:rsidRDefault="005165C2" w:rsidP="005165C2">
            <w:pPr>
              <w:rPr>
                <w:rFonts w:ascii="Aptos Narrow" w:hAnsi="Aptos Narrow"/>
              </w:rPr>
            </w:pPr>
            <w:r w:rsidRPr="00A32349">
              <w:rPr>
                <w:rFonts w:ascii="Aptos Narrow" w:hAnsi="Aptos Narrow"/>
              </w:rPr>
              <w:t>5</w:t>
            </w:r>
          </w:p>
        </w:tc>
        <w:tc>
          <w:tcPr>
            <w:tcW w:w="4215" w:type="dxa"/>
            <w:vAlign w:val="center"/>
          </w:tcPr>
          <w:p w14:paraId="66D478D6" w14:textId="77777777" w:rsidR="005165C2" w:rsidRPr="00A32349" w:rsidRDefault="005165C2" w:rsidP="005165C2">
            <w:pPr>
              <w:spacing w:line="276" w:lineRule="auto"/>
              <w:rPr>
                <w:rFonts w:ascii="Aptos Narrow" w:hAnsi="Aptos Narrow"/>
              </w:rPr>
            </w:pPr>
            <w:r w:rsidRPr="00A32349">
              <w:rPr>
                <w:rFonts w:ascii="Aptos Narrow" w:hAnsi="Aptos Narrow"/>
              </w:rPr>
              <w:t>MR_FFM_FP_USDebit26.0_SigPIN_GIP_AA_Falcon6x</w:t>
            </w:r>
          </w:p>
          <w:p w14:paraId="002C9E8F" w14:textId="77777777" w:rsidR="005165C2" w:rsidRPr="00F02B9C" w:rsidRDefault="005165C2" w:rsidP="005165C2">
            <w:pPr>
              <w:spacing w:line="276" w:lineRule="auto"/>
              <w:rPr>
                <w:rFonts w:ascii="Narrow" w:hAnsi="Narrow" w:cs="Arial"/>
              </w:rPr>
            </w:pPr>
          </w:p>
        </w:tc>
        <w:tc>
          <w:tcPr>
            <w:tcW w:w="5360" w:type="dxa"/>
            <w:vAlign w:val="center"/>
          </w:tcPr>
          <w:p w14:paraId="4ACB8E3E" w14:textId="77777777" w:rsidR="005165C2" w:rsidRDefault="005165C2" w:rsidP="005165C2">
            <w:pPr>
              <w:spacing w:line="276" w:lineRule="auto"/>
              <w:rPr>
                <w:rFonts w:ascii="Aptos Narrow" w:hAnsi="Aptos Narrow"/>
              </w:rPr>
            </w:pPr>
            <w:r w:rsidRPr="00573E4E">
              <w:rPr>
                <w:rFonts w:ascii="Aptos Narrow" w:hAnsi="Aptos Narrow"/>
              </w:rPr>
              <w:t>This document show</w:t>
            </w:r>
            <w:r>
              <w:rPr>
                <w:rFonts w:ascii="Aptos Narrow" w:hAnsi="Aptos Narrow"/>
              </w:rPr>
              <w:t>s</w:t>
            </w:r>
            <w:r w:rsidRPr="00573E4E">
              <w:rPr>
                <w:rFonts w:ascii="Aptos Narrow" w:hAnsi="Aptos Narrow"/>
              </w:rPr>
              <w:t xml:space="preserve"> the relative improvement of the FFM US Debit 26.0 model over the FFM US Debit 25.0 model.</w:t>
            </w:r>
          </w:p>
          <w:p w14:paraId="7E1CC680" w14:textId="77777777" w:rsidR="005165C2" w:rsidRPr="0016266C" w:rsidRDefault="005165C2" w:rsidP="005165C2">
            <w:pPr>
              <w:spacing w:line="276" w:lineRule="auto"/>
              <w:rPr>
                <w:rFonts w:ascii="Aptos Narrow" w:hAnsi="Aptos Narrow"/>
              </w:rPr>
            </w:pPr>
          </w:p>
        </w:tc>
      </w:tr>
      <w:tr w:rsidR="00E54EBE" w14:paraId="22A4A115" w14:textId="77777777" w:rsidTr="64F2A71C">
        <w:tc>
          <w:tcPr>
            <w:tcW w:w="721" w:type="dxa"/>
            <w:vAlign w:val="center"/>
          </w:tcPr>
          <w:p w14:paraId="03F13FAC" w14:textId="20C45CC7" w:rsidR="00E54EBE" w:rsidRPr="00A32349" w:rsidRDefault="00E54EBE" w:rsidP="005165C2">
            <w:pPr>
              <w:rPr>
                <w:rFonts w:ascii="Aptos Narrow" w:hAnsi="Aptos Narrow"/>
              </w:rPr>
            </w:pPr>
            <w:r>
              <w:rPr>
                <w:rFonts w:ascii="Aptos Narrow" w:hAnsi="Aptos Narrow"/>
              </w:rPr>
              <w:t>6</w:t>
            </w:r>
          </w:p>
        </w:tc>
        <w:tc>
          <w:tcPr>
            <w:tcW w:w="4215" w:type="dxa"/>
            <w:vAlign w:val="center"/>
          </w:tcPr>
          <w:p w14:paraId="59245145" w14:textId="1F2DE758" w:rsidR="00E54EBE" w:rsidRPr="00A32349" w:rsidRDefault="00E54EBE" w:rsidP="005165C2">
            <w:pPr>
              <w:rPr>
                <w:rFonts w:ascii="Aptos Narrow" w:hAnsi="Aptos Narrow"/>
              </w:rPr>
            </w:pPr>
            <w:proofErr w:type="spellStart"/>
            <w:r w:rsidRPr="00E54EBE">
              <w:rPr>
                <w:rFonts w:ascii="Aptos Narrow" w:hAnsi="Aptos Narrow"/>
              </w:rPr>
              <w:t>SecurLOCK</w:t>
            </w:r>
            <w:proofErr w:type="spellEnd"/>
            <w:r w:rsidRPr="00E54EBE">
              <w:rPr>
                <w:rFonts w:ascii="Aptos Narrow" w:hAnsi="Aptos Narrow"/>
              </w:rPr>
              <w:t xml:space="preserve"> Operations Guide</w:t>
            </w:r>
          </w:p>
        </w:tc>
        <w:tc>
          <w:tcPr>
            <w:tcW w:w="5360" w:type="dxa"/>
            <w:vAlign w:val="center"/>
          </w:tcPr>
          <w:p w14:paraId="03391A6F" w14:textId="77777777" w:rsidR="00E54EBE" w:rsidRDefault="00E54EBE" w:rsidP="005165C2">
            <w:pPr>
              <w:rPr>
                <w:rFonts w:ascii="Aptos Narrow" w:hAnsi="Aptos Narrow"/>
              </w:rPr>
            </w:pPr>
            <w:r w:rsidRPr="00E54EBE">
              <w:rPr>
                <w:rFonts w:ascii="Aptos Narrow" w:hAnsi="Aptos Narrow"/>
              </w:rPr>
              <w:t xml:space="preserve">Operations guide of </w:t>
            </w:r>
            <w:proofErr w:type="spellStart"/>
            <w:r w:rsidRPr="00E54EBE">
              <w:rPr>
                <w:rFonts w:ascii="Aptos Narrow" w:hAnsi="Aptos Narrow"/>
              </w:rPr>
              <w:t>SecurLock</w:t>
            </w:r>
            <w:proofErr w:type="spellEnd"/>
            <w:r w:rsidRPr="00E54EBE">
              <w:rPr>
                <w:rFonts w:ascii="Aptos Narrow" w:hAnsi="Aptos Narrow"/>
              </w:rPr>
              <w:t xml:space="preserve"> and details of fraud alert generation process.</w:t>
            </w:r>
          </w:p>
          <w:p w14:paraId="614EAF36" w14:textId="5F7F31D2" w:rsidR="00E54EBE" w:rsidRPr="00573E4E" w:rsidRDefault="00E54EBE" w:rsidP="005165C2">
            <w:pPr>
              <w:rPr>
                <w:rFonts w:ascii="Aptos Narrow" w:hAnsi="Aptos Narrow"/>
              </w:rPr>
            </w:pPr>
          </w:p>
        </w:tc>
      </w:tr>
    </w:tbl>
    <w:p w14:paraId="3713725A" w14:textId="77777777" w:rsidR="0092222D" w:rsidRDefault="0092222D" w:rsidP="0092222D">
      <w:pPr>
        <w:pStyle w:val="BodyText22"/>
        <w:tabs>
          <w:tab w:val="left" w:pos="7650"/>
        </w:tabs>
        <w:spacing w:line="276" w:lineRule="auto"/>
        <w:ind w:firstLine="0"/>
        <w:jc w:val="left"/>
        <w:rPr>
          <w:rFonts w:ascii="Arial Narrow" w:hAnsi="Arial Narrow"/>
          <w:iCs/>
          <w:sz w:val="20"/>
        </w:rPr>
      </w:pPr>
    </w:p>
    <w:p w14:paraId="0016B347" w14:textId="77777777" w:rsidR="00515193" w:rsidRDefault="00515193" w:rsidP="00515193">
      <w:pPr>
        <w:rPr>
          <w:rFonts w:ascii="Arial Narrow" w:hAnsi="Arial Narrow"/>
          <w:i/>
          <w:iCs/>
          <w:color w:val="0070C0"/>
        </w:rPr>
      </w:pPr>
    </w:p>
    <w:p w14:paraId="01E85056" w14:textId="77777777" w:rsidR="00515193" w:rsidRPr="002C57A9" w:rsidRDefault="00515193" w:rsidP="00515193">
      <w:pPr>
        <w:rPr>
          <w:rFonts w:ascii="Arial" w:eastAsia="SimSun" w:hAnsi="Arial" w:cs="Arial"/>
          <w:b/>
          <w:bCs/>
          <w:color w:val="0070C0"/>
        </w:rPr>
      </w:pPr>
      <w:bookmarkStart w:id="861" w:name="OLE_LINK7"/>
      <w:r w:rsidRPr="00701055">
        <w:rPr>
          <w:rFonts w:ascii="Arial" w:eastAsia="SimSun" w:hAnsi="Arial" w:cs="Arial"/>
          <w:b/>
          <w:bCs/>
          <w:color w:val="0070C0"/>
        </w:rPr>
        <w:lastRenderedPageBreak/>
        <w:t>Data Assumptions Summary</w:t>
      </w:r>
    </w:p>
    <w:bookmarkEnd w:id="861"/>
    <w:p w14:paraId="485EA6CB" w14:textId="77777777" w:rsidR="00515193" w:rsidRPr="00701055" w:rsidRDefault="00515193" w:rsidP="00515193">
      <w:pPr>
        <w:rPr>
          <w:rStyle w:val="SubtleEmphasis"/>
        </w:rPr>
      </w:pPr>
      <w:r w:rsidRPr="00701055">
        <w:rPr>
          <w:rStyle w:val="SubtleEmphasis"/>
        </w:rPr>
        <w:t xml:space="preserve">Please </w:t>
      </w:r>
      <w:proofErr w:type="gramStart"/>
      <w:r w:rsidRPr="00701055">
        <w:rPr>
          <w:rStyle w:val="SubtleEmphasis"/>
        </w:rPr>
        <w:t>list out</w:t>
      </w:r>
      <w:proofErr w:type="gramEnd"/>
      <w:r w:rsidRPr="00701055">
        <w:rPr>
          <w:rStyle w:val="SubtleEmphasis"/>
        </w:rPr>
        <w:t xml:space="preserve"> data assumptions applied in the model development and model production process, such as missing value treatment, outlier treatment, etc.</w:t>
      </w:r>
    </w:p>
    <w:p w14:paraId="7231A00A" w14:textId="77777777" w:rsidR="00515193" w:rsidRDefault="00515193" w:rsidP="00515193">
      <w:pPr>
        <w:rPr>
          <w:rFonts w:ascii="Arial Narrow" w:hAnsi="Arial Narrow"/>
          <w:i/>
          <w:iCs/>
          <w:color w:val="0070C0"/>
        </w:rPr>
      </w:pPr>
    </w:p>
    <w:tbl>
      <w:tblPr>
        <w:tblStyle w:val="TableGrid"/>
        <w:tblW w:w="10075" w:type="dxa"/>
        <w:tblLook w:val="04A0" w:firstRow="1" w:lastRow="0" w:firstColumn="1" w:lastColumn="0" w:noHBand="0" w:noVBand="1"/>
      </w:tblPr>
      <w:tblGrid>
        <w:gridCol w:w="711"/>
        <w:gridCol w:w="1688"/>
        <w:gridCol w:w="1849"/>
        <w:gridCol w:w="1620"/>
        <w:gridCol w:w="4207"/>
      </w:tblGrid>
      <w:tr w:rsidR="002A3DFE" w:rsidRPr="002C57A9" w14:paraId="24BF6949" w14:textId="77777777" w:rsidTr="005165C2">
        <w:tc>
          <w:tcPr>
            <w:tcW w:w="711" w:type="dxa"/>
            <w:shd w:val="clear" w:color="auto" w:fill="C00000"/>
            <w:vAlign w:val="center"/>
            <w:hideMark/>
          </w:tcPr>
          <w:p w14:paraId="74D595A4"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w:t>
            </w:r>
          </w:p>
        </w:tc>
        <w:tc>
          <w:tcPr>
            <w:tcW w:w="1688" w:type="dxa"/>
            <w:shd w:val="clear" w:color="auto" w:fill="C00000"/>
            <w:vAlign w:val="center"/>
            <w:hideMark/>
          </w:tcPr>
          <w:p w14:paraId="40DAB814"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Assumption Name</w:t>
            </w:r>
          </w:p>
        </w:tc>
        <w:tc>
          <w:tcPr>
            <w:tcW w:w="1849" w:type="dxa"/>
            <w:shd w:val="clear" w:color="auto" w:fill="C00000"/>
            <w:vAlign w:val="center"/>
            <w:hideMark/>
          </w:tcPr>
          <w:p w14:paraId="21D4A8B7"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Assumption Description</w:t>
            </w:r>
          </w:p>
        </w:tc>
        <w:tc>
          <w:tcPr>
            <w:tcW w:w="1620" w:type="dxa"/>
            <w:shd w:val="clear" w:color="auto" w:fill="C00000"/>
            <w:vAlign w:val="center"/>
            <w:hideMark/>
          </w:tcPr>
          <w:p w14:paraId="765938F6"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Materiality of Assumption</w:t>
            </w:r>
          </w:p>
        </w:tc>
        <w:tc>
          <w:tcPr>
            <w:tcW w:w="4207" w:type="dxa"/>
            <w:shd w:val="clear" w:color="auto" w:fill="C00000"/>
            <w:vAlign w:val="center"/>
            <w:hideMark/>
          </w:tcPr>
          <w:p w14:paraId="57EB3651"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Rationales for this Assumption</w:t>
            </w:r>
          </w:p>
          <w:p w14:paraId="758FB27D" w14:textId="77777777" w:rsidR="00B735CB" w:rsidRPr="002C57A9" w:rsidRDefault="00B735CB">
            <w:pPr>
              <w:pStyle w:val="BodyText22"/>
              <w:tabs>
                <w:tab w:val="left" w:pos="7650"/>
              </w:tabs>
              <w:spacing w:line="276" w:lineRule="auto"/>
              <w:ind w:firstLine="0"/>
              <w:jc w:val="left"/>
              <w:rPr>
                <w:rFonts w:ascii="Aptos Narrow" w:hAnsi="Aptos Narrow"/>
                <w:iCs/>
                <w:sz w:val="20"/>
              </w:rPr>
            </w:pPr>
            <w:r w:rsidRPr="002C57A9">
              <w:rPr>
                <w:rFonts w:ascii="Aptos Narrow" w:hAnsi="Aptos Narrow"/>
                <w:iCs/>
                <w:sz w:val="20"/>
              </w:rPr>
              <w:t>(Business driven or quantitative methodology driven)</w:t>
            </w:r>
          </w:p>
        </w:tc>
      </w:tr>
      <w:tr w:rsidR="001A06DC" w:rsidRPr="002C57A9" w14:paraId="42CB5FB8" w14:textId="77777777" w:rsidTr="005165C2">
        <w:tc>
          <w:tcPr>
            <w:tcW w:w="711" w:type="dxa"/>
            <w:vAlign w:val="center"/>
            <w:hideMark/>
          </w:tcPr>
          <w:p w14:paraId="5E36E35E" w14:textId="77777777" w:rsidR="00B735CB" w:rsidRPr="002C57A9" w:rsidRDefault="00B735CB">
            <w:pPr>
              <w:pStyle w:val="BodyText22"/>
              <w:tabs>
                <w:tab w:val="left" w:pos="7650"/>
              </w:tabs>
              <w:spacing w:line="276" w:lineRule="auto"/>
              <w:ind w:firstLine="0"/>
              <w:jc w:val="left"/>
              <w:rPr>
                <w:rFonts w:ascii="Aptos Narrow" w:hAnsi="Aptos Narrow"/>
                <w:iCs/>
                <w:sz w:val="20"/>
              </w:rPr>
            </w:pPr>
            <w:r w:rsidRPr="002C57A9">
              <w:rPr>
                <w:rFonts w:ascii="Aptos Narrow" w:hAnsi="Aptos Narrow"/>
                <w:iCs/>
                <w:sz w:val="20"/>
              </w:rPr>
              <w:t>1</w:t>
            </w:r>
          </w:p>
        </w:tc>
        <w:tc>
          <w:tcPr>
            <w:tcW w:w="1688" w:type="dxa"/>
            <w:vAlign w:val="center"/>
          </w:tcPr>
          <w:p w14:paraId="7ABD82C8" w14:textId="77777777" w:rsidR="00B735CB" w:rsidRPr="005165C2" w:rsidRDefault="00B7159A">
            <w:pPr>
              <w:pStyle w:val="BodyText22"/>
              <w:tabs>
                <w:tab w:val="left" w:pos="7650"/>
              </w:tabs>
              <w:spacing w:line="276" w:lineRule="auto"/>
              <w:ind w:firstLine="0"/>
              <w:jc w:val="left"/>
              <w:rPr>
                <w:rFonts w:ascii="Aptos Narrow" w:hAnsi="Aptos Narrow"/>
                <w:iCs/>
                <w:szCs w:val="22"/>
              </w:rPr>
            </w:pPr>
            <w:r w:rsidRPr="005165C2">
              <w:rPr>
                <w:rFonts w:ascii="Aptos Narrow" w:hAnsi="Aptos Narrow"/>
                <w:iCs/>
                <w:szCs w:val="22"/>
              </w:rPr>
              <w:t>Accurate and complete data provision</w:t>
            </w:r>
          </w:p>
        </w:tc>
        <w:tc>
          <w:tcPr>
            <w:tcW w:w="1849" w:type="dxa"/>
            <w:vAlign w:val="center"/>
          </w:tcPr>
          <w:p w14:paraId="534F399A" w14:textId="62162FE5" w:rsidR="00B735CB" w:rsidRPr="005165C2" w:rsidRDefault="00B7159A">
            <w:pPr>
              <w:pStyle w:val="BodyText22"/>
              <w:tabs>
                <w:tab w:val="left" w:pos="7650"/>
              </w:tabs>
              <w:spacing w:line="276" w:lineRule="auto"/>
              <w:ind w:firstLine="0"/>
              <w:jc w:val="left"/>
              <w:rPr>
                <w:rFonts w:ascii="Aptos Narrow" w:hAnsi="Aptos Narrow"/>
                <w:iCs/>
                <w:szCs w:val="22"/>
              </w:rPr>
            </w:pPr>
            <w:r w:rsidRPr="005165C2">
              <w:rPr>
                <w:rFonts w:ascii="Aptos Narrow" w:hAnsi="Aptos Narrow"/>
                <w:iCs/>
                <w:szCs w:val="22"/>
              </w:rPr>
              <w:t xml:space="preserve">Clients and processors must be able to provide accurate and complete data </w:t>
            </w:r>
            <w:del w:id="862" w:author="Sidharth Puri-NE" w:date="2025-03-19T14:18:00Z" w16du:dateUtc="2025-03-19T08:48:00Z">
              <w:r w:rsidRPr="005165C2" w:rsidDel="0023270A">
                <w:rPr>
                  <w:rFonts w:ascii="Aptos Narrow" w:hAnsi="Aptos Narrow"/>
                  <w:iCs/>
                  <w:szCs w:val="22"/>
                </w:rPr>
                <w:delText>to</w:delText>
              </w:r>
            </w:del>
            <w:ins w:id="863" w:author="Sidharth Puri-NE" w:date="2025-03-19T14:18:00Z" w16du:dateUtc="2025-03-19T08:48:00Z">
              <w:r w:rsidR="0023270A" w:rsidRPr="005165C2">
                <w:rPr>
                  <w:rFonts w:ascii="Aptos Narrow" w:hAnsi="Aptos Narrow"/>
                  <w:iCs/>
                  <w:szCs w:val="22"/>
                </w:rPr>
                <w:t>for</w:t>
              </w:r>
            </w:ins>
            <w:r w:rsidRPr="005165C2">
              <w:rPr>
                <w:rFonts w:ascii="Aptos Narrow" w:hAnsi="Aptos Narrow"/>
                <w:iCs/>
                <w:szCs w:val="22"/>
              </w:rPr>
              <w:t xml:space="preserve"> </w:t>
            </w:r>
            <w:proofErr w:type="gramStart"/>
            <w:r w:rsidRPr="005165C2">
              <w:rPr>
                <w:rFonts w:ascii="Aptos Narrow" w:hAnsi="Aptos Narrow"/>
                <w:iCs/>
                <w:szCs w:val="22"/>
              </w:rPr>
              <w:t>the model</w:t>
            </w:r>
            <w:proofErr w:type="gramEnd"/>
            <w:r w:rsidRPr="005165C2">
              <w:rPr>
                <w:rFonts w:ascii="Aptos Narrow" w:hAnsi="Aptos Narrow"/>
                <w:iCs/>
                <w:szCs w:val="22"/>
              </w:rPr>
              <w:t xml:space="preserve"> execution</w:t>
            </w:r>
            <w:r w:rsidR="007026C5">
              <w:rPr>
                <w:rFonts w:ascii="Aptos Narrow" w:hAnsi="Aptos Narrow"/>
                <w:iCs/>
                <w:szCs w:val="22"/>
              </w:rPr>
              <w:t>.</w:t>
            </w:r>
          </w:p>
        </w:tc>
        <w:tc>
          <w:tcPr>
            <w:tcW w:w="1620" w:type="dxa"/>
            <w:vAlign w:val="center"/>
          </w:tcPr>
          <w:p w14:paraId="2161A808" w14:textId="77777777" w:rsidR="00B735CB" w:rsidRPr="005165C2" w:rsidRDefault="00B7159A">
            <w:pPr>
              <w:pStyle w:val="BodyText22"/>
              <w:tabs>
                <w:tab w:val="left" w:pos="7650"/>
              </w:tabs>
              <w:spacing w:line="276" w:lineRule="auto"/>
              <w:ind w:firstLine="0"/>
              <w:jc w:val="left"/>
              <w:rPr>
                <w:rFonts w:ascii="Aptos Narrow" w:hAnsi="Aptos Narrow"/>
                <w:iCs/>
                <w:szCs w:val="22"/>
              </w:rPr>
            </w:pPr>
            <w:r w:rsidRPr="005165C2">
              <w:rPr>
                <w:rFonts w:ascii="Aptos Narrow" w:hAnsi="Aptos Narrow"/>
                <w:iCs/>
                <w:szCs w:val="22"/>
              </w:rPr>
              <w:t>High</w:t>
            </w:r>
          </w:p>
        </w:tc>
        <w:tc>
          <w:tcPr>
            <w:tcW w:w="4207" w:type="dxa"/>
            <w:vAlign w:val="center"/>
          </w:tcPr>
          <w:p w14:paraId="3A7801A4" w14:textId="77777777" w:rsidR="00B735CB" w:rsidRPr="005165C2" w:rsidRDefault="00B7159A" w:rsidP="00E04805">
            <w:pPr>
              <w:spacing w:line="276" w:lineRule="auto"/>
              <w:rPr>
                <w:rFonts w:ascii="Aptos Narrow" w:hAnsi="Aptos Narrow"/>
              </w:rPr>
            </w:pPr>
            <w:r w:rsidRPr="005165C2">
              <w:rPr>
                <w:rFonts w:ascii="Aptos Narrow" w:hAnsi="Aptos Narrow"/>
              </w:rPr>
              <w:t>This assumption is fundamental because the model’s predictive accuracy and reliability are contingent upon receiving high-quality data.</w:t>
            </w:r>
          </w:p>
          <w:p w14:paraId="28E3B60A" w14:textId="77777777" w:rsidR="00B7159A" w:rsidRPr="005165C2" w:rsidRDefault="00B7159A" w:rsidP="00E04805">
            <w:pPr>
              <w:spacing w:line="276" w:lineRule="auto"/>
              <w:rPr>
                <w:rFonts w:ascii="Aptos Narrow" w:hAnsi="Aptos Narrow"/>
              </w:rPr>
            </w:pPr>
            <w:r w:rsidRPr="005165C2">
              <w:rPr>
                <w:rFonts w:ascii="Aptos Narrow" w:hAnsi="Aptos Narrow"/>
              </w:rPr>
              <w:t>If data quality or completeness is an issue, then the model will experience sub-optimal performance.</w:t>
            </w:r>
          </w:p>
        </w:tc>
      </w:tr>
    </w:tbl>
    <w:p w14:paraId="0F23F7A1" w14:textId="77777777" w:rsidR="0092222D" w:rsidRDefault="0092222D" w:rsidP="003A0C6B">
      <w:pPr>
        <w:rPr>
          <w:rFonts w:ascii="Arial Narrow" w:hAnsi="Arial Narrow"/>
        </w:rPr>
      </w:pPr>
    </w:p>
    <w:p w14:paraId="71DF9089" w14:textId="77777777" w:rsidR="00515193" w:rsidRDefault="00515193" w:rsidP="003A0C6B">
      <w:pPr>
        <w:rPr>
          <w:rFonts w:ascii="Arial Narrow" w:hAnsi="Arial Narrow"/>
        </w:rPr>
      </w:pPr>
    </w:p>
    <w:p w14:paraId="28B8C8B0" w14:textId="77777777" w:rsidR="00515193" w:rsidRPr="002C57A9" w:rsidRDefault="00515193" w:rsidP="00515193">
      <w:pPr>
        <w:rPr>
          <w:rFonts w:ascii="Arial" w:eastAsia="SimSun" w:hAnsi="Arial" w:cs="Arial"/>
          <w:b/>
          <w:bCs/>
          <w:color w:val="0070C0"/>
        </w:rPr>
      </w:pPr>
      <w:r w:rsidRPr="002C57A9">
        <w:rPr>
          <w:rFonts w:ascii="Arial" w:eastAsia="SimSun" w:hAnsi="Arial" w:cs="Arial"/>
          <w:b/>
          <w:bCs/>
          <w:color w:val="0070C0"/>
        </w:rPr>
        <w:t>Data Limitation Summary</w:t>
      </w:r>
    </w:p>
    <w:p w14:paraId="53F7D796" w14:textId="77777777" w:rsidR="00515193" w:rsidRPr="00701055" w:rsidRDefault="00515193" w:rsidP="00515193">
      <w:pPr>
        <w:rPr>
          <w:rStyle w:val="SubtleEmphasis"/>
        </w:rPr>
      </w:pPr>
      <w:r w:rsidRPr="00701055">
        <w:rPr>
          <w:rStyle w:val="SubtleEmphasis"/>
        </w:rPr>
        <w:t>Please list out data limitations, their impact of business use, and ongoing monitoring program to appropriately manage the related risk.</w:t>
      </w:r>
    </w:p>
    <w:p w14:paraId="6616728D" w14:textId="77777777" w:rsidR="00515193" w:rsidRDefault="00515193" w:rsidP="00515193">
      <w:pPr>
        <w:rPr>
          <w:rFonts w:ascii="Arial Narrow" w:hAnsi="Arial Narrow"/>
          <w:i/>
          <w:iCs/>
          <w:color w:val="0070C0"/>
        </w:rPr>
      </w:pPr>
    </w:p>
    <w:tbl>
      <w:tblPr>
        <w:tblStyle w:val="TableGrid"/>
        <w:tblW w:w="10075" w:type="dxa"/>
        <w:tblLook w:val="04A0" w:firstRow="1" w:lastRow="0" w:firstColumn="1" w:lastColumn="0" w:noHBand="0" w:noVBand="1"/>
      </w:tblPr>
      <w:tblGrid>
        <w:gridCol w:w="711"/>
        <w:gridCol w:w="1624"/>
        <w:gridCol w:w="2520"/>
        <w:gridCol w:w="2700"/>
        <w:gridCol w:w="2520"/>
      </w:tblGrid>
      <w:tr w:rsidR="00A05765" w:rsidRPr="002C57A9" w14:paraId="1E1E3E31" w14:textId="77777777" w:rsidTr="64F2A71C">
        <w:tc>
          <w:tcPr>
            <w:tcW w:w="711" w:type="dxa"/>
            <w:shd w:val="clear" w:color="auto" w:fill="C00000"/>
            <w:vAlign w:val="center"/>
            <w:hideMark/>
          </w:tcPr>
          <w:p w14:paraId="06357BFE"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w:t>
            </w:r>
          </w:p>
        </w:tc>
        <w:tc>
          <w:tcPr>
            <w:tcW w:w="1624" w:type="dxa"/>
            <w:shd w:val="clear" w:color="auto" w:fill="C00000"/>
            <w:vAlign w:val="center"/>
            <w:hideMark/>
          </w:tcPr>
          <w:p w14:paraId="4CE280E9"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Limitation Name</w:t>
            </w:r>
          </w:p>
        </w:tc>
        <w:tc>
          <w:tcPr>
            <w:tcW w:w="2520" w:type="dxa"/>
            <w:shd w:val="clear" w:color="auto" w:fill="C00000"/>
            <w:vAlign w:val="center"/>
            <w:hideMark/>
          </w:tcPr>
          <w:p w14:paraId="287848FB"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Limitation Description</w:t>
            </w:r>
          </w:p>
        </w:tc>
        <w:tc>
          <w:tcPr>
            <w:tcW w:w="2700" w:type="dxa"/>
            <w:shd w:val="clear" w:color="auto" w:fill="C00000"/>
            <w:vAlign w:val="center"/>
            <w:hideMark/>
          </w:tcPr>
          <w:p w14:paraId="299492F6"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Impact on Business Use</w:t>
            </w:r>
          </w:p>
        </w:tc>
        <w:tc>
          <w:tcPr>
            <w:tcW w:w="2520" w:type="dxa"/>
            <w:shd w:val="clear" w:color="auto" w:fill="C00000"/>
            <w:hideMark/>
          </w:tcPr>
          <w:p w14:paraId="43D6AFAC"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Monitoring Description &amp; Frequency</w:t>
            </w:r>
          </w:p>
        </w:tc>
      </w:tr>
      <w:tr w:rsidR="002A3DFE" w:rsidRPr="002C57A9" w14:paraId="7A16A632" w14:textId="77777777" w:rsidTr="64F2A71C">
        <w:tc>
          <w:tcPr>
            <w:tcW w:w="711" w:type="dxa"/>
            <w:vAlign w:val="center"/>
            <w:hideMark/>
          </w:tcPr>
          <w:p w14:paraId="09449613" w14:textId="77777777" w:rsidR="00B735CB" w:rsidRPr="002C57A9" w:rsidRDefault="00B735CB">
            <w:pPr>
              <w:pStyle w:val="BodyText22"/>
              <w:tabs>
                <w:tab w:val="left" w:pos="7650"/>
              </w:tabs>
              <w:spacing w:line="276" w:lineRule="auto"/>
              <w:ind w:firstLine="0"/>
              <w:jc w:val="left"/>
              <w:rPr>
                <w:rFonts w:ascii="Aptos Narrow" w:hAnsi="Aptos Narrow"/>
                <w:iCs/>
                <w:sz w:val="20"/>
              </w:rPr>
            </w:pPr>
            <w:r w:rsidRPr="002C57A9">
              <w:rPr>
                <w:rFonts w:ascii="Aptos Narrow" w:hAnsi="Aptos Narrow"/>
                <w:iCs/>
                <w:sz w:val="20"/>
              </w:rPr>
              <w:t>1</w:t>
            </w:r>
          </w:p>
        </w:tc>
        <w:tc>
          <w:tcPr>
            <w:tcW w:w="1624" w:type="dxa"/>
            <w:vAlign w:val="center"/>
          </w:tcPr>
          <w:p w14:paraId="273E1A31" w14:textId="49B99D1A" w:rsidR="00B735CB" w:rsidRPr="002C57A9" w:rsidRDefault="01B5ECD2" w:rsidP="64F2A71C">
            <w:pPr>
              <w:pStyle w:val="BodyText22"/>
              <w:tabs>
                <w:tab w:val="left" w:pos="7650"/>
              </w:tabs>
              <w:spacing w:line="276" w:lineRule="auto"/>
              <w:ind w:firstLine="0"/>
              <w:jc w:val="left"/>
              <w:rPr>
                <w:rFonts w:ascii="Aptos Narrow" w:hAnsi="Aptos Narrow"/>
              </w:rPr>
            </w:pPr>
            <w:r w:rsidRPr="64F2A71C">
              <w:rPr>
                <w:rFonts w:ascii="Aptos Narrow" w:hAnsi="Aptos Narrow"/>
              </w:rPr>
              <w:t>Data quality</w:t>
            </w:r>
            <w:r w:rsidR="03F86FDE" w:rsidRPr="64F2A71C">
              <w:rPr>
                <w:rFonts w:ascii="Aptos Narrow" w:hAnsi="Aptos Narrow"/>
              </w:rPr>
              <w:t xml:space="preserve"> sensitivity </w:t>
            </w:r>
            <w:r w:rsidRPr="64F2A71C">
              <w:rPr>
                <w:rFonts w:ascii="Aptos Narrow" w:hAnsi="Aptos Narrow"/>
              </w:rPr>
              <w:t xml:space="preserve"> </w:t>
            </w:r>
          </w:p>
        </w:tc>
        <w:tc>
          <w:tcPr>
            <w:tcW w:w="2520" w:type="dxa"/>
            <w:vAlign w:val="center"/>
          </w:tcPr>
          <w:p w14:paraId="147F81A0" w14:textId="77777777" w:rsidR="00C83514" w:rsidRPr="00C83514" w:rsidRDefault="00AD7BF9" w:rsidP="00C83514">
            <w:pPr>
              <w:pStyle w:val="BodyText22"/>
              <w:tabs>
                <w:tab w:val="left" w:pos="7650"/>
              </w:tabs>
              <w:spacing w:line="276" w:lineRule="auto"/>
              <w:ind w:firstLine="0"/>
              <w:rPr>
                <w:rFonts w:ascii="Aptos Narrow" w:hAnsi="Aptos Narrow"/>
                <w:iCs/>
                <w:szCs w:val="22"/>
              </w:rPr>
            </w:pPr>
            <w:r>
              <w:rPr>
                <w:rFonts w:ascii="Aptos Narrow" w:hAnsi="Aptos Narrow"/>
                <w:iCs/>
                <w:szCs w:val="22"/>
              </w:rPr>
              <w:t>In FICO, i</w:t>
            </w:r>
            <w:r w:rsidR="00C83514" w:rsidRPr="00C83514">
              <w:rPr>
                <w:rFonts w:ascii="Aptos Narrow" w:hAnsi="Aptos Narrow"/>
                <w:iCs/>
                <w:szCs w:val="22"/>
              </w:rPr>
              <w:t xml:space="preserve">f data quality or completeness is an issue, then the model will experience sub-optimal performance. </w:t>
            </w:r>
          </w:p>
          <w:p w14:paraId="7A9C96F6" w14:textId="77777777" w:rsidR="00B735CB" w:rsidRPr="00C83514" w:rsidRDefault="00C83514" w:rsidP="00C83514">
            <w:pPr>
              <w:pStyle w:val="BodyText22"/>
              <w:tabs>
                <w:tab w:val="left" w:pos="7650"/>
              </w:tabs>
              <w:spacing w:line="276" w:lineRule="auto"/>
              <w:ind w:firstLine="0"/>
              <w:jc w:val="left"/>
              <w:rPr>
                <w:rFonts w:ascii="Aptos Narrow" w:hAnsi="Aptos Narrow"/>
                <w:iCs/>
                <w:szCs w:val="22"/>
              </w:rPr>
            </w:pPr>
            <w:r w:rsidRPr="00C83514">
              <w:rPr>
                <w:rFonts w:ascii="Aptos Narrow" w:hAnsi="Aptos Narrow"/>
                <w:iCs/>
                <w:szCs w:val="22"/>
              </w:rPr>
              <w:t xml:space="preserve">If the data provided by the client </w:t>
            </w:r>
            <w:r w:rsidR="005768D9" w:rsidRPr="00C83514">
              <w:rPr>
                <w:rFonts w:ascii="Aptos Narrow" w:hAnsi="Aptos Narrow"/>
                <w:iCs/>
                <w:szCs w:val="22"/>
              </w:rPr>
              <w:t>fails</w:t>
            </w:r>
            <w:r w:rsidRPr="00C83514">
              <w:rPr>
                <w:rFonts w:ascii="Aptos Narrow" w:hAnsi="Aptos Narrow"/>
                <w:iCs/>
                <w:szCs w:val="22"/>
              </w:rPr>
              <w:t xml:space="preserve"> to meet these assumptions, then the model will experience sub-optimal performance. </w:t>
            </w:r>
          </w:p>
        </w:tc>
        <w:tc>
          <w:tcPr>
            <w:tcW w:w="2700" w:type="dxa"/>
            <w:vAlign w:val="center"/>
          </w:tcPr>
          <w:p w14:paraId="64585247" w14:textId="77777777" w:rsidR="00B735CB" w:rsidRPr="00C83514" w:rsidRDefault="00C83514">
            <w:pPr>
              <w:pStyle w:val="BodyText22"/>
              <w:tabs>
                <w:tab w:val="left" w:pos="7650"/>
              </w:tabs>
              <w:spacing w:line="276" w:lineRule="auto"/>
              <w:ind w:firstLine="0"/>
              <w:jc w:val="left"/>
              <w:rPr>
                <w:rFonts w:ascii="Aptos Narrow" w:hAnsi="Aptos Narrow"/>
                <w:iCs/>
                <w:szCs w:val="22"/>
              </w:rPr>
            </w:pPr>
            <w:r w:rsidRPr="00C83514">
              <w:rPr>
                <w:rFonts w:ascii="Aptos Narrow" w:hAnsi="Aptos Narrow"/>
                <w:iCs/>
                <w:szCs w:val="22"/>
              </w:rPr>
              <w:t>Degraded model performance will result in lower account detection rate (ADR), lower real-time value detection rate (RTVDR), and higher than expected false-positive rate (Percent Non-Fraud).</w:t>
            </w:r>
          </w:p>
        </w:tc>
        <w:tc>
          <w:tcPr>
            <w:tcW w:w="2520" w:type="dxa"/>
          </w:tcPr>
          <w:p w14:paraId="2B5951D3" w14:textId="64AF4FB2" w:rsidR="00446B3C" w:rsidRPr="00446B3C" w:rsidRDefault="00446B3C" w:rsidP="00A720B5">
            <w:pPr>
              <w:spacing w:line="276" w:lineRule="auto"/>
              <w:rPr>
                <w:rFonts w:ascii="Aptos Narrow" w:hAnsi="Aptos Narrow"/>
              </w:rPr>
            </w:pPr>
            <w:r w:rsidRPr="00446B3C">
              <w:rPr>
                <w:rFonts w:ascii="Aptos Narrow" w:hAnsi="Aptos Narrow"/>
              </w:rPr>
              <w:t>To mitigate risks associated with sub-optimal performance due to data limitations, a robust monitoring framework should be established. Ongoing performance evaluations should assess the impact of data issues on model outputs, ensuring continuous improvements and alignment with operational requirements.</w:t>
            </w:r>
          </w:p>
          <w:p w14:paraId="1CA4D1F0" w14:textId="77777777" w:rsidR="00B735CB" w:rsidRPr="002C57A9" w:rsidRDefault="00B735CB">
            <w:pPr>
              <w:rPr>
                <w:rFonts w:ascii="Aptos Narrow" w:hAnsi="Aptos Narrow"/>
              </w:rPr>
            </w:pPr>
          </w:p>
        </w:tc>
      </w:tr>
    </w:tbl>
    <w:p w14:paraId="51F2CD57" w14:textId="77777777" w:rsidR="00353DC4" w:rsidRDefault="00353DC4" w:rsidP="003A0C6B">
      <w:pPr>
        <w:rPr>
          <w:rFonts w:ascii="Arial Narrow" w:hAnsi="Arial Narrow"/>
        </w:rPr>
      </w:pPr>
    </w:p>
    <w:p w14:paraId="6ABC6223" w14:textId="77777777" w:rsidR="00353DC4" w:rsidRPr="004A7062" w:rsidRDefault="004A7062" w:rsidP="007C0CA1">
      <w:pPr>
        <w:pStyle w:val="Heading3"/>
      </w:pPr>
      <w:bookmarkStart w:id="864" w:name="_Toc193800906"/>
      <w:r>
        <w:lastRenderedPageBreak/>
        <w:t>Overview of Model Development Data</w:t>
      </w:r>
      <w:bookmarkEnd w:id="864"/>
    </w:p>
    <w:p w14:paraId="580DC942" w14:textId="77777777" w:rsidR="00515193" w:rsidRDefault="004A7062" w:rsidP="003A0C6B">
      <w:pPr>
        <w:rPr>
          <w:rFonts w:ascii="Arial Narrow" w:hAnsi="Arial Narrow"/>
        </w:rPr>
      </w:pPr>
      <w:r>
        <w:rPr>
          <w:rStyle w:val="SubtleEmphasis"/>
        </w:rPr>
        <w:t>Provide descriptive characteristics of the model development data, for example, coverage of products / portfolios</w:t>
      </w:r>
      <w:r w:rsidR="00E846D3">
        <w:rPr>
          <w:rStyle w:val="SubtleEmphasis"/>
        </w:rPr>
        <w:t xml:space="preserve"> / transactions</w:t>
      </w:r>
      <w:r>
        <w:rPr>
          <w:rStyle w:val="SubtleEmphasis"/>
        </w:rPr>
        <w:t>, time periods, geographic distribution, etc.</w:t>
      </w:r>
    </w:p>
    <w:p w14:paraId="23EEBC13" w14:textId="77777777" w:rsidR="004A7062" w:rsidRDefault="004A7062" w:rsidP="003A0C6B">
      <w:pPr>
        <w:rPr>
          <w:rFonts w:ascii="Arial Narrow" w:hAnsi="Arial Narrow"/>
        </w:rPr>
      </w:pPr>
    </w:p>
    <w:p w14:paraId="18B1E93D" w14:textId="77777777" w:rsidR="00306D39" w:rsidRDefault="00306D39" w:rsidP="00306D39">
      <w:pPr>
        <w:rPr>
          <w:rStyle w:val="SubtleEmphasis"/>
        </w:rPr>
      </w:pPr>
      <w:r>
        <w:rPr>
          <w:rStyle w:val="SubtleEmphasis"/>
        </w:rPr>
        <w:t>The sources and flows of all the data leveraged in model development should be illustrated with a data flow diagram. The diagram should show each stage of the data preparation process from the initial data pull to the final datasets used for model development and testing</w:t>
      </w:r>
      <w:r w:rsidR="00E846D3">
        <w:rPr>
          <w:rStyle w:val="SubtleEmphasis"/>
        </w:rPr>
        <w:t xml:space="preserve"> including data quality assurance controls</w:t>
      </w:r>
      <w:r>
        <w:rPr>
          <w:rStyle w:val="SubtleEmphasis"/>
        </w:rPr>
        <w:t xml:space="preserve">. </w:t>
      </w:r>
    </w:p>
    <w:p w14:paraId="7C4D95CF" w14:textId="77777777" w:rsidR="00306D39" w:rsidRDefault="00306D39" w:rsidP="003A0C6B">
      <w:pPr>
        <w:rPr>
          <w:rFonts w:ascii="Arial Narrow" w:hAnsi="Arial Narrow"/>
        </w:rPr>
      </w:pPr>
    </w:p>
    <w:p w14:paraId="47791F6F" w14:textId="77777777" w:rsidR="002C3A9B" w:rsidRDefault="761DC459" w:rsidP="004A7062">
      <w:pPr>
        <w:shd w:val="clear" w:color="auto" w:fill="DAEEF3" w:themeFill="accent5" w:themeFillTint="33"/>
        <w:rPr>
          <w:rFonts w:ascii="Aptos Narrow" w:hAnsi="Aptos Narrow"/>
        </w:rPr>
      </w:pPr>
      <w:r w:rsidRPr="64F2A71C">
        <w:rPr>
          <w:rFonts w:ascii="Aptos Narrow" w:hAnsi="Aptos Narrow"/>
        </w:rPr>
        <w:t xml:space="preserve">Model Owner: </w:t>
      </w:r>
      <w:r w:rsidR="1EFE1672" w:rsidRPr="64F2A71C">
        <w:rPr>
          <w:rFonts w:ascii="Aptos Narrow" w:hAnsi="Aptos Narrow"/>
        </w:rPr>
        <w:t xml:space="preserve"> </w:t>
      </w:r>
    </w:p>
    <w:p w14:paraId="46B10DC4" w14:textId="2372E9C8" w:rsidR="5413B374" w:rsidRDefault="5413B374" w:rsidP="64F2A71C">
      <w:pPr>
        <w:shd w:val="clear" w:color="auto" w:fill="DAEEF3" w:themeFill="accent5" w:themeFillTint="33"/>
        <w:rPr>
          <w:ins w:id="865" w:author="Sakshi Sharma-NE" w:date="2025-03-21T13:51:00Z" w16du:dateUtc="2025-03-21T13:51:56Z"/>
          <w:rFonts w:ascii="Aptos Narrow" w:eastAsia="Aptos Narrow" w:hAnsi="Aptos Narrow" w:cs="Aptos Narrow"/>
          <w:b/>
          <w:bCs/>
          <w:rPrChange w:id="866" w:author="Sakshi Sharma-NE" w:date="2025-03-21T13:52:00Z">
            <w:rPr>
              <w:ins w:id="867" w:author="Sakshi Sharma-NE" w:date="2025-03-21T13:51:00Z" w16du:dateUtc="2025-03-21T13:51:56Z"/>
              <w:rFonts w:ascii="Aptos Narrow" w:eastAsia="Aptos Narrow" w:hAnsi="Aptos Narrow" w:cs="Aptos Narrow"/>
            </w:rPr>
          </w:rPrChange>
        </w:rPr>
      </w:pPr>
      <w:ins w:id="868" w:author="Sakshi Sharma-NE" w:date="2025-03-21T13:51:00Z">
        <w:r w:rsidRPr="64F2A71C">
          <w:rPr>
            <w:rFonts w:ascii="Aptos Narrow" w:eastAsia="Aptos Narrow" w:hAnsi="Aptos Narrow" w:cs="Aptos Narrow"/>
            <w:b/>
            <w:bCs/>
            <w:rPrChange w:id="869" w:author="Sakshi Sharma-NE" w:date="2025-03-21T13:52:00Z">
              <w:rPr>
                <w:rFonts w:ascii="Aptos Narrow" w:eastAsia="Aptos Narrow" w:hAnsi="Aptos Narrow" w:cs="Aptos Narrow"/>
              </w:rPr>
            </w:rPrChange>
          </w:rPr>
          <w:t>Coverage of Products / Portfolios / Transactions</w:t>
        </w:r>
      </w:ins>
    </w:p>
    <w:p w14:paraId="6E12BF75" w14:textId="4648A2DD" w:rsidR="5413B374" w:rsidRDefault="5413B374">
      <w:pPr>
        <w:shd w:val="clear" w:color="auto" w:fill="DAEEF3" w:themeFill="accent5" w:themeFillTint="33"/>
        <w:rPr>
          <w:ins w:id="870" w:author="Sakshi Sharma-NE" w:date="2025-03-21T13:51:00Z" w16du:dateUtc="2025-03-21T13:51:56Z"/>
          <w:rFonts w:ascii="Aptos Narrow" w:eastAsia="Aptos Narrow" w:hAnsi="Aptos Narrow" w:cs="Aptos Narrow"/>
        </w:rPr>
        <w:pPrChange w:id="871" w:author="Sakshi Sharma-NE" w:date="2025-03-21T13:51:00Z">
          <w:pPr/>
        </w:pPrChange>
      </w:pPr>
      <w:ins w:id="872" w:author="Sakshi Sharma-NE" w:date="2025-03-21T13:51:00Z">
        <w:r w:rsidRPr="64F2A71C">
          <w:rPr>
            <w:rFonts w:ascii="Aptos Narrow" w:eastAsia="Aptos Narrow" w:hAnsi="Aptos Narrow" w:cs="Aptos Narrow"/>
          </w:rPr>
          <w:t xml:space="preserve">The FIS </w:t>
        </w:r>
        <w:proofErr w:type="spellStart"/>
        <w:r w:rsidRPr="64F2A71C">
          <w:rPr>
            <w:rFonts w:ascii="Aptos Narrow" w:eastAsia="Aptos Narrow" w:hAnsi="Aptos Narrow" w:cs="Aptos Narrow"/>
          </w:rPr>
          <w:t>SecurLock</w:t>
        </w:r>
        <w:proofErr w:type="spellEnd"/>
        <w:r w:rsidRPr="64F2A71C">
          <w:rPr>
            <w:rFonts w:ascii="Aptos Narrow" w:eastAsia="Aptos Narrow" w:hAnsi="Aptos Narrow" w:cs="Aptos Narrow"/>
          </w:rPr>
          <w:t xml:space="preserve"> Predict model covers a variety of portfolios that are present in EWB. These portfolios include:</w:t>
        </w:r>
      </w:ins>
    </w:p>
    <w:p w14:paraId="6B590F3D" w14:textId="0BFF7D4F" w:rsidR="5413B374" w:rsidRDefault="5413B374">
      <w:pPr>
        <w:pStyle w:val="ListParagraph"/>
        <w:numPr>
          <w:ilvl w:val="0"/>
          <w:numId w:val="3"/>
        </w:numPr>
        <w:shd w:val="clear" w:color="auto" w:fill="DAEEF3" w:themeFill="accent5" w:themeFillTint="33"/>
        <w:rPr>
          <w:ins w:id="873" w:author="Sakshi Sharma-NE" w:date="2025-03-21T13:51:00Z" w16du:dateUtc="2025-03-21T13:51:56Z"/>
          <w:rFonts w:ascii="Aptos Narrow" w:eastAsia="Aptos Narrow" w:hAnsi="Aptos Narrow" w:cs="Aptos Narrow"/>
        </w:rPr>
        <w:pPrChange w:id="874" w:author="Sakshi Sharma-NE" w:date="2025-03-21T13:53:00Z">
          <w:pPr/>
        </w:pPrChange>
      </w:pPr>
      <w:ins w:id="875" w:author="Sakshi Sharma-NE" w:date="2025-03-21T13:51:00Z">
        <w:r w:rsidRPr="64F2A71C">
          <w:rPr>
            <w:rFonts w:ascii="Aptos Narrow" w:eastAsia="Aptos Narrow" w:hAnsi="Aptos Narrow" w:cs="Aptos Narrow"/>
          </w:rPr>
          <w:t>Debit card transactions</w:t>
        </w:r>
      </w:ins>
    </w:p>
    <w:p w14:paraId="1ACCE27F" w14:textId="28C35488" w:rsidR="5413B374" w:rsidRDefault="5413B374">
      <w:pPr>
        <w:pStyle w:val="ListParagraph"/>
        <w:numPr>
          <w:ilvl w:val="0"/>
          <w:numId w:val="3"/>
        </w:numPr>
        <w:shd w:val="clear" w:color="auto" w:fill="DAEEF3" w:themeFill="accent5" w:themeFillTint="33"/>
        <w:rPr>
          <w:ins w:id="876" w:author="Sakshi Sharma-NE" w:date="2025-03-21T13:51:00Z" w16du:dateUtc="2025-03-21T13:51:56Z"/>
          <w:rFonts w:ascii="Aptos Narrow" w:eastAsia="Aptos Narrow" w:hAnsi="Aptos Narrow" w:cs="Aptos Narrow"/>
        </w:rPr>
        <w:pPrChange w:id="877" w:author="Sakshi Sharma-NE" w:date="2025-03-21T13:53:00Z">
          <w:pPr/>
        </w:pPrChange>
      </w:pPr>
      <w:ins w:id="878" w:author="Sakshi Sharma-NE" w:date="2025-03-21T13:51:00Z">
        <w:r w:rsidRPr="64F2A71C">
          <w:rPr>
            <w:rFonts w:ascii="Aptos Narrow" w:eastAsia="Aptos Narrow" w:hAnsi="Aptos Narrow" w:cs="Aptos Narrow"/>
          </w:rPr>
          <w:t>Credit card transactions</w:t>
        </w:r>
      </w:ins>
    </w:p>
    <w:p w14:paraId="7DC6F3F8" w14:textId="7805A683" w:rsidR="5413B374" w:rsidRDefault="5413B374">
      <w:pPr>
        <w:pStyle w:val="ListParagraph"/>
        <w:numPr>
          <w:ilvl w:val="0"/>
          <w:numId w:val="3"/>
        </w:numPr>
        <w:shd w:val="clear" w:color="auto" w:fill="DAEEF3" w:themeFill="accent5" w:themeFillTint="33"/>
        <w:rPr>
          <w:ins w:id="879" w:author="Sakshi Sharma-NE" w:date="2025-03-21T13:53:00Z" w16du:dateUtc="2025-03-21T13:53:24Z"/>
          <w:rFonts w:ascii="Aptos Narrow" w:eastAsia="Aptos Narrow" w:hAnsi="Aptos Narrow" w:cs="Aptos Narrow"/>
        </w:rPr>
        <w:pPrChange w:id="880" w:author="Sakshi Sharma-NE" w:date="2025-03-21T13:53:00Z">
          <w:pPr/>
        </w:pPrChange>
      </w:pPr>
      <w:ins w:id="881" w:author="Sakshi Sharma-NE" w:date="2025-03-21T13:51:00Z">
        <w:r w:rsidRPr="64F2A71C">
          <w:rPr>
            <w:rFonts w:ascii="Aptos Narrow" w:eastAsia="Aptos Narrow" w:hAnsi="Aptos Narrow" w:cs="Aptos Narrow"/>
          </w:rPr>
          <w:t>Prepaid card transactions</w:t>
        </w:r>
      </w:ins>
    </w:p>
    <w:p w14:paraId="57B3157A" w14:textId="1D93D947" w:rsidR="64F2A71C" w:rsidRDefault="64F2A71C">
      <w:pPr>
        <w:shd w:val="clear" w:color="auto" w:fill="DAEEF3" w:themeFill="accent5" w:themeFillTint="33"/>
        <w:rPr>
          <w:ins w:id="882" w:author="Sakshi Sharma-NE" w:date="2025-03-21T13:51:00Z" w16du:dateUtc="2025-03-21T13:51:56Z"/>
          <w:rFonts w:ascii="Aptos Narrow" w:eastAsia="Aptos Narrow" w:hAnsi="Aptos Narrow" w:cs="Aptos Narrow"/>
        </w:rPr>
        <w:pPrChange w:id="883" w:author="Sakshi Sharma-NE" w:date="2025-03-21T13:53:00Z">
          <w:pPr/>
        </w:pPrChange>
      </w:pPr>
    </w:p>
    <w:p w14:paraId="310302A6" w14:textId="48CB6957" w:rsidR="5413B374" w:rsidRDefault="5413B374">
      <w:pPr>
        <w:shd w:val="clear" w:color="auto" w:fill="DAEEF3" w:themeFill="accent5" w:themeFillTint="33"/>
        <w:rPr>
          <w:ins w:id="884" w:author="Sakshi Sharma-NE" w:date="2025-03-21T13:51:00Z" w16du:dateUtc="2025-03-21T13:51:56Z"/>
          <w:rFonts w:ascii="Aptos Narrow" w:eastAsia="Aptos Narrow" w:hAnsi="Aptos Narrow" w:cs="Aptos Narrow"/>
        </w:rPr>
        <w:pPrChange w:id="885" w:author="Sakshi Sharma-NE" w:date="2025-03-21T13:51:00Z">
          <w:pPr/>
        </w:pPrChange>
      </w:pPr>
      <w:ins w:id="886" w:author="Sakshi Sharma-NE" w:date="2025-03-21T13:51:00Z">
        <w:r w:rsidRPr="64F2A71C">
          <w:rPr>
            <w:rFonts w:ascii="Aptos Narrow" w:eastAsia="Aptos Narrow" w:hAnsi="Aptos Narrow" w:cs="Aptos Narrow"/>
          </w:rPr>
          <w:t>Time Periods</w:t>
        </w:r>
      </w:ins>
    </w:p>
    <w:p w14:paraId="32063A29" w14:textId="0E662608" w:rsidR="5413B374" w:rsidRDefault="5413B374">
      <w:pPr>
        <w:shd w:val="clear" w:color="auto" w:fill="DAEEF3" w:themeFill="accent5" w:themeFillTint="33"/>
        <w:rPr>
          <w:ins w:id="887" w:author="Sakshi Sharma-NE" w:date="2025-03-21T13:53:00Z" w16du:dateUtc="2025-03-21T13:53:33Z"/>
          <w:rFonts w:ascii="Aptos Narrow" w:eastAsia="Aptos Narrow" w:hAnsi="Aptos Narrow" w:cs="Aptos Narrow"/>
        </w:rPr>
        <w:pPrChange w:id="888" w:author="Sakshi Sharma-NE" w:date="2025-03-21T13:51:00Z">
          <w:pPr/>
        </w:pPrChange>
      </w:pPr>
      <w:ins w:id="889" w:author="Sakshi Sharma-NE" w:date="2025-03-21T13:51:00Z">
        <w:r w:rsidRPr="64F2A71C">
          <w:rPr>
            <w:rFonts w:ascii="Aptos Narrow" w:eastAsia="Aptos Narrow" w:hAnsi="Aptos Narrow" w:cs="Aptos Narrow"/>
          </w:rPr>
          <w:t>To capture various fraud patterns and trends for a sustainable period, the data used for model development spans over a couple of years.</w:t>
        </w:r>
      </w:ins>
    </w:p>
    <w:p w14:paraId="3449FB71" w14:textId="0764AE7A" w:rsidR="64F2A71C" w:rsidRDefault="64F2A71C" w:rsidP="64F2A71C">
      <w:pPr>
        <w:shd w:val="clear" w:color="auto" w:fill="DAEEF3" w:themeFill="accent5" w:themeFillTint="33"/>
        <w:rPr>
          <w:ins w:id="890" w:author="Sakshi Sharma-NE" w:date="2025-03-21T13:51:00Z" w16du:dateUtc="2025-03-21T13:51:56Z"/>
          <w:rFonts w:ascii="Aptos Narrow" w:eastAsia="Aptos Narrow" w:hAnsi="Aptos Narrow" w:cs="Aptos Narrow"/>
        </w:rPr>
      </w:pPr>
    </w:p>
    <w:p w14:paraId="6937EEA2" w14:textId="553FDE83" w:rsidR="5413B374" w:rsidRDefault="5413B374">
      <w:pPr>
        <w:shd w:val="clear" w:color="auto" w:fill="DAEEF3" w:themeFill="accent5" w:themeFillTint="33"/>
        <w:rPr>
          <w:ins w:id="891" w:author="Sakshi Sharma-NE" w:date="2025-03-21T13:51:00Z" w16du:dateUtc="2025-03-21T13:51:56Z"/>
          <w:rFonts w:ascii="Aptos Narrow" w:eastAsia="Aptos Narrow" w:hAnsi="Aptos Narrow" w:cs="Aptos Narrow"/>
        </w:rPr>
        <w:pPrChange w:id="892" w:author="Sakshi Sharma-NE" w:date="2025-03-21T13:51:00Z">
          <w:pPr/>
        </w:pPrChange>
      </w:pPr>
      <w:ins w:id="893" w:author="Sakshi Sharma-NE" w:date="2025-03-21T13:51:00Z">
        <w:r w:rsidRPr="64F2A71C">
          <w:rPr>
            <w:rFonts w:ascii="Aptos Narrow" w:eastAsia="Aptos Narrow" w:hAnsi="Aptos Narrow" w:cs="Aptos Narrow"/>
          </w:rPr>
          <w:t>Development Data Description</w:t>
        </w:r>
      </w:ins>
    </w:p>
    <w:p w14:paraId="626366AB" w14:textId="550F9259" w:rsidR="5413B374" w:rsidRDefault="5413B374">
      <w:pPr>
        <w:shd w:val="clear" w:color="auto" w:fill="DAEEF3" w:themeFill="accent5" w:themeFillTint="33"/>
        <w:rPr>
          <w:ins w:id="894" w:author="Sakshi Sharma-NE" w:date="2025-03-21T13:51:00Z" w16du:dateUtc="2025-03-21T13:51:56Z"/>
          <w:rFonts w:ascii="Aptos Narrow" w:eastAsia="Aptos Narrow" w:hAnsi="Aptos Narrow" w:cs="Aptos Narrow"/>
        </w:rPr>
        <w:pPrChange w:id="895" w:author="Sakshi Sharma-NE" w:date="2025-03-21T13:51:00Z">
          <w:pPr/>
        </w:pPrChange>
      </w:pPr>
      <w:ins w:id="896" w:author="Sakshi Sharma-NE" w:date="2025-03-21T13:51:00Z">
        <w:r w:rsidRPr="64F2A71C">
          <w:rPr>
            <w:rFonts w:ascii="Aptos Narrow" w:eastAsia="Aptos Narrow" w:hAnsi="Aptos Narrow" w:cs="Aptos Narrow"/>
          </w:rPr>
          <w:t>The key input data from an EWB perspective is the card transaction details.</w:t>
        </w:r>
      </w:ins>
    </w:p>
    <w:p w14:paraId="306A3B4B" w14:textId="300E86D6" w:rsidR="5413B374" w:rsidRDefault="5413B374">
      <w:pPr>
        <w:shd w:val="clear" w:color="auto" w:fill="DAEEF3" w:themeFill="accent5" w:themeFillTint="33"/>
        <w:rPr>
          <w:ins w:id="897" w:author="Sakshi Sharma-NE" w:date="2025-03-21T13:51:00Z" w16du:dateUtc="2025-03-21T13:51:56Z"/>
          <w:rFonts w:ascii="Aptos Narrow" w:eastAsia="Aptos Narrow" w:hAnsi="Aptos Narrow" w:cs="Aptos Narrow"/>
        </w:rPr>
        <w:pPrChange w:id="898" w:author="Sakshi Sharma-NE" w:date="2025-03-21T13:51:00Z">
          <w:pPr/>
        </w:pPrChange>
      </w:pPr>
      <w:ins w:id="899" w:author="Sakshi Sharma-NE" w:date="2025-03-21T13:51:00Z">
        <w:r w:rsidRPr="64F2A71C">
          <w:rPr>
            <w:rFonts w:ascii="Aptos Narrow" w:eastAsia="Aptos Narrow" w:hAnsi="Aptos Narrow" w:cs="Aptos Narrow"/>
          </w:rPr>
          <w:t>Model variables are included based on their statistical significance and benefit to model performance. FICO performs data validation and go-live analysis to indicate if any fields are not present in the customer's data and/or in error based on its knowledge of the key fields that drive model performance.</w:t>
        </w:r>
      </w:ins>
    </w:p>
    <w:p w14:paraId="7CB49857" w14:textId="2F516181" w:rsidR="64F2A71C" w:rsidRDefault="64F2A71C" w:rsidP="64F2A71C">
      <w:pPr>
        <w:shd w:val="clear" w:color="auto" w:fill="DAEEF3" w:themeFill="accent5" w:themeFillTint="33"/>
        <w:rPr>
          <w:ins w:id="900" w:author="Sakshi Sharma-NE" w:date="2025-03-21T13:54:00Z" w16du:dateUtc="2025-03-21T13:54:46Z"/>
          <w:rFonts w:ascii="Aptos Narrow" w:eastAsia="Aptos Narrow" w:hAnsi="Aptos Narrow" w:cs="Aptos Narrow"/>
        </w:rPr>
      </w:pPr>
    </w:p>
    <w:p w14:paraId="32A12F63" w14:textId="5E226E3D" w:rsidR="5413B374" w:rsidRDefault="5413B374">
      <w:pPr>
        <w:shd w:val="clear" w:color="auto" w:fill="DAEEF3" w:themeFill="accent5" w:themeFillTint="33"/>
        <w:rPr>
          <w:ins w:id="901" w:author="Sakshi Sharma-NE" w:date="2025-03-21T13:51:00Z" w16du:dateUtc="2025-03-21T13:51:56Z"/>
          <w:rFonts w:ascii="Aptos Narrow" w:eastAsia="Aptos Narrow" w:hAnsi="Aptos Narrow" w:cs="Aptos Narrow"/>
        </w:rPr>
        <w:pPrChange w:id="902" w:author="Sakshi Sharma-NE" w:date="2025-03-21T13:51:00Z">
          <w:pPr/>
        </w:pPrChange>
      </w:pPr>
      <w:ins w:id="903" w:author="Sakshi Sharma-NE" w:date="2025-03-21T13:51:00Z">
        <w:r w:rsidRPr="64F2A71C">
          <w:rPr>
            <w:rFonts w:ascii="Aptos Narrow" w:eastAsia="Aptos Narrow" w:hAnsi="Aptos Narrow" w:cs="Aptos Narrow"/>
          </w:rPr>
          <w:t>The following fields are required for scoring:</w:t>
        </w:r>
      </w:ins>
    </w:p>
    <w:p w14:paraId="5A605D8E" w14:textId="620612B8" w:rsidR="5413B374" w:rsidRDefault="5413B374">
      <w:pPr>
        <w:pStyle w:val="ListParagraph"/>
        <w:numPr>
          <w:ilvl w:val="0"/>
          <w:numId w:val="4"/>
        </w:numPr>
        <w:shd w:val="clear" w:color="auto" w:fill="DAEEF3" w:themeFill="accent5" w:themeFillTint="33"/>
        <w:rPr>
          <w:ins w:id="904" w:author="Sakshi Sharma-NE" w:date="2025-03-21T13:51:00Z" w16du:dateUtc="2025-03-21T13:51:56Z"/>
          <w:rFonts w:ascii="Aptos Narrow" w:eastAsia="Aptos Narrow" w:hAnsi="Aptos Narrow" w:cs="Aptos Narrow"/>
        </w:rPr>
        <w:pPrChange w:id="905" w:author="Sakshi Sharma-NE" w:date="2025-03-21T13:52:00Z">
          <w:pPr/>
        </w:pPrChange>
      </w:pPr>
      <w:ins w:id="906" w:author="Sakshi Sharma-NE" w:date="2025-03-21T13:51:00Z">
        <w:r w:rsidRPr="64F2A71C">
          <w:rPr>
            <w:rFonts w:ascii="Aptos Narrow" w:eastAsia="Aptos Narrow" w:hAnsi="Aptos Narrow" w:cs="Aptos Narrow"/>
          </w:rPr>
          <w:t>PAN</w:t>
        </w:r>
      </w:ins>
    </w:p>
    <w:p w14:paraId="4D1B0B22" w14:textId="64FCFD9D" w:rsidR="5413B374" w:rsidRDefault="5413B374">
      <w:pPr>
        <w:pStyle w:val="ListParagraph"/>
        <w:numPr>
          <w:ilvl w:val="0"/>
          <w:numId w:val="4"/>
        </w:numPr>
        <w:shd w:val="clear" w:color="auto" w:fill="DAEEF3" w:themeFill="accent5" w:themeFillTint="33"/>
        <w:rPr>
          <w:ins w:id="907" w:author="Sakshi Sharma-NE" w:date="2025-03-21T13:51:00Z" w16du:dateUtc="2025-03-21T13:51:56Z"/>
          <w:rFonts w:ascii="Aptos Narrow" w:eastAsia="Aptos Narrow" w:hAnsi="Aptos Narrow" w:cs="Aptos Narrow"/>
        </w:rPr>
        <w:pPrChange w:id="908" w:author="Sakshi Sharma-NE" w:date="2025-03-21T13:52:00Z">
          <w:pPr/>
        </w:pPrChange>
      </w:pPr>
      <w:proofErr w:type="spellStart"/>
      <w:ins w:id="909" w:author="Sakshi Sharma-NE" w:date="2025-03-21T13:51:00Z">
        <w:r w:rsidRPr="64F2A71C">
          <w:rPr>
            <w:rFonts w:ascii="Aptos Narrow" w:eastAsia="Aptos Narrow" w:hAnsi="Aptos Narrow" w:cs="Aptos Narrow"/>
          </w:rPr>
          <w:t>authPostFlag</w:t>
        </w:r>
      </w:ins>
      <w:proofErr w:type="spellEnd"/>
    </w:p>
    <w:p w14:paraId="2A32DEB3" w14:textId="45E67F5E" w:rsidR="5413B374" w:rsidRDefault="5413B374">
      <w:pPr>
        <w:pStyle w:val="ListParagraph"/>
        <w:numPr>
          <w:ilvl w:val="0"/>
          <w:numId w:val="4"/>
        </w:numPr>
        <w:shd w:val="clear" w:color="auto" w:fill="DAEEF3" w:themeFill="accent5" w:themeFillTint="33"/>
        <w:rPr>
          <w:ins w:id="910" w:author="Sakshi Sharma-NE" w:date="2025-03-21T13:51:00Z" w16du:dateUtc="2025-03-21T13:51:56Z"/>
          <w:rFonts w:ascii="Aptos Narrow" w:eastAsia="Aptos Narrow" w:hAnsi="Aptos Narrow" w:cs="Aptos Narrow"/>
        </w:rPr>
        <w:pPrChange w:id="911" w:author="Sakshi Sharma-NE" w:date="2025-03-21T13:52:00Z">
          <w:pPr/>
        </w:pPrChange>
      </w:pPr>
      <w:proofErr w:type="spellStart"/>
      <w:ins w:id="912" w:author="Sakshi Sharma-NE" w:date="2025-03-21T13:51:00Z">
        <w:r w:rsidRPr="64F2A71C">
          <w:rPr>
            <w:rFonts w:ascii="Aptos Narrow" w:eastAsia="Aptos Narrow" w:hAnsi="Aptos Narrow" w:cs="Aptos Narrow"/>
          </w:rPr>
          <w:t>transactionType</w:t>
        </w:r>
      </w:ins>
      <w:proofErr w:type="spellEnd"/>
    </w:p>
    <w:p w14:paraId="7801472B" w14:textId="5EB7A4A5" w:rsidR="5413B374" w:rsidRDefault="5413B374">
      <w:pPr>
        <w:pStyle w:val="ListParagraph"/>
        <w:numPr>
          <w:ilvl w:val="0"/>
          <w:numId w:val="4"/>
        </w:numPr>
        <w:shd w:val="clear" w:color="auto" w:fill="DAEEF3" w:themeFill="accent5" w:themeFillTint="33"/>
        <w:rPr>
          <w:ins w:id="913" w:author="Sakshi Sharma-NE" w:date="2025-03-21T13:51:00Z" w16du:dateUtc="2025-03-21T13:51:56Z"/>
          <w:rFonts w:ascii="Aptos Narrow" w:eastAsia="Aptos Narrow" w:hAnsi="Aptos Narrow" w:cs="Aptos Narrow"/>
        </w:rPr>
        <w:pPrChange w:id="914" w:author="Sakshi Sharma-NE" w:date="2025-03-21T13:52:00Z">
          <w:pPr/>
        </w:pPrChange>
      </w:pPr>
      <w:proofErr w:type="spellStart"/>
      <w:ins w:id="915" w:author="Sakshi Sharma-NE" w:date="2025-03-21T13:51:00Z">
        <w:r w:rsidRPr="64F2A71C">
          <w:rPr>
            <w:rFonts w:ascii="Aptos Narrow" w:eastAsia="Aptos Narrow" w:hAnsi="Aptos Narrow" w:cs="Aptos Narrow"/>
          </w:rPr>
          <w:t>transactionDate</w:t>
        </w:r>
      </w:ins>
      <w:proofErr w:type="spellEnd"/>
    </w:p>
    <w:p w14:paraId="6BA2AECB" w14:textId="38F751DF" w:rsidR="5413B374" w:rsidRDefault="5413B374">
      <w:pPr>
        <w:pStyle w:val="ListParagraph"/>
        <w:numPr>
          <w:ilvl w:val="0"/>
          <w:numId w:val="4"/>
        </w:numPr>
        <w:shd w:val="clear" w:color="auto" w:fill="DAEEF3" w:themeFill="accent5" w:themeFillTint="33"/>
        <w:rPr>
          <w:ins w:id="916" w:author="Sakshi Sharma-NE" w:date="2025-03-21T13:51:00Z" w16du:dateUtc="2025-03-21T13:51:56Z"/>
          <w:rFonts w:ascii="Aptos Narrow" w:eastAsia="Aptos Narrow" w:hAnsi="Aptos Narrow" w:cs="Aptos Narrow"/>
        </w:rPr>
        <w:pPrChange w:id="917" w:author="Sakshi Sharma-NE" w:date="2025-03-21T13:52:00Z">
          <w:pPr/>
        </w:pPrChange>
      </w:pPr>
      <w:proofErr w:type="spellStart"/>
      <w:ins w:id="918" w:author="Sakshi Sharma-NE" w:date="2025-03-21T13:51:00Z">
        <w:r w:rsidRPr="64F2A71C">
          <w:rPr>
            <w:rFonts w:ascii="Aptos Narrow" w:eastAsia="Aptos Narrow" w:hAnsi="Aptos Narrow" w:cs="Aptos Narrow"/>
          </w:rPr>
          <w:t>transactionTime</w:t>
        </w:r>
      </w:ins>
      <w:proofErr w:type="spellEnd"/>
    </w:p>
    <w:p w14:paraId="15242B22" w14:textId="168C0060" w:rsidR="5413B374" w:rsidRDefault="5413B374">
      <w:pPr>
        <w:pStyle w:val="ListParagraph"/>
        <w:numPr>
          <w:ilvl w:val="0"/>
          <w:numId w:val="4"/>
        </w:numPr>
        <w:shd w:val="clear" w:color="auto" w:fill="DAEEF3" w:themeFill="accent5" w:themeFillTint="33"/>
        <w:rPr>
          <w:ins w:id="919" w:author="Sakshi Sharma-NE" w:date="2025-03-21T13:51:00Z" w16du:dateUtc="2025-03-21T13:51:56Z"/>
          <w:rFonts w:ascii="Aptos Narrow" w:eastAsia="Aptos Narrow" w:hAnsi="Aptos Narrow" w:cs="Aptos Narrow"/>
        </w:rPr>
        <w:pPrChange w:id="920" w:author="Sakshi Sharma-NE" w:date="2025-03-21T13:52:00Z">
          <w:pPr/>
        </w:pPrChange>
      </w:pPr>
      <w:proofErr w:type="spellStart"/>
      <w:ins w:id="921" w:author="Sakshi Sharma-NE" w:date="2025-03-21T13:51:00Z">
        <w:r w:rsidRPr="64F2A71C">
          <w:rPr>
            <w:rFonts w:ascii="Aptos Narrow" w:eastAsia="Aptos Narrow" w:hAnsi="Aptos Narrow" w:cs="Aptos Narrow"/>
          </w:rPr>
          <w:t>gmtOffsettransactionAmount</w:t>
        </w:r>
      </w:ins>
      <w:proofErr w:type="spellEnd"/>
    </w:p>
    <w:p w14:paraId="57CEA711" w14:textId="08145004" w:rsidR="5413B374" w:rsidRDefault="5413B374" w:rsidP="64F2A71C">
      <w:pPr>
        <w:pStyle w:val="ListParagraph"/>
        <w:numPr>
          <w:ilvl w:val="0"/>
          <w:numId w:val="4"/>
        </w:numPr>
        <w:shd w:val="clear" w:color="auto" w:fill="DAEEF3" w:themeFill="accent5" w:themeFillTint="33"/>
        <w:rPr>
          <w:ins w:id="922" w:author="Sakshi Sharma-NE" w:date="2025-03-21T13:52:00Z" w16du:dateUtc="2025-03-21T13:52:48Z"/>
          <w:rFonts w:ascii="Aptos Narrow" w:eastAsia="Aptos Narrow" w:hAnsi="Aptos Narrow" w:cs="Aptos Narrow"/>
        </w:rPr>
      </w:pPr>
      <w:proofErr w:type="spellStart"/>
      <w:ins w:id="923" w:author="Sakshi Sharma-NE" w:date="2025-03-21T13:52:00Z">
        <w:r w:rsidRPr="64F2A71C">
          <w:rPr>
            <w:rFonts w:ascii="Aptos Narrow" w:eastAsia="Aptos Narrow" w:hAnsi="Aptos Narrow" w:cs="Aptos Narrow"/>
          </w:rPr>
          <w:t>T</w:t>
        </w:r>
      </w:ins>
      <w:ins w:id="924" w:author="Sakshi Sharma-NE" w:date="2025-03-21T13:51:00Z">
        <w:r w:rsidRPr="64F2A71C">
          <w:rPr>
            <w:rFonts w:ascii="Aptos Narrow" w:eastAsia="Aptos Narrow" w:hAnsi="Aptos Narrow" w:cs="Aptos Narrow"/>
          </w:rPr>
          <w:t>ransactionCurrencyCode</w:t>
        </w:r>
      </w:ins>
      <w:proofErr w:type="spellEnd"/>
    </w:p>
    <w:p w14:paraId="16544150" w14:textId="7114DD66" w:rsidR="64F2A71C" w:rsidRDefault="64F2A71C">
      <w:pPr>
        <w:shd w:val="clear" w:color="auto" w:fill="DAEEF3" w:themeFill="accent5" w:themeFillTint="33"/>
        <w:rPr>
          <w:rFonts w:ascii="Aptos Narrow" w:eastAsia="Aptos Narrow" w:hAnsi="Aptos Narrow" w:cs="Aptos Narrow"/>
        </w:rPr>
        <w:pPrChange w:id="925" w:author="Sakshi Sharma-NE" w:date="2025-03-21T13:52:00Z">
          <w:pPr>
            <w:pStyle w:val="ListParagraph"/>
            <w:shd w:val="clear" w:color="auto" w:fill="DAEEF3" w:themeFill="accent5" w:themeFillTint="33"/>
            <w:ind w:left="0"/>
          </w:pPr>
        </w:pPrChange>
      </w:pPr>
    </w:p>
    <w:p w14:paraId="10B1F2D8" w14:textId="0E0DE95E" w:rsidR="64F2A71C" w:rsidRDefault="64F2A71C" w:rsidP="64F2A71C">
      <w:pPr>
        <w:shd w:val="clear" w:color="auto" w:fill="DAEEF3" w:themeFill="accent5" w:themeFillTint="33"/>
        <w:rPr>
          <w:rFonts w:ascii="Aptos Narrow" w:eastAsia="Aptos Narrow" w:hAnsi="Aptos Narrow" w:cs="Aptos Narrow"/>
        </w:rPr>
      </w:pPr>
    </w:p>
    <w:p w14:paraId="7846D17C" w14:textId="455AB0F5" w:rsidR="2F0BA7B4" w:rsidRDefault="2F0BA7B4" w:rsidP="64F2A71C">
      <w:pPr>
        <w:shd w:val="clear" w:color="auto" w:fill="DAEEF3" w:themeFill="accent5" w:themeFillTint="33"/>
        <w:rPr>
          <w:del w:id="926" w:author="Sakshi Sharma-NE" w:date="2025-03-21T13:55:00Z" w16du:dateUtc="2025-03-21T13:55:44Z"/>
          <w:rFonts w:ascii="Aptos Narrow" w:hAnsi="Aptos Narrow"/>
        </w:rPr>
      </w:pPr>
      <w:del w:id="927" w:author="Sakshi Sharma-NE" w:date="2025-03-21T13:55:00Z">
        <w:r w:rsidRPr="64F2A71C" w:rsidDel="2F0BA7B4">
          <w:rPr>
            <w:rFonts w:ascii="Aptos Narrow" w:eastAsia="Aptos Narrow" w:hAnsi="Aptos Narrow" w:cs="Aptos Narrow"/>
          </w:rPr>
          <w:delText>FIS SecurLock Predict follows a rule-based system that utilizes FICO Falcon's transaction scoring capabilities. These scores are utilized by SecurLock to obtain a decision, with its predefined rules acting as the main model processing unit. The risk scores provided by Falcon Fraud Manager are generated by the proprietary neural network technology by FICO.</w:delText>
        </w:r>
      </w:del>
      <w:bookmarkStart w:id="928" w:name="_Hlk188025336"/>
    </w:p>
    <w:p w14:paraId="63D74FAD" w14:textId="77777777" w:rsidR="00862843" w:rsidRDefault="00862843" w:rsidP="00862843">
      <w:pPr>
        <w:shd w:val="clear" w:color="auto" w:fill="DAEEF3" w:themeFill="accent5" w:themeFillTint="33"/>
        <w:jc w:val="both"/>
        <w:rPr>
          <w:del w:id="929" w:author="Sakshi Sharma-NE" w:date="2025-03-21T13:55:00Z" w16du:dateUtc="2025-03-21T13:55:44Z"/>
          <w:rFonts w:ascii="Aptos Narrow" w:hAnsi="Aptos Narrow"/>
        </w:rPr>
      </w:pPr>
    </w:p>
    <w:p w14:paraId="27B7F98B" w14:textId="6A6F4BAF" w:rsidR="00862843" w:rsidRPr="00862843" w:rsidDel="00862843" w:rsidRDefault="00862843" w:rsidP="00862843">
      <w:pPr>
        <w:shd w:val="clear" w:color="auto" w:fill="DAEEF3" w:themeFill="accent5" w:themeFillTint="33"/>
        <w:jc w:val="both"/>
        <w:rPr>
          <w:del w:id="930" w:author="Rishabh Dutt-NE" w:date="2025-03-17T17:28:00Z" w16du:dateUtc="2025-03-17T11:58:00Z"/>
          <w:rFonts w:ascii="Aptos Narrow" w:hAnsi="Aptos Narrow"/>
          <w:rPrChange w:id="931" w:author="Rishabh Dutt-NE" w:date="2025-03-17T17:27:00Z" w16du:dateUtc="2025-03-17T11:57:00Z">
            <w:rPr>
              <w:del w:id="932" w:author="Rishabh Dutt-NE" w:date="2025-03-17T17:28:00Z" w16du:dateUtc="2025-03-17T11:58:00Z"/>
            </w:rPr>
          </w:rPrChange>
        </w:rPr>
      </w:pPr>
      <w:del w:id="933" w:author="Sakshi Sharma-NE" w:date="2025-03-21T13:55:00Z">
        <w:r w:rsidRPr="64F2A71C" w:rsidDel="0120CBC7">
          <w:rPr>
            <w:rFonts w:ascii="Aptos Narrow" w:hAnsi="Aptos Narrow"/>
          </w:rPr>
          <w:lastRenderedPageBreak/>
          <w:delText>The FIS SecurL</w:delText>
        </w:r>
        <w:r w:rsidRPr="64F2A71C" w:rsidDel="78359F2E">
          <w:rPr>
            <w:rFonts w:ascii="Aptos Narrow" w:hAnsi="Aptos Narrow"/>
          </w:rPr>
          <w:delText xml:space="preserve">ock </w:delText>
        </w:r>
        <w:r w:rsidRPr="64F2A71C" w:rsidDel="0120CBC7">
          <w:rPr>
            <w:rFonts w:ascii="Aptos Narrow" w:hAnsi="Aptos Narrow"/>
          </w:rPr>
          <w:delText xml:space="preserve"> Predict model covers a variety of portfolios, </w:delText>
        </w:r>
        <w:r w:rsidRPr="64F2A71C" w:rsidDel="5ABA7850">
          <w:rPr>
            <w:rFonts w:ascii="Aptos Narrow" w:hAnsi="Aptos Narrow"/>
          </w:rPr>
          <w:delText>including debit</w:delText>
        </w:r>
        <w:r w:rsidRPr="64F2A71C" w:rsidDel="0120CBC7">
          <w:rPr>
            <w:rFonts w:ascii="Aptos Narrow" w:hAnsi="Aptos Narrow"/>
          </w:rPr>
          <w:delText>, credit, and prepaid card transactions. It utilizes advanced fraud detection techniques powered by FICO Falcon platform and machine learning to monitor and analyze transactions in real-time, ensuring effective fraud prevention across these card types.</w:delText>
        </w:r>
      </w:del>
    </w:p>
    <w:p w14:paraId="0644248A" w14:textId="77777777" w:rsidR="002C3A9B" w:rsidRPr="002C3A9B" w:rsidRDefault="002C3A9B" w:rsidP="002C3A9B">
      <w:pPr>
        <w:shd w:val="clear" w:color="auto" w:fill="DAEEF3" w:themeFill="accent5" w:themeFillTint="33"/>
        <w:jc w:val="both"/>
        <w:rPr>
          <w:del w:id="934" w:author="Sakshi Sharma-NE" w:date="2025-03-21T13:55:00Z" w16du:dateUtc="2025-03-21T13:55:44Z"/>
          <w:rFonts w:ascii="Aptos Narrow" w:hAnsi="Aptos Narrow"/>
        </w:rPr>
      </w:pPr>
    </w:p>
    <w:p w14:paraId="7F3A7CF3" w14:textId="0E61D173" w:rsidR="002C3A9B" w:rsidRPr="002C3A9B" w:rsidRDefault="002C3A9B" w:rsidP="002C3A9B">
      <w:pPr>
        <w:shd w:val="clear" w:color="auto" w:fill="DAEEF3" w:themeFill="accent5" w:themeFillTint="33"/>
        <w:jc w:val="both"/>
        <w:rPr>
          <w:del w:id="935" w:author="Sakshi Sharma-NE" w:date="2025-03-21T13:55:00Z" w16du:dateUtc="2025-03-21T13:55:44Z"/>
          <w:rFonts w:ascii="Aptos Narrow" w:hAnsi="Aptos Narrow"/>
        </w:rPr>
      </w:pPr>
      <w:del w:id="936" w:author="Sakshi Sharma-NE" w:date="2025-03-21T13:55:00Z">
        <w:r w:rsidRPr="64F2A71C" w:rsidDel="21A1082D">
          <w:rPr>
            <w:rFonts w:ascii="Aptos Narrow" w:hAnsi="Aptos Narrow"/>
          </w:rPr>
          <w:delText>The key input data from an EWB perspective is the card transaction details.</w:delText>
        </w:r>
      </w:del>
      <w:ins w:id="937" w:author="Sidharth Puri-NE" w:date="2025-03-19T15:35:00Z">
        <w:del w:id="938" w:author="Sakshi Sharma-NE" w:date="2025-03-21T13:55:00Z">
          <w:r w:rsidRPr="64F2A71C" w:rsidDel="78359F2E">
            <w:rPr>
              <w:rFonts w:ascii="Aptos Narrow" w:hAnsi="Aptos Narrow"/>
            </w:rPr>
            <w:delText xml:space="preserve"> </w:delText>
          </w:r>
        </w:del>
      </w:ins>
    </w:p>
    <w:p w14:paraId="01D866AD" w14:textId="77777777" w:rsidR="002C3A9B" w:rsidRPr="002C3A9B" w:rsidRDefault="002C3A9B" w:rsidP="002C3A9B">
      <w:pPr>
        <w:shd w:val="clear" w:color="auto" w:fill="DAEEF3" w:themeFill="accent5" w:themeFillTint="33"/>
        <w:jc w:val="both"/>
        <w:rPr>
          <w:del w:id="939" w:author="Sakshi Sharma-NE" w:date="2025-03-21T13:55:00Z" w16du:dateUtc="2025-03-21T13:55:44Z"/>
          <w:rFonts w:ascii="Aptos Narrow" w:hAnsi="Aptos Narrow"/>
        </w:rPr>
      </w:pPr>
    </w:p>
    <w:p w14:paraId="03E6BF98" w14:textId="0AF90087" w:rsidR="00A96543" w:rsidRDefault="002C3A9B" w:rsidP="002C3A9B">
      <w:pPr>
        <w:shd w:val="clear" w:color="auto" w:fill="DAEEF3" w:themeFill="accent5" w:themeFillTint="33"/>
        <w:jc w:val="both"/>
        <w:rPr>
          <w:ins w:id="940" w:author="Sidharth Puri-NE" w:date="2025-03-19T15:34:00Z" w16du:dateUtc="2025-03-19T10:04:00Z"/>
          <w:del w:id="941" w:author="Sakshi Sharma-NE" w:date="2025-03-21T13:55:00Z" w16du:dateUtc="2025-03-21T13:55:44Z"/>
          <w:rFonts w:ascii="Aptos Narrow" w:hAnsi="Aptos Narrow"/>
        </w:rPr>
      </w:pPr>
      <w:del w:id="942" w:author="Sakshi Sharma-NE" w:date="2025-03-17T14:21:00Z">
        <w:r w:rsidRPr="64F2A71C" w:rsidDel="21A1082D">
          <w:rPr>
            <w:rFonts w:ascii="Aptos Narrow" w:hAnsi="Aptos Narrow"/>
            <w:rPrChange w:id="943" w:author="Sakshi Sharma-NE" w:date="2025-03-17T14:21:00Z">
              <w:rPr>
                <w:rFonts w:ascii="Aptos Narrow" w:hAnsi="Aptos Narrow"/>
                <w:highlight w:val="yellow"/>
              </w:rPr>
            </w:rPrChange>
          </w:rPr>
          <w:delText>In FICO Falcon the data specification document (“</w:delText>
        </w:r>
      </w:del>
      <w:del w:id="944" w:author="Sakshi Sharma-NE" w:date="2025-03-21T13:55:00Z">
        <w:r w:rsidRPr="64F2A71C" w:rsidDel="21A1082D">
          <w:rPr>
            <w:rFonts w:ascii="Aptos Narrow" w:hAnsi="Aptos Narrow"/>
            <w:i/>
            <w:iCs/>
            <w:rPrChange w:id="945" w:author="Sakshi Sharma-NE" w:date="2025-03-17T14:21:00Z">
              <w:rPr>
                <w:rFonts w:ascii="Aptos Narrow" w:hAnsi="Aptos Narrow"/>
                <w:i/>
                <w:iCs/>
                <w:highlight w:val="yellow"/>
              </w:rPr>
            </w:rPrChange>
          </w:rPr>
          <w:delText>FFM6.xDataSpec.Credit.pdf</w:delText>
        </w:r>
        <w:r w:rsidRPr="64F2A71C" w:rsidDel="21A1082D">
          <w:rPr>
            <w:rFonts w:ascii="Aptos Narrow" w:hAnsi="Aptos Narrow"/>
            <w:rPrChange w:id="946" w:author="Sakshi Sharma-NE" w:date="2025-03-17T14:21:00Z">
              <w:rPr>
                <w:rFonts w:ascii="Aptos Narrow" w:hAnsi="Aptos Narrow"/>
                <w:highlight w:val="yellow"/>
              </w:rPr>
            </w:rPrChange>
          </w:rPr>
          <w:delText>”) provides a comprehensive list of required data elements for the model scoring engine.</w:delText>
        </w:r>
        <w:r w:rsidRPr="64F2A71C" w:rsidDel="21A1082D">
          <w:rPr>
            <w:rFonts w:ascii="Aptos Narrow" w:hAnsi="Aptos Narrow"/>
          </w:rPr>
          <w:delText xml:space="preserve"> These</w:delText>
        </w:r>
        <w:r w:rsidRPr="64F2A71C" w:rsidDel="644343B2">
          <w:rPr>
            <w:rFonts w:ascii="Aptos Narrow" w:hAnsi="Aptos Narrow"/>
          </w:rPr>
          <w:delText>The</w:delText>
        </w:r>
      </w:del>
      <w:del w:id="947" w:author="Sidharth Puri-NE" w:date="2025-03-19T14:40:00Z">
        <w:r w:rsidRPr="64F2A71C" w:rsidDel="21A1082D">
          <w:rPr>
            <w:rFonts w:ascii="Aptos Narrow" w:hAnsi="Aptos Narrow"/>
          </w:rPr>
          <w:delText xml:space="preserve"> data elements may be used separately or to create derived variables for the model. </w:delText>
        </w:r>
      </w:del>
    </w:p>
    <w:p w14:paraId="65E799A4" w14:textId="0E7CEF0A" w:rsidR="002C3A9B" w:rsidRDefault="002C3A9B" w:rsidP="002C3A9B">
      <w:pPr>
        <w:shd w:val="clear" w:color="auto" w:fill="DAEEF3" w:themeFill="accent5" w:themeFillTint="33"/>
        <w:jc w:val="both"/>
        <w:rPr>
          <w:del w:id="948" w:author="Sakshi Sharma-NE" w:date="2025-03-21T13:55:00Z" w16du:dateUtc="2025-03-21T13:55:44Z"/>
          <w:rFonts w:ascii="Calibri" w:hAnsi="Calibri" w:cs="Calibri"/>
          <w:color w:val="000000"/>
        </w:rPr>
      </w:pPr>
      <w:del w:id="949" w:author="Sakshi Sharma-NE" w:date="2025-03-21T13:55:00Z">
        <w:r w:rsidRPr="64F2A71C" w:rsidDel="21A1082D">
          <w:rPr>
            <w:rFonts w:ascii="Aptos Narrow" w:hAnsi="Aptos Narrow"/>
          </w:rPr>
          <w:delText>Model variables are included based on their statistical significance and benefit to model performance. FICO performs data validation and go-live analysis to indicate if any fields are not present in the customer's data and/or in error based on its knowledge of the key fields that drive model performance.</w:delText>
        </w:r>
        <w:r w:rsidRPr="64F2A71C" w:rsidDel="21A1082D">
          <w:rPr>
            <w:rFonts w:ascii="Calibri" w:hAnsi="Calibri" w:cs="Calibri"/>
            <w:color w:val="000000" w:themeColor="text1"/>
          </w:rPr>
          <w:delText xml:space="preserve"> </w:delText>
        </w:r>
      </w:del>
    </w:p>
    <w:p w14:paraId="00FE1B86" w14:textId="77777777" w:rsidR="002C3A9B" w:rsidDel="00D15D60" w:rsidRDefault="002C3A9B" w:rsidP="002C3A9B">
      <w:pPr>
        <w:shd w:val="clear" w:color="auto" w:fill="DAEEF3" w:themeFill="accent5" w:themeFillTint="33"/>
        <w:jc w:val="both"/>
        <w:rPr>
          <w:del w:id="950" w:author="Sidharth Puri-NE" w:date="2025-03-19T15:38:00Z" w16du:dateUtc="2025-03-19T10:08:00Z"/>
          <w:rFonts w:ascii="Aptos Narrow" w:hAnsi="Aptos Narrow"/>
        </w:rPr>
      </w:pPr>
      <w:del w:id="951" w:author="Sakshi Sharma-NE" w:date="2025-03-21T13:55:00Z">
        <w:r w:rsidRPr="64F2A71C" w:rsidDel="21A1082D">
          <w:rPr>
            <w:rFonts w:ascii="Aptos Narrow" w:hAnsi="Aptos Narrow"/>
          </w:rPr>
          <w:delText xml:space="preserve">The following fields are required for scoring: </w:delText>
        </w:r>
      </w:del>
    </w:p>
    <w:p w14:paraId="2F72A039" w14:textId="77777777" w:rsidR="00355F37" w:rsidRPr="002C3A9B" w:rsidRDefault="00355F37" w:rsidP="002C3A9B">
      <w:pPr>
        <w:shd w:val="clear" w:color="auto" w:fill="DAEEF3" w:themeFill="accent5" w:themeFillTint="33"/>
        <w:jc w:val="both"/>
        <w:rPr>
          <w:del w:id="952" w:author="Sakshi Sharma-NE" w:date="2025-03-21T13:55:00Z" w16du:dateUtc="2025-03-21T13:55:44Z"/>
          <w:rFonts w:ascii="Aptos Narrow" w:hAnsi="Aptos Narrow"/>
        </w:rPr>
      </w:pPr>
    </w:p>
    <w:p w14:paraId="5B797B8E" w14:textId="3E636E6B" w:rsidR="002C3A9B" w:rsidRPr="0022777E" w:rsidRDefault="002C3A9B">
      <w:pPr>
        <w:pStyle w:val="ListParagraph"/>
        <w:numPr>
          <w:ilvl w:val="0"/>
          <w:numId w:val="15"/>
        </w:numPr>
        <w:shd w:val="clear" w:color="auto" w:fill="DAEEF3" w:themeFill="accent5" w:themeFillTint="33"/>
        <w:jc w:val="both"/>
        <w:rPr>
          <w:del w:id="953" w:author="Sakshi Sharma-NE" w:date="2025-03-21T13:55:00Z" w16du:dateUtc="2025-03-21T13:55:44Z"/>
          <w:rFonts w:ascii="Aptos Narrow" w:hAnsi="Aptos Narrow"/>
          <w:rPrChange w:id="954" w:author="Sakshi Sharma-NE" w:date="2025-03-17T14:22:00Z" w16du:dateUtc="2025-03-17T08:52:00Z">
            <w:rPr>
              <w:del w:id="955" w:author="Sakshi Sharma-NE" w:date="2025-03-21T13:55:00Z" w16du:dateUtc="2025-03-21T13:55:44Z"/>
            </w:rPr>
          </w:rPrChange>
        </w:rPr>
        <w:pPrChange w:id="956" w:author="Sakshi Sharma-NE" w:date="2025-03-17T14:22:00Z" w16du:dateUtc="2025-03-17T08:52:00Z">
          <w:pPr>
            <w:shd w:val="clear" w:color="auto" w:fill="DAEEF3" w:themeFill="accent5" w:themeFillTint="33"/>
            <w:jc w:val="both"/>
          </w:pPr>
        </w:pPrChange>
      </w:pPr>
      <w:del w:id="957" w:author="Sakshi Sharma-NE" w:date="2025-03-17T14:22:00Z">
        <w:r w:rsidRPr="64F2A71C" w:rsidDel="21A1082D">
          <w:rPr>
            <w:rFonts w:ascii="Aptos Narrow" w:hAnsi="Aptos Narrow"/>
            <w:rPrChange w:id="958" w:author="Sakshi Sharma-NE" w:date="2025-03-17T14:22:00Z">
              <w:rPr/>
            </w:rPrChange>
          </w:rPr>
          <w:delText xml:space="preserve">• </w:delText>
        </w:r>
      </w:del>
      <w:del w:id="959" w:author="Sakshi Sharma-NE" w:date="2025-03-21T13:55:00Z">
        <w:r w:rsidRPr="64F2A71C" w:rsidDel="21A1082D">
          <w:rPr>
            <w:rFonts w:ascii="Aptos Narrow" w:hAnsi="Aptos Narrow"/>
            <w:i/>
            <w:iCs/>
            <w:rPrChange w:id="960" w:author="Sakshi Sharma-NE" w:date="2025-03-17T14:22:00Z">
              <w:rPr/>
            </w:rPrChange>
          </w:rPr>
          <w:delText xml:space="preserve">PAN </w:delText>
        </w:r>
      </w:del>
    </w:p>
    <w:p w14:paraId="5E85DB8D" w14:textId="1655F05E" w:rsidR="002C3A9B" w:rsidRPr="0022777E" w:rsidRDefault="002C3A9B">
      <w:pPr>
        <w:pStyle w:val="ListParagraph"/>
        <w:numPr>
          <w:ilvl w:val="0"/>
          <w:numId w:val="15"/>
        </w:numPr>
        <w:shd w:val="clear" w:color="auto" w:fill="DAEEF3" w:themeFill="accent5" w:themeFillTint="33"/>
        <w:jc w:val="both"/>
        <w:rPr>
          <w:del w:id="961" w:author="Sakshi Sharma-NE" w:date="2025-03-21T13:55:00Z" w16du:dateUtc="2025-03-21T13:55:44Z"/>
          <w:rFonts w:ascii="Aptos Narrow" w:hAnsi="Aptos Narrow"/>
          <w:rPrChange w:id="962" w:author="Sakshi Sharma-NE" w:date="2025-03-17T14:22:00Z" w16du:dateUtc="2025-03-17T08:52:00Z">
            <w:rPr>
              <w:del w:id="963" w:author="Sakshi Sharma-NE" w:date="2025-03-21T13:55:00Z" w16du:dateUtc="2025-03-21T13:55:44Z"/>
            </w:rPr>
          </w:rPrChange>
        </w:rPr>
        <w:pPrChange w:id="964" w:author="Sakshi Sharma-NE" w:date="2025-03-17T14:22:00Z" w16du:dateUtc="2025-03-17T08:52:00Z">
          <w:pPr>
            <w:shd w:val="clear" w:color="auto" w:fill="DAEEF3" w:themeFill="accent5" w:themeFillTint="33"/>
            <w:jc w:val="both"/>
          </w:pPr>
        </w:pPrChange>
      </w:pPr>
      <w:del w:id="965" w:author="Sakshi Sharma-NE" w:date="2025-03-17T14:22:00Z">
        <w:r w:rsidRPr="64F2A71C" w:rsidDel="21A1082D">
          <w:rPr>
            <w:rFonts w:ascii="Aptos Narrow" w:hAnsi="Aptos Narrow"/>
            <w:rPrChange w:id="966" w:author="Sakshi Sharma-NE" w:date="2025-03-17T14:22:00Z">
              <w:rPr/>
            </w:rPrChange>
          </w:rPr>
          <w:delText xml:space="preserve">• </w:delText>
        </w:r>
      </w:del>
      <w:del w:id="967" w:author="Sakshi Sharma-NE" w:date="2025-03-21T13:55:00Z">
        <w:r w:rsidRPr="64F2A71C" w:rsidDel="21A1082D">
          <w:rPr>
            <w:rFonts w:ascii="Aptos Narrow" w:hAnsi="Aptos Narrow"/>
            <w:i/>
            <w:iCs/>
            <w:rPrChange w:id="968" w:author="Sakshi Sharma-NE" w:date="2025-03-17T14:22:00Z">
              <w:rPr/>
            </w:rPrChange>
          </w:rPr>
          <w:delText xml:space="preserve">authPostFlag </w:delText>
        </w:r>
      </w:del>
    </w:p>
    <w:p w14:paraId="50449407" w14:textId="58011387" w:rsidR="002C3A9B" w:rsidRPr="0022777E" w:rsidRDefault="002C3A9B">
      <w:pPr>
        <w:pStyle w:val="ListParagraph"/>
        <w:numPr>
          <w:ilvl w:val="0"/>
          <w:numId w:val="15"/>
        </w:numPr>
        <w:shd w:val="clear" w:color="auto" w:fill="DAEEF3" w:themeFill="accent5" w:themeFillTint="33"/>
        <w:jc w:val="both"/>
        <w:rPr>
          <w:del w:id="969" w:author="Sakshi Sharma-NE" w:date="2025-03-21T13:55:00Z" w16du:dateUtc="2025-03-21T13:55:44Z"/>
          <w:rFonts w:ascii="Aptos Narrow" w:hAnsi="Aptos Narrow"/>
          <w:rPrChange w:id="970" w:author="Sakshi Sharma-NE" w:date="2025-03-17T14:22:00Z" w16du:dateUtc="2025-03-17T08:52:00Z">
            <w:rPr>
              <w:del w:id="971" w:author="Sakshi Sharma-NE" w:date="2025-03-21T13:55:00Z" w16du:dateUtc="2025-03-21T13:55:44Z"/>
            </w:rPr>
          </w:rPrChange>
        </w:rPr>
        <w:pPrChange w:id="972" w:author="Sakshi Sharma-NE" w:date="2025-03-17T14:22:00Z" w16du:dateUtc="2025-03-17T08:52:00Z">
          <w:pPr>
            <w:shd w:val="clear" w:color="auto" w:fill="DAEEF3" w:themeFill="accent5" w:themeFillTint="33"/>
            <w:jc w:val="both"/>
          </w:pPr>
        </w:pPrChange>
      </w:pPr>
      <w:del w:id="973" w:author="Sakshi Sharma-NE" w:date="2025-03-17T14:22:00Z">
        <w:r w:rsidRPr="64F2A71C" w:rsidDel="21A1082D">
          <w:rPr>
            <w:rFonts w:ascii="Aptos Narrow" w:hAnsi="Aptos Narrow"/>
            <w:rPrChange w:id="974" w:author="Sakshi Sharma-NE" w:date="2025-03-17T14:22:00Z">
              <w:rPr/>
            </w:rPrChange>
          </w:rPr>
          <w:delText xml:space="preserve">• </w:delText>
        </w:r>
      </w:del>
      <w:del w:id="975" w:author="Sakshi Sharma-NE" w:date="2025-03-21T13:55:00Z">
        <w:r w:rsidRPr="64F2A71C" w:rsidDel="21A1082D">
          <w:rPr>
            <w:rFonts w:ascii="Aptos Narrow" w:hAnsi="Aptos Narrow"/>
            <w:i/>
            <w:iCs/>
            <w:rPrChange w:id="976" w:author="Sakshi Sharma-NE" w:date="2025-03-17T14:22:00Z">
              <w:rPr/>
            </w:rPrChange>
          </w:rPr>
          <w:delText xml:space="preserve">transactionType </w:delText>
        </w:r>
      </w:del>
    </w:p>
    <w:p w14:paraId="71EFA848" w14:textId="48263208" w:rsidR="002C3A9B" w:rsidRPr="0022777E" w:rsidRDefault="002C3A9B">
      <w:pPr>
        <w:pStyle w:val="ListParagraph"/>
        <w:numPr>
          <w:ilvl w:val="0"/>
          <w:numId w:val="15"/>
        </w:numPr>
        <w:shd w:val="clear" w:color="auto" w:fill="DAEEF3" w:themeFill="accent5" w:themeFillTint="33"/>
        <w:jc w:val="both"/>
        <w:rPr>
          <w:del w:id="977" w:author="Sakshi Sharma-NE" w:date="2025-03-21T13:55:00Z" w16du:dateUtc="2025-03-21T13:55:44Z"/>
          <w:rFonts w:ascii="Aptos Narrow" w:hAnsi="Aptos Narrow"/>
          <w:rPrChange w:id="978" w:author="Sakshi Sharma-NE" w:date="2025-03-17T14:22:00Z" w16du:dateUtc="2025-03-17T08:52:00Z">
            <w:rPr>
              <w:del w:id="979" w:author="Sakshi Sharma-NE" w:date="2025-03-21T13:55:00Z" w16du:dateUtc="2025-03-21T13:55:44Z"/>
            </w:rPr>
          </w:rPrChange>
        </w:rPr>
        <w:pPrChange w:id="980" w:author="Sakshi Sharma-NE" w:date="2025-03-17T14:22:00Z" w16du:dateUtc="2025-03-17T08:52:00Z">
          <w:pPr>
            <w:shd w:val="clear" w:color="auto" w:fill="DAEEF3" w:themeFill="accent5" w:themeFillTint="33"/>
            <w:jc w:val="both"/>
          </w:pPr>
        </w:pPrChange>
      </w:pPr>
      <w:del w:id="981" w:author="Sakshi Sharma-NE" w:date="2025-03-21T13:55:00Z">
        <w:r w:rsidRPr="64F2A71C" w:rsidDel="21A1082D">
          <w:rPr>
            <w:rFonts w:ascii="Aptos Narrow" w:hAnsi="Aptos Narrow"/>
            <w:i/>
            <w:iCs/>
            <w:rPrChange w:id="982" w:author="Sakshi Sharma-NE" w:date="2025-03-17T14:22:00Z">
              <w:rPr/>
            </w:rPrChange>
          </w:rPr>
          <w:delText xml:space="preserve">transactionDate </w:delText>
        </w:r>
      </w:del>
    </w:p>
    <w:p w14:paraId="1217C6E6" w14:textId="4B184795" w:rsidR="002C3A9B" w:rsidRPr="0022777E" w:rsidRDefault="002C3A9B">
      <w:pPr>
        <w:pStyle w:val="ListParagraph"/>
        <w:numPr>
          <w:ilvl w:val="0"/>
          <w:numId w:val="15"/>
        </w:numPr>
        <w:shd w:val="clear" w:color="auto" w:fill="DAEEF3" w:themeFill="accent5" w:themeFillTint="33"/>
        <w:jc w:val="both"/>
        <w:rPr>
          <w:del w:id="983" w:author="Sakshi Sharma-NE" w:date="2025-03-21T13:55:00Z" w16du:dateUtc="2025-03-21T13:55:44Z"/>
          <w:rFonts w:ascii="Aptos Narrow" w:hAnsi="Aptos Narrow"/>
          <w:rPrChange w:id="984" w:author="Sakshi Sharma-NE" w:date="2025-03-17T14:22:00Z" w16du:dateUtc="2025-03-17T08:52:00Z">
            <w:rPr>
              <w:del w:id="985" w:author="Sakshi Sharma-NE" w:date="2025-03-21T13:55:00Z" w16du:dateUtc="2025-03-21T13:55:44Z"/>
            </w:rPr>
          </w:rPrChange>
        </w:rPr>
        <w:pPrChange w:id="986" w:author="Sakshi Sharma-NE" w:date="2025-03-17T14:22:00Z" w16du:dateUtc="2025-03-17T08:52:00Z">
          <w:pPr>
            <w:shd w:val="clear" w:color="auto" w:fill="DAEEF3" w:themeFill="accent5" w:themeFillTint="33"/>
            <w:jc w:val="both"/>
          </w:pPr>
        </w:pPrChange>
      </w:pPr>
      <w:del w:id="987" w:author="Sakshi Sharma-NE" w:date="2025-03-17T14:22:00Z">
        <w:r w:rsidRPr="64F2A71C" w:rsidDel="21A1082D">
          <w:rPr>
            <w:rFonts w:ascii="Aptos Narrow" w:hAnsi="Aptos Narrow"/>
            <w:rPrChange w:id="988" w:author="Sakshi Sharma-NE" w:date="2025-03-17T14:22:00Z">
              <w:rPr/>
            </w:rPrChange>
          </w:rPr>
          <w:delText xml:space="preserve">• </w:delText>
        </w:r>
      </w:del>
      <w:del w:id="989" w:author="Sakshi Sharma-NE" w:date="2025-03-21T13:55:00Z">
        <w:r w:rsidRPr="64F2A71C" w:rsidDel="21A1082D">
          <w:rPr>
            <w:rFonts w:ascii="Aptos Narrow" w:hAnsi="Aptos Narrow"/>
            <w:i/>
            <w:iCs/>
            <w:rPrChange w:id="990" w:author="Sakshi Sharma-NE" w:date="2025-03-17T14:22:00Z">
              <w:rPr/>
            </w:rPrChange>
          </w:rPr>
          <w:delText xml:space="preserve">transactionTime </w:delText>
        </w:r>
      </w:del>
    </w:p>
    <w:p w14:paraId="35361908" w14:textId="25BA07F5" w:rsidR="002C3A9B" w:rsidRPr="0022777E" w:rsidRDefault="002C3A9B">
      <w:pPr>
        <w:pStyle w:val="ListParagraph"/>
        <w:numPr>
          <w:ilvl w:val="0"/>
          <w:numId w:val="15"/>
        </w:numPr>
        <w:shd w:val="clear" w:color="auto" w:fill="DAEEF3" w:themeFill="accent5" w:themeFillTint="33"/>
        <w:jc w:val="both"/>
        <w:rPr>
          <w:del w:id="991" w:author="Sakshi Sharma-NE" w:date="2025-03-21T13:55:00Z" w16du:dateUtc="2025-03-21T13:55:44Z"/>
          <w:rFonts w:ascii="Aptos Narrow" w:hAnsi="Aptos Narrow"/>
          <w:rPrChange w:id="992" w:author="Sakshi Sharma-NE" w:date="2025-03-17T14:22:00Z" w16du:dateUtc="2025-03-17T08:52:00Z">
            <w:rPr>
              <w:del w:id="993" w:author="Sakshi Sharma-NE" w:date="2025-03-21T13:55:00Z" w16du:dateUtc="2025-03-21T13:55:44Z"/>
            </w:rPr>
          </w:rPrChange>
        </w:rPr>
        <w:pPrChange w:id="994" w:author="Sakshi Sharma-NE" w:date="2025-03-17T14:22:00Z" w16du:dateUtc="2025-03-17T08:52:00Z">
          <w:pPr>
            <w:shd w:val="clear" w:color="auto" w:fill="DAEEF3" w:themeFill="accent5" w:themeFillTint="33"/>
            <w:jc w:val="both"/>
          </w:pPr>
        </w:pPrChange>
      </w:pPr>
      <w:del w:id="995" w:author="Sakshi Sharma-NE" w:date="2025-03-17T14:22:00Z">
        <w:r w:rsidRPr="64F2A71C" w:rsidDel="21A1082D">
          <w:rPr>
            <w:rFonts w:ascii="Aptos Narrow" w:hAnsi="Aptos Narrow"/>
            <w:rPrChange w:id="996" w:author="Sakshi Sharma-NE" w:date="2025-03-17T14:22:00Z">
              <w:rPr/>
            </w:rPrChange>
          </w:rPr>
          <w:delText xml:space="preserve">• </w:delText>
        </w:r>
      </w:del>
      <w:del w:id="997" w:author="Sakshi Sharma-NE" w:date="2025-03-21T13:55:00Z">
        <w:r w:rsidRPr="64F2A71C" w:rsidDel="21A1082D">
          <w:rPr>
            <w:rFonts w:ascii="Aptos Narrow" w:hAnsi="Aptos Narrow"/>
            <w:i/>
            <w:iCs/>
            <w:rPrChange w:id="998" w:author="Sakshi Sharma-NE" w:date="2025-03-17T14:22:00Z">
              <w:rPr/>
            </w:rPrChange>
          </w:rPr>
          <w:delText xml:space="preserve">gmtOffset </w:delText>
        </w:r>
      </w:del>
    </w:p>
    <w:p w14:paraId="776B1993" w14:textId="2BB6CCB8" w:rsidR="002C3A9B" w:rsidRPr="0022777E" w:rsidRDefault="002C3A9B">
      <w:pPr>
        <w:pStyle w:val="ListParagraph"/>
        <w:numPr>
          <w:ilvl w:val="0"/>
          <w:numId w:val="15"/>
        </w:numPr>
        <w:shd w:val="clear" w:color="auto" w:fill="DAEEF3" w:themeFill="accent5" w:themeFillTint="33"/>
        <w:jc w:val="both"/>
        <w:rPr>
          <w:del w:id="999" w:author="Sakshi Sharma-NE" w:date="2025-03-21T13:55:00Z" w16du:dateUtc="2025-03-21T13:55:44Z"/>
          <w:rFonts w:ascii="Aptos Narrow" w:hAnsi="Aptos Narrow"/>
          <w:rPrChange w:id="1000" w:author="Sakshi Sharma-NE" w:date="2025-03-17T14:22:00Z" w16du:dateUtc="2025-03-17T08:52:00Z">
            <w:rPr>
              <w:del w:id="1001" w:author="Sakshi Sharma-NE" w:date="2025-03-21T13:55:00Z" w16du:dateUtc="2025-03-21T13:55:44Z"/>
            </w:rPr>
          </w:rPrChange>
        </w:rPr>
        <w:pPrChange w:id="1002" w:author="Sakshi Sharma-NE" w:date="2025-03-17T14:22:00Z" w16du:dateUtc="2025-03-17T08:52:00Z">
          <w:pPr>
            <w:shd w:val="clear" w:color="auto" w:fill="DAEEF3" w:themeFill="accent5" w:themeFillTint="33"/>
            <w:jc w:val="both"/>
          </w:pPr>
        </w:pPrChange>
      </w:pPr>
      <w:del w:id="1003" w:author="Sakshi Sharma-NE" w:date="2025-03-17T14:22:00Z">
        <w:r w:rsidRPr="64F2A71C" w:rsidDel="21A1082D">
          <w:rPr>
            <w:rFonts w:ascii="Aptos Narrow" w:hAnsi="Aptos Narrow"/>
            <w:rPrChange w:id="1004" w:author="Sakshi Sharma-NE" w:date="2025-03-17T14:22:00Z">
              <w:rPr/>
            </w:rPrChange>
          </w:rPr>
          <w:delText xml:space="preserve">• </w:delText>
        </w:r>
      </w:del>
      <w:del w:id="1005" w:author="Sakshi Sharma-NE" w:date="2025-03-21T13:55:00Z">
        <w:r w:rsidRPr="64F2A71C" w:rsidDel="21A1082D">
          <w:rPr>
            <w:rFonts w:ascii="Aptos Narrow" w:hAnsi="Aptos Narrow"/>
            <w:i/>
            <w:iCs/>
            <w:rPrChange w:id="1006" w:author="Sakshi Sharma-NE" w:date="2025-03-17T14:22:00Z">
              <w:rPr/>
            </w:rPrChange>
          </w:rPr>
          <w:delText xml:space="preserve">transactionAmount </w:delText>
        </w:r>
      </w:del>
    </w:p>
    <w:p w14:paraId="62C11C27" w14:textId="0B26081E" w:rsidR="002C3A9B" w:rsidRPr="0022777E" w:rsidRDefault="002C3A9B">
      <w:pPr>
        <w:pStyle w:val="ListParagraph"/>
        <w:numPr>
          <w:ilvl w:val="0"/>
          <w:numId w:val="15"/>
        </w:numPr>
        <w:shd w:val="clear" w:color="auto" w:fill="DAEEF3" w:themeFill="accent5" w:themeFillTint="33"/>
        <w:jc w:val="both"/>
        <w:rPr>
          <w:del w:id="1007" w:author="Sakshi Sharma-NE" w:date="2025-03-21T13:55:00Z" w16du:dateUtc="2025-03-21T13:55:44Z"/>
          <w:rFonts w:ascii="Aptos Narrow" w:hAnsi="Aptos Narrow"/>
          <w:rPrChange w:id="1008" w:author="Sakshi Sharma-NE" w:date="2025-03-17T14:22:00Z" w16du:dateUtc="2025-03-17T08:52:00Z">
            <w:rPr>
              <w:del w:id="1009" w:author="Sakshi Sharma-NE" w:date="2025-03-21T13:55:00Z" w16du:dateUtc="2025-03-21T13:55:44Z"/>
            </w:rPr>
          </w:rPrChange>
        </w:rPr>
        <w:pPrChange w:id="1010" w:author="Sakshi Sharma-NE" w:date="2025-03-17T14:22:00Z" w16du:dateUtc="2025-03-17T08:52:00Z">
          <w:pPr>
            <w:shd w:val="clear" w:color="auto" w:fill="DAEEF3" w:themeFill="accent5" w:themeFillTint="33"/>
            <w:jc w:val="both"/>
          </w:pPr>
        </w:pPrChange>
      </w:pPr>
      <w:del w:id="1011" w:author="Sakshi Sharma-NE" w:date="2025-03-17T14:22:00Z">
        <w:r w:rsidRPr="64F2A71C" w:rsidDel="21A1082D">
          <w:rPr>
            <w:rFonts w:ascii="Aptos Narrow" w:hAnsi="Aptos Narrow"/>
            <w:rPrChange w:id="1012" w:author="Sakshi Sharma-NE" w:date="2025-03-17T14:22:00Z">
              <w:rPr/>
            </w:rPrChange>
          </w:rPr>
          <w:delText xml:space="preserve">• </w:delText>
        </w:r>
      </w:del>
      <w:del w:id="1013" w:author="Sakshi Sharma-NE" w:date="2025-03-21T13:55:00Z">
        <w:r w:rsidRPr="64F2A71C" w:rsidDel="21A1082D">
          <w:rPr>
            <w:rFonts w:ascii="Aptos Narrow" w:hAnsi="Aptos Narrow"/>
            <w:i/>
            <w:iCs/>
            <w:rPrChange w:id="1014" w:author="Sakshi Sharma-NE" w:date="2025-03-17T14:22:00Z">
              <w:rPr/>
            </w:rPrChange>
          </w:rPr>
          <w:delText xml:space="preserve">transactionCurrencyCode </w:delText>
        </w:r>
      </w:del>
    </w:p>
    <w:p w14:paraId="2561F8D5" w14:textId="77777777" w:rsidR="002C3A9B" w:rsidRPr="002C3A9B" w:rsidRDefault="002C3A9B" w:rsidP="002C3A9B">
      <w:pPr>
        <w:shd w:val="clear" w:color="auto" w:fill="DAEEF3" w:themeFill="accent5" w:themeFillTint="33"/>
        <w:jc w:val="both"/>
        <w:rPr>
          <w:del w:id="1015" w:author="Sakshi Sharma-NE" w:date="2025-03-21T13:55:00Z" w16du:dateUtc="2025-03-21T13:55:44Z"/>
          <w:rFonts w:ascii="Aptos Narrow" w:hAnsi="Aptos Narrow"/>
        </w:rPr>
      </w:pPr>
    </w:p>
    <w:p w14:paraId="3A93D61A" w14:textId="77777777" w:rsidR="002C3A9B" w:rsidRDefault="002C3A9B" w:rsidP="002C3A9B">
      <w:pPr>
        <w:shd w:val="clear" w:color="auto" w:fill="DAEEF3" w:themeFill="accent5" w:themeFillTint="33"/>
        <w:jc w:val="both"/>
        <w:rPr>
          <w:del w:id="1016" w:author="Sakshi Sharma-NE" w:date="2025-03-21T13:55:00Z" w16du:dateUtc="2025-03-21T13:55:44Z"/>
          <w:rFonts w:ascii="Aptos Narrow" w:hAnsi="Aptos Narrow"/>
        </w:rPr>
      </w:pPr>
      <w:del w:id="1017" w:author="Sakshi Sharma-NE" w:date="2025-03-21T13:55:00Z">
        <w:r w:rsidRPr="64F2A71C" w:rsidDel="21A1082D">
          <w:rPr>
            <w:rFonts w:ascii="Aptos Narrow" w:hAnsi="Aptos Narrow"/>
          </w:rPr>
          <w:delText>The FICO model does not use the following data: race, ethnicity/color, religion, gender, sexual orientation, gender identity/expression, marital status, familial status, age, national origin, protected veteran status, disability, or receipt of public assistance.</w:delText>
        </w:r>
      </w:del>
    </w:p>
    <w:p w14:paraId="54896B4D" w14:textId="77777777" w:rsidR="002C3A9B" w:rsidRDefault="002C3A9B" w:rsidP="002C3A9B">
      <w:pPr>
        <w:shd w:val="clear" w:color="auto" w:fill="DAEEF3" w:themeFill="accent5" w:themeFillTint="33"/>
        <w:jc w:val="both"/>
        <w:rPr>
          <w:rFonts w:ascii="Aptos Narrow" w:hAnsi="Aptos Narrow"/>
        </w:rPr>
      </w:pPr>
    </w:p>
    <w:p w14:paraId="36E64A3B" w14:textId="5E15F3F1" w:rsidR="002C3A9B" w:rsidRPr="002C3A9B" w:rsidDel="00D15D60" w:rsidRDefault="002C3A9B" w:rsidP="002C3A9B">
      <w:pPr>
        <w:shd w:val="clear" w:color="auto" w:fill="DAEEF3" w:themeFill="accent5" w:themeFillTint="33"/>
        <w:jc w:val="both"/>
        <w:rPr>
          <w:del w:id="1018" w:author="Sidharth Puri-NE" w:date="2025-03-19T15:41:00Z" w16du:dateUtc="2025-03-19T10:11:00Z"/>
          <w:rFonts w:ascii="Aptos Narrow" w:hAnsi="Aptos Narrow"/>
          <w:b/>
          <w:bCs/>
        </w:rPr>
      </w:pPr>
      <w:del w:id="1019" w:author="Sidharth Puri-NE" w:date="2025-03-19T15:41:00Z" w16du:dateUtc="2025-03-19T10:11:00Z">
        <w:r w:rsidRPr="002C3A9B" w:rsidDel="00D15D60">
          <w:rPr>
            <w:rFonts w:ascii="Aptos Narrow" w:hAnsi="Aptos Narrow"/>
            <w:b/>
            <w:bCs/>
          </w:rPr>
          <w:delText>Overview of F</w:delText>
        </w:r>
        <w:r w:rsidDel="00D15D60">
          <w:rPr>
            <w:rFonts w:ascii="Aptos Narrow" w:hAnsi="Aptos Narrow"/>
            <w:b/>
            <w:bCs/>
          </w:rPr>
          <w:delText>ICO</w:delText>
        </w:r>
        <w:r w:rsidRPr="002C3A9B" w:rsidDel="00D15D60">
          <w:rPr>
            <w:rFonts w:ascii="Aptos Narrow" w:hAnsi="Aptos Narrow"/>
            <w:b/>
            <w:bCs/>
          </w:rPr>
          <w:delText xml:space="preserve"> model development data</w:delText>
        </w:r>
      </w:del>
    </w:p>
    <w:p w14:paraId="3BBA8A6F" w14:textId="3B5E717F" w:rsidR="002C3A9B" w:rsidRPr="002C3A9B" w:rsidRDefault="002C3A9B" w:rsidP="002C3A9B">
      <w:pPr>
        <w:shd w:val="clear" w:color="auto" w:fill="DAEEF3" w:themeFill="accent5" w:themeFillTint="33"/>
        <w:jc w:val="both"/>
        <w:rPr>
          <w:del w:id="1020" w:author="Sakshi Sharma-NE" w:date="2025-03-21T13:55:00Z" w16du:dateUtc="2025-03-21T13:55:26Z"/>
          <w:rFonts w:ascii="Aptos Narrow" w:hAnsi="Aptos Narrow"/>
        </w:rPr>
      </w:pPr>
      <w:del w:id="1021" w:author="Sakshi Sharma-NE" w:date="2025-03-21T13:55:00Z">
        <w:r w:rsidRPr="64F2A71C" w:rsidDel="21A1082D">
          <w:rPr>
            <w:rFonts w:ascii="Aptos Narrow" w:hAnsi="Aptos Narrow"/>
          </w:rPr>
          <w:delText>Raw data is continuously cleansed and fixed based on previously agreed conditions with</w:delText>
        </w:r>
      </w:del>
      <w:ins w:id="1022" w:author="Rishabh Dutt-NE" w:date="2025-03-17T17:30:00Z">
        <w:del w:id="1023" w:author="Sakshi Sharma-NE" w:date="2025-03-21T13:55:00Z">
          <w:r w:rsidRPr="64F2A71C" w:rsidDel="0120CBC7">
            <w:rPr>
              <w:rFonts w:ascii="Aptos Narrow" w:hAnsi="Aptos Narrow"/>
            </w:rPr>
            <w:delText xml:space="preserve"> the</w:delText>
          </w:r>
        </w:del>
      </w:ins>
      <w:del w:id="1024" w:author="Sakshi Sharma-NE" w:date="2025-03-21T13:55:00Z">
        <w:r w:rsidRPr="64F2A71C" w:rsidDel="21A1082D">
          <w:rPr>
            <w:rFonts w:ascii="Aptos Narrow" w:hAnsi="Aptos Narrow"/>
          </w:rPr>
          <w:delText xml:space="preserve"> client and modeling team. Once cleansed, </w:delText>
        </w:r>
      </w:del>
    </w:p>
    <w:p w14:paraId="7E5D855C" w14:textId="69B406A4" w:rsidR="002C3A9B" w:rsidRPr="0022777E" w:rsidRDefault="002C3A9B" w:rsidP="0022777E">
      <w:pPr>
        <w:pStyle w:val="ListParagraph"/>
        <w:numPr>
          <w:ilvl w:val="0"/>
          <w:numId w:val="15"/>
        </w:numPr>
        <w:shd w:val="clear" w:color="auto" w:fill="DAEEF3" w:themeFill="accent5" w:themeFillTint="33"/>
        <w:jc w:val="both"/>
        <w:rPr>
          <w:del w:id="1025" w:author="Sakshi Sharma-NE" w:date="2025-03-21T13:55:00Z" w16du:dateUtc="2025-03-21T13:55:26Z"/>
          <w:rFonts w:ascii="Aptos Narrow" w:hAnsi="Aptos Narrow"/>
        </w:rPr>
      </w:pPr>
      <w:del w:id="1026" w:author="Sakshi Sharma-NE" w:date="2025-03-21T13:55:00Z">
        <w:r w:rsidRPr="64F2A71C" w:rsidDel="21A1082D">
          <w:rPr>
            <w:rFonts w:ascii="Aptos Narrow" w:hAnsi="Aptos Narrow"/>
          </w:rPr>
          <w:delText xml:space="preserve">The fixed data is inventoried for the coverage period for a particular model build. </w:delText>
        </w:r>
      </w:del>
    </w:p>
    <w:p w14:paraId="64D20DBC" w14:textId="7D1676DB" w:rsidR="002C3A9B" w:rsidRPr="0022777E" w:rsidRDefault="002C3A9B" w:rsidP="0022777E">
      <w:pPr>
        <w:pStyle w:val="ListParagraph"/>
        <w:numPr>
          <w:ilvl w:val="0"/>
          <w:numId w:val="15"/>
        </w:numPr>
        <w:shd w:val="clear" w:color="auto" w:fill="DAEEF3" w:themeFill="accent5" w:themeFillTint="33"/>
        <w:jc w:val="both"/>
        <w:rPr>
          <w:del w:id="1027" w:author="Sakshi Sharma-NE" w:date="2025-03-21T13:55:00Z" w16du:dateUtc="2025-03-21T13:55:26Z"/>
          <w:rFonts w:ascii="Aptos Narrow" w:hAnsi="Aptos Narrow"/>
        </w:rPr>
      </w:pPr>
      <w:del w:id="1028" w:author="Sakshi Sharma-NE" w:date="2025-03-21T13:55:00Z">
        <w:r w:rsidRPr="64F2A71C" w:rsidDel="21A1082D">
          <w:rPr>
            <w:rFonts w:ascii="Aptos Narrow" w:hAnsi="Aptos Narrow"/>
          </w:rPr>
          <w:delText xml:space="preserve">Fraud data for the coverage period is prepared first and checked for completeness. </w:delText>
        </w:r>
      </w:del>
    </w:p>
    <w:p w14:paraId="6965D41D" w14:textId="3FBA6148" w:rsidR="002C3A9B" w:rsidRPr="0022777E" w:rsidRDefault="002C3A9B" w:rsidP="0022777E">
      <w:pPr>
        <w:pStyle w:val="ListParagraph"/>
        <w:numPr>
          <w:ilvl w:val="0"/>
          <w:numId w:val="15"/>
        </w:numPr>
        <w:shd w:val="clear" w:color="auto" w:fill="DAEEF3" w:themeFill="accent5" w:themeFillTint="33"/>
        <w:jc w:val="both"/>
        <w:rPr>
          <w:del w:id="1029" w:author="Sakshi Sharma-NE" w:date="2025-03-21T13:55:00Z" w16du:dateUtc="2025-03-21T13:55:26Z"/>
          <w:rFonts w:ascii="Aptos Narrow" w:hAnsi="Aptos Narrow"/>
        </w:rPr>
      </w:pPr>
      <w:del w:id="1030" w:author="Sakshi Sharma-NE" w:date="2025-03-21T13:55:00Z">
        <w:r w:rsidRPr="64F2A71C" w:rsidDel="21A1082D">
          <w:rPr>
            <w:rFonts w:ascii="Aptos Narrow" w:hAnsi="Aptos Narrow"/>
          </w:rPr>
          <w:delText xml:space="preserve">The transaction and demographic data </w:delText>
        </w:r>
        <w:r w:rsidRPr="64F2A71C" w:rsidDel="6EC90361">
          <w:rPr>
            <w:rFonts w:ascii="Aptos Narrow" w:hAnsi="Aptos Narrow"/>
          </w:rPr>
          <w:delText>are</w:delText>
        </w:r>
        <w:r w:rsidRPr="64F2A71C" w:rsidDel="21A1082D">
          <w:rPr>
            <w:rFonts w:ascii="Aptos Narrow" w:hAnsi="Aptos Narrow"/>
          </w:rPr>
          <w:delText xml:space="preserve"> sampled using 100% of the fraud accounts in the fraud file and a sample of the non-fraud accounts. </w:delText>
        </w:r>
      </w:del>
    </w:p>
    <w:p w14:paraId="02874F2E" w14:textId="31A0ACF4" w:rsidR="002C3A9B" w:rsidRPr="0022777E" w:rsidRDefault="002C3A9B" w:rsidP="0022777E">
      <w:pPr>
        <w:pStyle w:val="ListParagraph"/>
        <w:numPr>
          <w:ilvl w:val="0"/>
          <w:numId w:val="15"/>
        </w:numPr>
        <w:shd w:val="clear" w:color="auto" w:fill="DAEEF3" w:themeFill="accent5" w:themeFillTint="33"/>
        <w:jc w:val="both"/>
        <w:rPr>
          <w:del w:id="1031" w:author="Sakshi Sharma-NE" w:date="2025-03-21T13:55:00Z" w16du:dateUtc="2025-03-21T13:55:26Z"/>
          <w:rFonts w:ascii="Aptos Narrow" w:hAnsi="Aptos Narrow"/>
        </w:rPr>
      </w:pPr>
      <w:del w:id="1032" w:author="Sakshi Sharma-NE" w:date="2025-03-21T13:55:00Z">
        <w:r w:rsidRPr="64F2A71C" w:rsidDel="21A1082D">
          <w:rPr>
            <w:rFonts w:ascii="Aptos Narrow" w:hAnsi="Aptos Narrow"/>
          </w:rPr>
          <w:delText xml:space="preserve">Field level and other statistics are gathered on the sampled data. </w:delText>
        </w:r>
      </w:del>
    </w:p>
    <w:p w14:paraId="1BF547BE" w14:textId="6DB40298" w:rsidR="002C3A9B" w:rsidRPr="0022777E" w:rsidRDefault="002C3A9B" w:rsidP="0022777E">
      <w:pPr>
        <w:pStyle w:val="ListParagraph"/>
        <w:numPr>
          <w:ilvl w:val="0"/>
          <w:numId w:val="15"/>
        </w:numPr>
        <w:shd w:val="clear" w:color="auto" w:fill="DAEEF3" w:themeFill="accent5" w:themeFillTint="33"/>
        <w:jc w:val="both"/>
        <w:rPr>
          <w:del w:id="1033" w:author="Sakshi Sharma-NE" w:date="2025-03-21T13:55:00Z" w16du:dateUtc="2025-03-21T13:55:26Z"/>
          <w:rFonts w:ascii="Aptos Narrow" w:hAnsi="Aptos Narrow"/>
        </w:rPr>
      </w:pPr>
      <w:del w:id="1034" w:author="Sakshi Sharma-NE" w:date="2025-03-21T13:55:00Z">
        <w:r w:rsidRPr="64F2A71C" w:rsidDel="21A1082D">
          <w:rPr>
            <w:rFonts w:ascii="Aptos Narrow" w:hAnsi="Aptos Narrow"/>
          </w:rPr>
          <w:delText>File intersection and integrity checks are performed on the sampled data.</w:delText>
        </w:r>
      </w:del>
    </w:p>
    <w:p w14:paraId="2BCE0810" w14:textId="1F7BB4E1" w:rsidR="002C3A9B" w:rsidRPr="0022777E" w:rsidRDefault="002C3A9B" w:rsidP="0022777E">
      <w:pPr>
        <w:pStyle w:val="ListParagraph"/>
        <w:numPr>
          <w:ilvl w:val="0"/>
          <w:numId w:val="15"/>
        </w:numPr>
        <w:shd w:val="clear" w:color="auto" w:fill="DAEEF3" w:themeFill="accent5" w:themeFillTint="33"/>
        <w:jc w:val="both"/>
        <w:rPr>
          <w:del w:id="1035" w:author="Sakshi Sharma-NE" w:date="2025-03-21T13:55:00Z" w16du:dateUtc="2025-03-21T13:55:26Z"/>
          <w:rFonts w:ascii="Aptos Narrow" w:hAnsi="Aptos Narrow"/>
        </w:rPr>
      </w:pPr>
      <w:del w:id="1036" w:author="Sakshi Sharma-NE" w:date="2025-03-21T13:55:00Z">
        <w:r w:rsidRPr="64F2A71C" w:rsidDel="21A1082D">
          <w:rPr>
            <w:rFonts w:ascii="Aptos Narrow" w:hAnsi="Aptos Narrow"/>
          </w:rPr>
          <w:delText xml:space="preserve">The data is handed over to the modeling team for final quality and validation. </w:delText>
        </w:r>
      </w:del>
    </w:p>
    <w:p w14:paraId="1A181599" w14:textId="77777777" w:rsidR="002C3A9B" w:rsidRDefault="002C3A9B" w:rsidP="002C3A9B">
      <w:pPr>
        <w:shd w:val="clear" w:color="auto" w:fill="DAEEF3" w:themeFill="accent5" w:themeFillTint="33"/>
        <w:jc w:val="both"/>
        <w:rPr>
          <w:del w:id="1037" w:author="Sakshi Sharma-NE" w:date="2025-03-21T13:55:00Z" w16du:dateUtc="2025-03-21T13:55:26Z"/>
          <w:rFonts w:ascii="Aptos Narrow" w:hAnsi="Aptos Narrow"/>
        </w:rPr>
      </w:pPr>
    </w:p>
    <w:p w14:paraId="29014282" w14:textId="77777777" w:rsidR="008425CA" w:rsidRPr="008425CA" w:rsidRDefault="008425CA" w:rsidP="008425CA">
      <w:pPr>
        <w:shd w:val="clear" w:color="auto" w:fill="DAEEF3" w:themeFill="accent5" w:themeFillTint="33"/>
        <w:jc w:val="both"/>
        <w:rPr>
          <w:del w:id="1038" w:author="Sakshi Sharma-NE" w:date="2025-03-21T13:55:00Z" w16du:dateUtc="2025-03-21T13:55:26Z"/>
          <w:rFonts w:ascii="Aptos Narrow" w:hAnsi="Aptos Narrow"/>
        </w:rPr>
      </w:pPr>
      <w:del w:id="1039" w:author="Sakshi Sharma-NE" w:date="2025-03-21T13:55:00Z">
        <w:r w:rsidRPr="64F2A71C" w:rsidDel="7D576232">
          <w:rPr>
            <w:rFonts w:ascii="Aptos Narrow" w:hAnsi="Aptos Narrow"/>
            <w:b/>
            <w:bCs/>
            <w:i/>
            <w:iCs/>
          </w:rPr>
          <w:delText xml:space="preserve">Missing Value Handling </w:delText>
        </w:r>
      </w:del>
    </w:p>
    <w:p w14:paraId="30614A59" w14:textId="77777777" w:rsidR="008425CA" w:rsidRDefault="008425CA" w:rsidP="008425CA">
      <w:pPr>
        <w:shd w:val="clear" w:color="auto" w:fill="DAEEF3" w:themeFill="accent5" w:themeFillTint="33"/>
        <w:jc w:val="both"/>
        <w:rPr>
          <w:del w:id="1040" w:author="Sakshi Sharma-NE" w:date="2025-03-21T13:55:00Z" w16du:dateUtc="2025-03-21T13:55:26Z"/>
          <w:rFonts w:ascii="Aptos Narrow" w:hAnsi="Aptos Narrow"/>
        </w:rPr>
      </w:pPr>
      <w:del w:id="1041" w:author="Sakshi Sharma-NE" w:date="2025-03-21T13:55:00Z">
        <w:r w:rsidRPr="64F2A71C" w:rsidDel="7D576232">
          <w:rPr>
            <w:rFonts w:ascii="Aptos Narrow" w:hAnsi="Aptos Narrow"/>
          </w:rPr>
          <w:delText xml:space="preserve">Assuming the data in question are required for model scoring, FICO uses various methods to interpolate the value for the missing data for any given observation. FICO utilizes the following methods for missing data: for categorical </w:delText>
        </w:r>
        <w:r w:rsidRPr="64F2A71C" w:rsidDel="7D576232">
          <w:rPr>
            <w:rFonts w:ascii="Aptos Narrow" w:hAnsi="Aptos Narrow"/>
          </w:rPr>
          <w:lastRenderedPageBreak/>
          <w:delText>values FICO may use a 'missing' or 'default' value typically determined using the population frequency distribution. For non-categorical fields FICO models often default to the population mean value.</w:delText>
        </w:r>
      </w:del>
    </w:p>
    <w:bookmarkEnd w:id="928"/>
    <w:p w14:paraId="1F6DF8FF" w14:textId="77777777" w:rsidR="008425CA" w:rsidRDefault="008425CA" w:rsidP="008425CA">
      <w:pPr>
        <w:shd w:val="clear" w:color="auto" w:fill="DAEEF3" w:themeFill="accent5" w:themeFillTint="33"/>
        <w:jc w:val="both"/>
        <w:rPr>
          <w:del w:id="1042" w:author="Sakshi Sharma-NE" w:date="2025-03-21T13:55:00Z" w16du:dateUtc="2025-03-21T13:55:26Z"/>
          <w:rFonts w:ascii="Aptos Narrow" w:hAnsi="Aptos Narrow"/>
        </w:rPr>
      </w:pPr>
    </w:p>
    <w:p w14:paraId="58F61F1C" w14:textId="77777777" w:rsidR="002C3A9B" w:rsidRPr="002C3A9B" w:rsidRDefault="002C3A9B" w:rsidP="002C3A9B">
      <w:pPr>
        <w:shd w:val="clear" w:color="auto" w:fill="DAEEF3" w:themeFill="accent5" w:themeFillTint="33"/>
        <w:jc w:val="both"/>
        <w:rPr>
          <w:del w:id="1043" w:author="Sakshi Sharma-NE" w:date="2025-03-21T13:55:00Z" w16du:dateUtc="2025-03-21T13:55:09Z"/>
          <w:rFonts w:ascii="Aptos Narrow" w:hAnsi="Aptos Narrow"/>
        </w:rPr>
      </w:pPr>
      <w:del w:id="1044" w:author="Sakshi Sharma-NE" w:date="2025-03-21T13:55:00Z">
        <w:r w:rsidRPr="64F2A71C" w:rsidDel="21A1082D">
          <w:rPr>
            <w:rFonts w:ascii="Aptos Narrow" w:hAnsi="Aptos Narrow"/>
            <w:b/>
            <w:bCs/>
            <w:i/>
            <w:iCs/>
          </w:rPr>
          <w:delText xml:space="preserve">Variable Selection </w:delText>
        </w:r>
      </w:del>
    </w:p>
    <w:p w14:paraId="75145228" w14:textId="77777777" w:rsidR="002C3A9B" w:rsidRDefault="002C3A9B" w:rsidP="002C3A9B">
      <w:pPr>
        <w:shd w:val="clear" w:color="auto" w:fill="DAEEF3" w:themeFill="accent5" w:themeFillTint="33"/>
        <w:jc w:val="both"/>
        <w:rPr>
          <w:del w:id="1045" w:author="Sakshi Sharma-NE" w:date="2025-03-21T13:55:00Z" w16du:dateUtc="2025-03-21T13:55:09Z"/>
          <w:rFonts w:ascii="Aptos Narrow" w:hAnsi="Aptos Narrow"/>
        </w:rPr>
      </w:pPr>
      <w:del w:id="1046" w:author="Sakshi Sharma-NE" w:date="2025-03-21T13:55:00Z">
        <w:r w:rsidRPr="64F2A71C" w:rsidDel="21A1082D">
          <w:rPr>
            <w:rFonts w:ascii="Aptos Narrow" w:hAnsi="Aptos Narrow"/>
          </w:rPr>
          <w:delText>During model retrain, FICO takes a “kitchen sink” approach to variable selection. Standard statistical techniques such as stepwise, forward, and backward analysis as well as internally developed methodologies are used in variable selection. Variables that are no longer predictive from the prior model version are removed and additional variables are considered.</w:delText>
        </w:r>
      </w:del>
    </w:p>
    <w:p w14:paraId="27A0B255" w14:textId="77777777" w:rsidR="002C3A9B" w:rsidRPr="002C3A9B" w:rsidRDefault="002C3A9B" w:rsidP="002C3A9B">
      <w:pPr>
        <w:shd w:val="clear" w:color="auto" w:fill="DAEEF3" w:themeFill="accent5" w:themeFillTint="33"/>
        <w:jc w:val="both"/>
        <w:rPr>
          <w:del w:id="1047" w:author="Sakshi Sharma-NE" w:date="2025-03-21T13:55:00Z" w16du:dateUtc="2025-03-21T13:55:09Z"/>
          <w:rFonts w:ascii="Aptos Narrow" w:hAnsi="Aptos Narrow"/>
        </w:rPr>
      </w:pPr>
    </w:p>
    <w:p w14:paraId="5AE62CA3" w14:textId="77777777" w:rsidR="009776FC" w:rsidRPr="009776FC" w:rsidRDefault="009776FC" w:rsidP="009776FC">
      <w:pPr>
        <w:shd w:val="clear" w:color="auto" w:fill="DAEEF3" w:themeFill="accent5" w:themeFillTint="33"/>
        <w:jc w:val="both"/>
        <w:rPr>
          <w:del w:id="1048" w:author="Sakshi Sharma-NE" w:date="2025-03-21T13:55:00Z" w16du:dateUtc="2025-03-21T13:55:09Z"/>
          <w:rFonts w:ascii="Aptos Narrow" w:hAnsi="Aptos Narrow"/>
        </w:rPr>
      </w:pPr>
      <w:del w:id="1049" w:author="Sakshi Sharma-NE" w:date="2025-03-21T13:55:00Z">
        <w:r w:rsidRPr="64F2A71C" w:rsidDel="5F2BA746">
          <w:rPr>
            <w:rFonts w:ascii="Aptos Narrow" w:hAnsi="Aptos Narrow"/>
            <w:b/>
            <w:bCs/>
            <w:i/>
            <w:iCs/>
          </w:rPr>
          <w:delText xml:space="preserve">Fraud Window </w:delText>
        </w:r>
      </w:del>
    </w:p>
    <w:p w14:paraId="4B4B472D" w14:textId="77777777" w:rsidR="002C3A9B" w:rsidRDefault="009776FC" w:rsidP="009776FC">
      <w:pPr>
        <w:shd w:val="clear" w:color="auto" w:fill="DAEEF3" w:themeFill="accent5" w:themeFillTint="33"/>
        <w:jc w:val="both"/>
        <w:rPr>
          <w:del w:id="1050" w:author="Sakshi Sharma-NE" w:date="2025-03-21T13:55:00Z" w16du:dateUtc="2025-03-21T13:55:09Z"/>
          <w:rFonts w:ascii="Aptos Narrow" w:hAnsi="Aptos Narrow"/>
        </w:rPr>
      </w:pPr>
      <w:del w:id="1051" w:author="Sakshi Sharma-NE" w:date="2025-03-21T13:55:00Z">
        <w:r w:rsidRPr="64F2A71C" w:rsidDel="5F2BA746">
          <w:rPr>
            <w:rFonts w:ascii="Aptos Narrow" w:hAnsi="Aptos Narrow"/>
          </w:rPr>
          <w:delText>FICO uses a 30-day fraud window which begins with the date of first fraud. Fraud transactions that occur outside the fraud window are excluded during model evaluation.</w:delText>
        </w:r>
      </w:del>
    </w:p>
    <w:p w14:paraId="21F65AA6" w14:textId="77777777" w:rsidR="008425CA" w:rsidRDefault="008425CA" w:rsidP="009776FC">
      <w:pPr>
        <w:shd w:val="clear" w:color="auto" w:fill="DAEEF3" w:themeFill="accent5" w:themeFillTint="33"/>
        <w:jc w:val="both"/>
        <w:rPr>
          <w:del w:id="1052" w:author="Sakshi Sharma-NE" w:date="2025-03-21T13:55:00Z" w16du:dateUtc="2025-03-21T13:55:09Z"/>
          <w:rFonts w:ascii="Aptos Narrow" w:hAnsi="Aptos Narrow"/>
        </w:rPr>
      </w:pPr>
    </w:p>
    <w:p w14:paraId="030048DB" w14:textId="77777777" w:rsidR="008425CA" w:rsidRPr="008425CA" w:rsidRDefault="008425CA" w:rsidP="008425CA">
      <w:pPr>
        <w:shd w:val="clear" w:color="auto" w:fill="DAEEF3" w:themeFill="accent5" w:themeFillTint="33"/>
        <w:jc w:val="both"/>
        <w:rPr>
          <w:del w:id="1053" w:author="Sakshi Sharma-NE" w:date="2025-03-21T13:55:00Z" w16du:dateUtc="2025-03-21T13:55:09Z"/>
          <w:rFonts w:ascii="Aptos Narrow" w:hAnsi="Aptos Narrow"/>
        </w:rPr>
      </w:pPr>
      <w:del w:id="1054" w:author="Sakshi Sharma-NE" w:date="2025-03-21T13:55:00Z">
        <w:r w:rsidRPr="64F2A71C" w:rsidDel="7D576232">
          <w:rPr>
            <w:rFonts w:ascii="Aptos Narrow" w:hAnsi="Aptos Narrow"/>
            <w:b/>
            <w:bCs/>
            <w:i/>
            <w:iCs/>
          </w:rPr>
          <w:delText xml:space="preserve">Training Set Sample Size </w:delText>
        </w:r>
      </w:del>
    </w:p>
    <w:p w14:paraId="3CF7B607" w14:textId="77777777" w:rsidR="008425CA" w:rsidRPr="008425CA" w:rsidRDefault="008425CA" w:rsidP="008425CA">
      <w:pPr>
        <w:shd w:val="clear" w:color="auto" w:fill="DAEEF3" w:themeFill="accent5" w:themeFillTint="33"/>
        <w:jc w:val="both"/>
        <w:rPr>
          <w:del w:id="1055" w:author="Sakshi Sharma-NE" w:date="2025-03-21T13:55:00Z" w16du:dateUtc="2025-03-21T13:55:09Z"/>
          <w:rFonts w:ascii="Aptos Narrow" w:hAnsi="Aptos Narrow"/>
        </w:rPr>
      </w:pPr>
      <w:del w:id="1056" w:author="Sakshi Sharma-NE" w:date="2025-03-21T13:55:00Z">
        <w:r w:rsidRPr="64F2A71C" w:rsidDel="7D576232">
          <w:rPr>
            <w:rFonts w:ascii="Aptos Narrow" w:hAnsi="Aptos Narrow"/>
          </w:rPr>
          <w:delText xml:space="preserve">Training dataset consists of random </w:delText>
        </w:r>
        <w:r w:rsidRPr="64F2A71C" w:rsidDel="6EC90361">
          <w:rPr>
            <w:rFonts w:ascii="Aptos Narrow" w:hAnsi="Aptos Narrow"/>
          </w:rPr>
          <w:delText>samples</w:delText>
        </w:r>
        <w:r w:rsidRPr="64F2A71C" w:rsidDel="7D576232">
          <w:rPr>
            <w:rFonts w:ascii="Aptos Narrow" w:hAnsi="Aptos Narrow"/>
          </w:rPr>
          <w:delText xml:space="preserve"> of the US Credit Consortium data. Samples are appropriately sized to provide a statistically representative sample. </w:delText>
        </w:r>
      </w:del>
    </w:p>
    <w:p w14:paraId="060EF46E" w14:textId="77777777" w:rsidR="008425CA" w:rsidRPr="002C3A9B" w:rsidRDefault="008425CA" w:rsidP="008425CA">
      <w:pPr>
        <w:shd w:val="clear" w:color="auto" w:fill="DAEEF3" w:themeFill="accent5" w:themeFillTint="33"/>
        <w:jc w:val="both"/>
        <w:rPr>
          <w:del w:id="1057" w:author="Sakshi Sharma-NE" w:date="2025-03-21T13:55:00Z" w16du:dateUtc="2025-03-21T13:55:09Z"/>
          <w:rFonts w:ascii="Aptos Narrow" w:hAnsi="Aptos Narrow"/>
        </w:rPr>
      </w:pPr>
      <w:del w:id="1058" w:author="Sakshi Sharma-NE" w:date="2025-03-21T13:55:00Z">
        <w:r w:rsidRPr="64F2A71C" w:rsidDel="7D576232">
          <w:rPr>
            <w:rFonts w:ascii="Aptos Narrow" w:hAnsi="Aptos Narrow"/>
          </w:rPr>
          <w:delText>FICO doesn’t normally publish the sampling for the model; however, it is common to take 100% fraud account level and 2% non-fraud account level as a starting point in the development of the model.</w:delText>
        </w:r>
      </w:del>
    </w:p>
    <w:p w14:paraId="06C3C7D4" w14:textId="77777777" w:rsidR="004A7062" w:rsidRDefault="004A7062" w:rsidP="004A7062">
      <w:pPr>
        <w:shd w:val="clear" w:color="auto" w:fill="DAEEF3" w:themeFill="accent5" w:themeFillTint="33"/>
        <w:rPr>
          <w:rFonts w:ascii="Aptos Narrow" w:hAnsi="Aptos Narrow"/>
        </w:rPr>
      </w:pPr>
    </w:p>
    <w:p w14:paraId="649D22C2" w14:textId="567C156B" w:rsidR="0016266C" w:rsidRDefault="0016266C" w:rsidP="64F2A71C">
      <w:pPr>
        <w:shd w:val="clear" w:color="auto" w:fill="DAEEF3" w:themeFill="accent5" w:themeFillTint="33"/>
        <w:rPr>
          <w:rFonts w:ascii="Aptos Narrow" w:hAnsi="Aptos Narrow"/>
        </w:rPr>
      </w:pPr>
    </w:p>
    <w:p w14:paraId="7B4B4D5B" w14:textId="77777777" w:rsidR="0016266C" w:rsidRDefault="0016266C" w:rsidP="004A7062">
      <w:pPr>
        <w:shd w:val="clear" w:color="auto" w:fill="DAEEF3" w:themeFill="accent5" w:themeFillTint="33"/>
        <w:rPr>
          <w:rFonts w:ascii="Aptos Narrow" w:hAnsi="Aptos Narrow"/>
        </w:rPr>
      </w:pPr>
    </w:p>
    <w:p w14:paraId="12E396F2" w14:textId="77777777" w:rsidR="004A7062" w:rsidRDefault="004A7062" w:rsidP="003A0C6B">
      <w:pPr>
        <w:rPr>
          <w:rFonts w:ascii="Arial Narrow" w:hAnsi="Arial Narrow"/>
        </w:rPr>
      </w:pPr>
    </w:p>
    <w:p w14:paraId="40227132" w14:textId="77777777" w:rsidR="004A7062" w:rsidRDefault="004A7062" w:rsidP="007C0CA1">
      <w:pPr>
        <w:pStyle w:val="Heading3"/>
      </w:pPr>
      <w:bookmarkStart w:id="1059" w:name="_Toc193800907"/>
      <w:proofErr w:type="gramStart"/>
      <w:r>
        <w:t>Development</w:t>
      </w:r>
      <w:proofErr w:type="gramEnd"/>
      <w:r>
        <w:t xml:space="preserve"> Data Sources</w:t>
      </w:r>
      <w:r w:rsidR="002D3438">
        <w:t xml:space="preserve">, </w:t>
      </w:r>
      <w:r>
        <w:t>Extraction</w:t>
      </w:r>
      <w:r w:rsidR="002D3438">
        <w:t xml:space="preserve"> Process</w:t>
      </w:r>
      <w:r w:rsidR="00E846D3">
        <w:t>,</w:t>
      </w:r>
      <w:r w:rsidR="002D3438">
        <w:t xml:space="preserve"> and Reconciliation</w:t>
      </w:r>
      <w:bookmarkEnd w:id="1059"/>
    </w:p>
    <w:p w14:paraId="045D563F" w14:textId="77777777" w:rsidR="00836691" w:rsidRDefault="00836691" w:rsidP="00836691">
      <w:pPr>
        <w:pStyle w:val="Default"/>
        <w:rPr>
          <w:rStyle w:val="SubtleEmphasis"/>
          <w:rFonts w:cs="Arial"/>
          <w:b/>
          <w:bCs/>
        </w:rPr>
      </w:pPr>
      <w:bookmarkStart w:id="1060" w:name="OLE_LINK16"/>
      <w:bookmarkStart w:id="1061" w:name="OLE_LINK9"/>
    </w:p>
    <w:p w14:paraId="0BC26284" w14:textId="77777777" w:rsidR="00836691" w:rsidRPr="00836691" w:rsidRDefault="00836691" w:rsidP="00836691">
      <w:pPr>
        <w:pStyle w:val="ListParagraph"/>
        <w:keepNext/>
        <w:keepLines/>
        <w:numPr>
          <w:ilvl w:val="0"/>
          <w:numId w:val="11"/>
        </w:numPr>
        <w:spacing w:before="480"/>
        <w:contextualSpacing w:val="0"/>
        <w:outlineLvl w:val="0"/>
        <w:rPr>
          <w:rStyle w:val="SubtleEmphasis"/>
          <w:rFonts w:asciiTheme="majorHAnsi" w:eastAsiaTheme="majorEastAsia" w:hAnsiTheme="majorHAnsi"/>
          <w:b/>
          <w:bCs/>
          <w:i w:val="0"/>
          <w:iCs w:val="0"/>
          <w:vanish/>
          <w:color w:val="365F91" w:themeColor="accent1" w:themeShade="BF"/>
          <w:sz w:val="28"/>
          <w:szCs w:val="28"/>
        </w:rPr>
      </w:pPr>
      <w:bookmarkStart w:id="1062" w:name="_Toc163134422"/>
      <w:bookmarkStart w:id="1063" w:name="_Toc163136724"/>
      <w:bookmarkStart w:id="1064" w:name="_Toc163230491"/>
      <w:bookmarkStart w:id="1065" w:name="_Toc192062677"/>
      <w:bookmarkStart w:id="1066" w:name="_Toc193800908"/>
      <w:bookmarkEnd w:id="1062"/>
      <w:bookmarkEnd w:id="1063"/>
      <w:bookmarkEnd w:id="1064"/>
      <w:bookmarkEnd w:id="1065"/>
      <w:bookmarkEnd w:id="1066"/>
    </w:p>
    <w:p w14:paraId="3B4A1B33" w14:textId="77777777" w:rsidR="00836691" w:rsidRPr="00836691" w:rsidRDefault="00836691" w:rsidP="00836691">
      <w:pPr>
        <w:pStyle w:val="ListParagraph"/>
        <w:keepNext/>
        <w:keepLines/>
        <w:numPr>
          <w:ilvl w:val="1"/>
          <w:numId w:val="11"/>
        </w:numPr>
        <w:shd w:val="clear" w:color="auto" w:fill="B8CCE4" w:themeFill="accent1" w:themeFillTint="66"/>
        <w:spacing w:before="200" w:after="120"/>
        <w:contextualSpacing w:val="0"/>
        <w:outlineLvl w:val="1"/>
        <w:rPr>
          <w:rStyle w:val="SubtleEmphasis"/>
          <w:rFonts w:ascii="Arial" w:eastAsiaTheme="majorEastAsia" w:hAnsi="Arial"/>
          <w:b/>
          <w:bCs/>
          <w:i w:val="0"/>
          <w:iCs w:val="0"/>
          <w:vanish/>
          <w:color w:val="auto"/>
          <w:sz w:val="24"/>
          <w:szCs w:val="26"/>
        </w:rPr>
      </w:pPr>
      <w:bookmarkStart w:id="1067" w:name="_Toc163134423"/>
      <w:bookmarkStart w:id="1068" w:name="_Toc163136725"/>
      <w:bookmarkStart w:id="1069" w:name="_Toc163230492"/>
      <w:bookmarkStart w:id="1070" w:name="_Toc192062678"/>
      <w:bookmarkStart w:id="1071" w:name="_Toc193800909"/>
      <w:bookmarkEnd w:id="1067"/>
      <w:bookmarkEnd w:id="1068"/>
      <w:bookmarkEnd w:id="1069"/>
      <w:bookmarkEnd w:id="1070"/>
      <w:bookmarkEnd w:id="1071"/>
    </w:p>
    <w:p w14:paraId="250244AD" w14:textId="77777777" w:rsidR="00836691" w:rsidRPr="00836691" w:rsidRDefault="00836691" w:rsidP="00836691">
      <w:pPr>
        <w:pStyle w:val="ListParagraph"/>
        <w:keepNext/>
        <w:keepLines/>
        <w:numPr>
          <w:ilvl w:val="2"/>
          <w:numId w:val="11"/>
        </w:numPr>
        <w:shd w:val="clear" w:color="auto" w:fill="B8CCE4" w:themeFill="accent1" w:themeFillTint="66"/>
        <w:spacing w:before="200" w:after="120"/>
        <w:contextualSpacing w:val="0"/>
        <w:outlineLvl w:val="1"/>
        <w:rPr>
          <w:rStyle w:val="SubtleEmphasis"/>
          <w:rFonts w:ascii="Arial" w:eastAsiaTheme="majorEastAsia" w:hAnsi="Arial"/>
          <w:b/>
          <w:bCs/>
          <w:i w:val="0"/>
          <w:iCs w:val="0"/>
          <w:vanish/>
          <w:color w:val="auto"/>
          <w:sz w:val="24"/>
          <w:szCs w:val="26"/>
        </w:rPr>
      </w:pPr>
      <w:bookmarkStart w:id="1072" w:name="_Toc163134424"/>
      <w:bookmarkStart w:id="1073" w:name="_Toc163136726"/>
      <w:bookmarkStart w:id="1074" w:name="_Toc163230493"/>
      <w:bookmarkStart w:id="1075" w:name="_Toc192062679"/>
      <w:bookmarkStart w:id="1076" w:name="_Toc193800910"/>
      <w:bookmarkEnd w:id="1072"/>
      <w:bookmarkEnd w:id="1073"/>
      <w:bookmarkEnd w:id="1074"/>
      <w:bookmarkEnd w:id="1075"/>
      <w:bookmarkEnd w:id="1076"/>
    </w:p>
    <w:p w14:paraId="63116FD2" w14:textId="77777777" w:rsidR="00836691" w:rsidRPr="00836691" w:rsidRDefault="00836691" w:rsidP="00836691">
      <w:pPr>
        <w:pStyle w:val="ListParagraph"/>
        <w:keepNext/>
        <w:keepLines/>
        <w:numPr>
          <w:ilvl w:val="2"/>
          <w:numId w:val="11"/>
        </w:numPr>
        <w:shd w:val="clear" w:color="auto" w:fill="B8CCE4" w:themeFill="accent1" w:themeFillTint="66"/>
        <w:spacing w:before="200" w:after="120"/>
        <w:contextualSpacing w:val="0"/>
        <w:outlineLvl w:val="1"/>
        <w:rPr>
          <w:rStyle w:val="SubtleEmphasis"/>
          <w:rFonts w:ascii="Arial" w:eastAsiaTheme="majorEastAsia" w:hAnsi="Arial"/>
          <w:b/>
          <w:bCs/>
          <w:i w:val="0"/>
          <w:iCs w:val="0"/>
          <w:vanish/>
          <w:color w:val="auto"/>
          <w:sz w:val="24"/>
          <w:szCs w:val="26"/>
        </w:rPr>
      </w:pPr>
      <w:bookmarkStart w:id="1077" w:name="_Toc163134425"/>
      <w:bookmarkStart w:id="1078" w:name="_Toc163136727"/>
      <w:bookmarkStart w:id="1079" w:name="_Toc163230494"/>
      <w:bookmarkStart w:id="1080" w:name="_Toc192062680"/>
      <w:bookmarkStart w:id="1081" w:name="_Toc193800911"/>
      <w:bookmarkEnd w:id="1077"/>
      <w:bookmarkEnd w:id="1078"/>
      <w:bookmarkEnd w:id="1079"/>
      <w:bookmarkEnd w:id="1080"/>
      <w:bookmarkEnd w:id="1081"/>
    </w:p>
    <w:p w14:paraId="2EFBB65D" w14:textId="77777777" w:rsidR="00836691" w:rsidRPr="00836691" w:rsidRDefault="00255D6E" w:rsidP="00255D6E">
      <w:pPr>
        <w:pStyle w:val="Heading4"/>
        <w:numPr>
          <w:ilvl w:val="0"/>
          <w:numId w:val="0"/>
        </w:numPr>
        <w:rPr>
          <w:rStyle w:val="SubtleEmphasis"/>
          <w:i w:val="0"/>
          <w:iCs/>
          <w:color w:val="4F81BD" w:themeColor="accent1"/>
        </w:rPr>
      </w:pPr>
      <w:r>
        <w:rPr>
          <w:rStyle w:val="SubtleEmphasis"/>
          <w:i w:val="0"/>
          <w:iCs/>
          <w:color w:val="4F81BD" w:themeColor="accent1"/>
        </w:rPr>
        <w:t>2.1.2.</w:t>
      </w:r>
      <w:r w:rsidR="00870F80">
        <w:rPr>
          <w:rStyle w:val="SubtleEmphasis"/>
          <w:i w:val="0"/>
          <w:iCs/>
          <w:color w:val="4F81BD" w:themeColor="accent1"/>
        </w:rPr>
        <w:t>1</w:t>
      </w:r>
      <w:r>
        <w:rPr>
          <w:rStyle w:val="SubtleEmphasis"/>
          <w:i w:val="0"/>
          <w:iCs/>
          <w:color w:val="4F81BD" w:themeColor="accent1"/>
        </w:rPr>
        <w:t xml:space="preserve"> </w:t>
      </w:r>
      <w:r w:rsidR="00836691" w:rsidRPr="00836691">
        <w:rPr>
          <w:rStyle w:val="SubtleEmphasis"/>
          <w:i w:val="0"/>
          <w:iCs/>
          <w:color w:val="4F81BD" w:themeColor="accent1"/>
        </w:rPr>
        <w:t>Data Sources</w:t>
      </w:r>
    </w:p>
    <w:bookmarkEnd w:id="1060"/>
    <w:p w14:paraId="098FD6EB" w14:textId="77777777" w:rsidR="004A7062" w:rsidRDefault="005B4F5C" w:rsidP="004A7062">
      <w:pPr>
        <w:rPr>
          <w:rStyle w:val="SubtleEmphasis"/>
        </w:rPr>
      </w:pPr>
      <w:r>
        <w:rPr>
          <w:rStyle w:val="SubtleEmphasis"/>
        </w:rPr>
        <w:t>Identify the sources of the model development data, for example, internal data from specific corporate data warehouse tables, desktop databases, text files, or external data from third-party vendors or websites. Development data may also include the output of other upstream models or computational tools.</w:t>
      </w:r>
    </w:p>
    <w:p w14:paraId="6E34B3A2" w14:textId="77777777" w:rsidR="005B4F5C" w:rsidRDefault="005B4F5C" w:rsidP="004A7062">
      <w:pPr>
        <w:rPr>
          <w:rStyle w:val="SubtleEmphasis"/>
        </w:rPr>
      </w:pPr>
    </w:p>
    <w:p w14:paraId="76DC4BE1" w14:textId="77777777" w:rsidR="00836691" w:rsidRDefault="00836691" w:rsidP="00836691">
      <w:pPr>
        <w:rPr>
          <w:rStyle w:val="SubtleEmphasis"/>
        </w:rPr>
      </w:pPr>
      <w:r>
        <w:rPr>
          <w:rStyle w:val="SubtleEmphasis"/>
        </w:rPr>
        <w:t xml:space="preserve">If both internal and external data are used in </w:t>
      </w:r>
      <w:proofErr w:type="gramStart"/>
      <w:r>
        <w:rPr>
          <w:rStyle w:val="SubtleEmphasis"/>
        </w:rPr>
        <w:t>the model</w:t>
      </w:r>
      <w:proofErr w:type="gramEnd"/>
      <w:r>
        <w:rPr>
          <w:rStyle w:val="SubtleEmphasis"/>
        </w:rPr>
        <w:t xml:space="preserve"> development, you may want to create subsections covering them separately.</w:t>
      </w:r>
    </w:p>
    <w:p w14:paraId="7C57E4A8" w14:textId="77777777" w:rsidR="00836691" w:rsidRDefault="00836691" w:rsidP="004A7062">
      <w:pPr>
        <w:rPr>
          <w:rStyle w:val="SubtleEmphasis"/>
        </w:rPr>
      </w:pPr>
    </w:p>
    <w:p w14:paraId="52EBECDA" w14:textId="77777777" w:rsidR="00836691" w:rsidRDefault="58441FD3" w:rsidP="00836691">
      <w:pPr>
        <w:shd w:val="clear" w:color="auto" w:fill="DAEEF3" w:themeFill="accent5" w:themeFillTint="33"/>
        <w:rPr>
          <w:rFonts w:ascii="Aptos Narrow" w:hAnsi="Aptos Narrow"/>
        </w:rPr>
      </w:pPr>
      <w:bookmarkStart w:id="1082" w:name="OLE_LINK8"/>
      <w:r w:rsidRPr="64F2A71C">
        <w:rPr>
          <w:rFonts w:ascii="Aptos Narrow" w:hAnsi="Aptos Narrow"/>
        </w:rPr>
        <w:t xml:space="preserve">Model Owner: </w:t>
      </w:r>
      <w:r w:rsidR="1EFE1672" w:rsidRPr="64F2A71C">
        <w:rPr>
          <w:rFonts w:ascii="Aptos Narrow" w:hAnsi="Aptos Narrow"/>
        </w:rPr>
        <w:t xml:space="preserve"> </w:t>
      </w:r>
    </w:p>
    <w:p w14:paraId="6F617E6F" w14:textId="4497C4AA" w:rsidR="00EF6A8C" w:rsidRDefault="6D89A7C7" w:rsidP="64F2A71C">
      <w:pPr>
        <w:shd w:val="clear" w:color="auto" w:fill="DAEEF3" w:themeFill="accent5" w:themeFillTint="33"/>
        <w:rPr>
          <w:rFonts w:ascii="Aptos Narrow" w:hAnsi="Aptos Narrow"/>
        </w:rPr>
      </w:pPr>
      <w:r w:rsidRPr="64F2A71C">
        <w:rPr>
          <w:rFonts w:ascii="Aptos Narrow" w:eastAsia="Aptos Narrow" w:hAnsi="Aptos Narrow" w:cs="Aptos Narrow"/>
        </w:rPr>
        <w:t xml:space="preserve">FIS </w:t>
      </w:r>
      <w:proofErr w:type="spellStart"/>
      <w:r w:rsidRPr="64F2A71C">
        <w:rPr>
          <w:rFonts w:ascii="Aptos Narrow" w:eastAsia="Aptos Narrow" w:hAnsi="Aptos Narrow" w:cs="Aptos Narrow"/>
        </w:rPr>
        <w:t>SecurLock</w:t>
      </w:r>
      <w:proofErr w:type="spellEnd"/>
      <w:r w:rsidRPr="64F2A71C">
        <w:rPr>
          <w:rFonts w:ascii="Aptos Narrow" w:eastAsia="Aptos Narrow" w:hAnsi="Aptos Narrow" w:cs="Aptos Narrow"/>
        </w:rPr>
        <w:t xml:space="preserve"> Predict follows a rule-based system that utilizes FICO Falcon's transaction scoring capabilities. These scores are utilized by </w:t>
      </w:r>
      <w:proofErr w:type="spellStart"/>
      <w:r w:rsidRPr="64F2A71C">
        <w:rPr>
          <w:rFonts w:ascii="Aptos Narrow" w:eastAsia="Aptos Narrow" w:hAnsi="Aptos Narrow" w:cs="Aptos Narrow"/>
        </w:rPr>
        <w:t>SecurLock</w:t>
      </w:r>
      <w:proofErr w:type="spellEnd"/>
      <w:r w:rsidRPr="64F2A71C">
        <w:rPr>
          <w:rFonts w:ascii="Aptos Narrow" w:eastAsia="Aptos Narrow" w:hAnsi="Aptos Narrow" w:cs="Aptos Narrow"/>
        </w:rPr>
        <w:t xml:space="preserve"> to obtain a decision, with its predefined rules acting as the main model processing unit. The risk scores provided by Falcon Fraud Manager are generated by the proprietary neural network technology by FICO </w:t>
      </w:r>
      <w:ins w:id="1083" w:author="Sidharth Puri-NE" w:date="2025-03-19T16:03:00Z">
        <w:r w:rsidR="43969F05" w:rsidRPr="64F2A71C">
          <w:rPr>
            <w:rFonts w:ascii="Aptos Narrow" w:hAnsi="Aptos Narrow"/>
          </w:rPr>
          <w:t>while VISA VAA and Mastercard are</w:t>
        </w:r>
      </w:ins>
      <w:ins w:id="1084" w:author="Sidharth Puri-NE" w:date="2025-03-19T16:04:00Z">
        <w:r w:rsidR="43969F05" w:rsidRPr="64F2A71C">
          <w:rPr>
            <w:rFonts w:ascii="Aptos Narrow" w:hAnsi="Aptos Narrow"/>
          </w:rPr>
          <w:t xml:space="preserve"> sourced</w:t>
        </w:r>
      </w:ins>
      <w:ins w:id="1085" w:author="Sidharth Puri-NE" w:date="2025-03-19T16:03:00Z">
        <w:r w:rsidR="43969F05" w:rsidRPr="64F2A71C">
          <w:rPr>
            <w:rFonts w:ascii="Aptos Narrow" w:hAnsi="Aptos Narrow"/>
          </w:rPr>
          <w:t xml:space="preserve"> to trigger alerts for potentially compromised transactions.</w:t>
        </w:r>
      </w:ins>
      <w:del w:id="1086" w:author="Sidharth Puri-NE" w:date="2025-03-19T16:03:00Z">
        <w:r w:rsidR="00EF6A8C" w:rsidRPr="64F2A71C" w:rsidDel="7F39D18D">
          <w:rPr>
            <w:rFonts w:ascii="Aptos Narrow" w:hAnsi="Aptos Narrow"/>
          </w:rPr>
          <w:delText>.</w:delText>
        </w:r>
      </w:del>
    </w:p>
    <w:p w14:paraId="0B765593" w14:textId="622FA019" w:rsidR="00E211E7" w:rsidRDefault="743AA8B7" w:rsidP="64F2A71C">
      <w:pPr>
        <w:shd w:val="clear" w:color="auto" w:fill="DAEEF3" w:themeFill="accent5" w:themeFillTint="33"/>
        <w:jc w:val="both"/>
        <w:rPr>
          <w:rFonts w:ascii="Aptos Narrow" w:hAnsi="Aptos Narrow"/>
        </w:rPr>
      </w:pPr>
      <w:ins w:id="1087" w:author="Uttam Kumar Gupta-NE" w:date="2025-03-18T01:33:00Z">
        <w:r w:rsidRPr="64F2A71C">
          <w:rPr>
            <w:rFonts w:ascii="Aptos Narrow" w:hAnsi="Aptos Narrow"/>
          </w:rPr>
          <w:t>To</w:t>
        </w:r>
      </w:ins>
      <w:ins w:id="1088" w:author="Uttam Kumar Gupta-NE" w:date="2025-03-18T01:34:00Z">
        <w:r w:rsidRPr="64F2A71C">
          <w:rPr>
            <w:rFonts w:ascii="Aptos Narrow" w:hAnsi="Aptos Narrow"/>
          </w:rPr>
          <w:t xml:space="preserve"> </w:t>
        </w:r>
      </w:ins>
      <w:ins w:id="1089" w:author="Uttam Kumar Gupta-NE" w:date="2025-03-18T01:35:00Z">
        <w:r w:rsidRPr="64F2A71C">
          <w:rPr>
            <w:rFonts w:ascii="Aptos Narrow" w:hAnsi="Aptos Narrow"/>
          </w:rPr>
          <w:t>process the transactions and to score them</w:t>
        </w:r>
      </w:ins>
      <w:ins w:id="1090" w:author="Uttam Kumar Gupta-NE" w:date="2025-03-18T01:33:00Z">
        <w:r w:rsidRPr="64F2A71C">
          <w:rPr>
            <w:rFonts w:ascii="Aptos Narrow" w:hAnsi="Aptos Narrow"/>
          </w:rPr>
          <w:t xml:space="preserve">, </w:t>
        </w:r>
      </w:ins>
      <w:r w:rsidR="140CC1F6" w:rsidRPr="64F2A71C">
        <w:rPr>
          <w:rFonts w:ascii="Aptos Narrow" w:hAnsi="Aptos Narrow"/>
        </w:rPr>
        <w:t>FICO collects financial data from banks around the world</w:t>
      </w:r>
      <w:r w:rsidR="06449158" w:rsidRPr="64F2A71C">
        <w:rPr>
          <w:rFonts w:ascii="Aptos Narrow" w:hAnsi="Aptos Narrow"/>
        </w:rPr>
        <w:t>.</w:t>
      </w:r>
    </w:p>
    <w:p w14:paraId="2567F085" w14:textId="6B1D2C97" w:rsidR="00E211E7" w:rsidRDefault="2A806C35" w:rsidP="0016266C">
      <w:pPr>
        <w:shd w:val="clear" w:color="auto" w:fill="DAEEF3" w:themeFill="accent5" w:themeFillTint="33"/>
        <w:jc w:val="both"/>
        <w:rPr>
          <w:rFonts w:ascii="Aptos Narrow" w:hAnsi="Aptos Narrow"/>
        </w:rPr>
      </w:pPr>
      <w:r w:rsidRPr="64F2A71C">
        <w:rPr>
          <w:rFonts w:ascii="Aptos Narrow" w:hAnsi="Aptos Narrow"/>
        </w:rPr>
        <w:t>The Falcon</w:t>
      </w:r>
      <w:r w:rsidR="00E55F9F" w:rsidRPr="64F2A71C">
        <w:rPr>
          <w:rFonts w:ascii="Aptos Narrow" w:hAnsi="Aptos Narrow"/>
        </w:rPr>
        <w:t xml:space="preserve"> model evaluates data generated from two sources: current transaction and card profile.</w:t>
      </w:r>
      <w:r w:rsidR="3940900A" w:rsidRPr="64F2A71C">
        <w:rPr>
          <w:rFonts w:ascii="Aptos Narrow" w:hAnsi="Aptos Narrow"/>
        </w:rPr>
        <w:t xml:space="preserve"> </w:t>
      </w:r>
      <w:proofErr w:type="gramStart"/>
      <w:r w:rsidR="3940900A" w:rsidRPr="64F2A71C">
        <w:rPr>
          <w:rFonts w:ascii="Aptos Narrow" w:hAnsi="Aptos Narrow"/>
        </w:rPr>
        <w:t>C</w:t>
      </w:r>
      <w:r w:rsidR="00E55F9F" w:rsidRPr="64F2A71C">
        <w:rPr>
          <w:rFonts w:ascii="Aptos Narrow" w:hAnsi="Aptos Narrow"/>
        </w:rPr>
        <w:t>ard</w:t>
      </w:r>
      <w:proofErr w:type="gramEnd"/>
      <w:r w:rsidR="00E55F9F" w:rsidRPr="64F2A71C">
        <w:rPr>
          <w:rFonts w:ascii="Aptos Narrow" w:hAnsi="Aptos Narrow"/>
        </w:rPr>
        <w:t xml:space="preserve"> profile is a continuously updated history of the card associated with a given transaction.</w:t>
      </w:r>
    </w:p>
    <w:p w14:paraId="7C65FFFF" w14:textId="77777777" w:rsidR="00B23CB9" w:rsidRDefault="00B23CB9" w:rsidP="0016266C">
      <w:pPr>
        <w:shd w:val="clear" w:color="auto" w:fill="DAEEF3" w:themeFill="accent5" w:themeFillTint="33"/>
        <w:jc w:val="both"/>
        <w:rPr>
          <w:rFonts w:ascii="Aptos Narrow" w:hAnsi="Aptos Narrow"/>
        </w:rPr>
      </w:pPr>
      <w:r>
        <w:rPr>
          <w:rFonts w:ascii="Aptos Narrow" w:hAnsi="Aptos Narrow"/>
        </w:rPr>
        <w:lastRenderedPageBreak/>
        <w:t xml:space="preserve">The FICO Falcon Fraud Manger Debit 26.0 and Credit 29.0 </w:t>
      </w:r>
      <w:r w:rsidRPr="00B23CB9">
        <w:rPr>
          <w:rFonts w:ascii="Aptos Narrow" w:hAnsi="Aptos Narrow"/>
        </w:rPr>
        <w:t>model were trained from Falcon Fraud Consortium debit card data</w:t>
      </w:r>
      <w:r>
        <w:rPr>
          <w:rFonts w:ascii="Aptos Narrow" w:hAnsi="Aptos Narrow"/>
        </w:rPr>
        <w:t xml:space="preserve"> and credit card data</w:t>
      </w:r>
      <w:r w:rsidRPr="00B23CB9">
        <w:rPr>
          <w:rFonts w:ascii="Aptos Narrow" w:hAnsi="Aptos Narrow"/>
        </w:rPr>
        <w:t xml:space="preserve"> from issuers in the</w:t>
      </w:r>
      <w:r>
        <w:rPr>
          <w:rFonts w:ascii="Aptos Narrow" w:hAnsi="Aptos Narrow"/>
        </w:rPr>
        <w:t xml:space="preserve"> </w:t>
      </w:r>
      <w:r w:rsidRPr="00B23CB9">
        <w:rPr>
          <w:rFonts w:ascii="Aptos Narrow" w:hAnsi="Aptos Narrow"/>
        </w:rPr>
        <w:t>United States.</w:t>
      </w:r>
    </w:p>
    <w:p w14:paraId="701AD065" w14:textId="77777777" w:rsidR="00836691" w:rsidRDefault="00836691" w:rsidP="00836691">
      <w:pPr>
        <w:shd w:val="clear" w:color="auto" w:fill="DAEEF3" w:themeFill="accent5" w:themeFillTint="33"/>
        <w:rPr>
          <w:rFonts w:ascii="Aptos Narrow" w:hAnsi="Aptos Narrow"/>
        </w:rPr>
      </w:pPr>
    </w:p>
    <w:p w14:paraId="4FB9AF26" w14:textId="77777777" w:rsidR="00836691" w:rsidRDefault="00836691" w:rsidP="00836691">
      <w:pPr>
        <w:pStyle w:val="Default"/>
        <w:rPr>
          <w:rStyle w:val="SubtleEmphasis"/>
          <w:rFonts w:cs="Arial"/>
        </w:rPr>
      </w:pPr>
    </w:p>
    <w:bookmarkEnd w:id="1082"/>
    <w:p w14:paraId="21811368" w14:textId="77777777" w:rsidR="00836691" w:rsidRPr="00836691" w:rsidRDefault="00255D6E" w:rsidP="00255D6E">
      <w:pPr>
        <w:pStyle w:val="Heading4"/>
        <w:numPr>
          <w:ilvl w:val="0"/>
          <w:numId w:val="0"/>
        </w:numPr>
        <w:rPr>
          <w:rStyle w:val="SubtleEmphasis"/>
          <w:i w:val="0"/>
          <w:iCs/>
          <w:color w:val="4F81BD" w:themeColor="accent1"/>
        </w:rPr>
      </w:pPr>
      <w:r>
        <w:rPr>
          <w:rStyle w:val="SubtleEmphasis"/>
          <w:i w:val="0"/>
          <w:iCs/>
          <w:color w:val="4F81BD" w:themeColor="accent1"/>
        </w:rPr>
        <w:t xml:space="preserve">2.1.2.2 </w:t>
      </w:r>
      <w:r w:rsidR="00836691" w:rsidRPr="00836691">
        <w:rPr>
          <w:rStyle w:val="SubtleEmphasis"/>
          <w:i w:val="0"/>
          <w:iCs/>
          <w:color w:val="4F81BD" w:themeColor="accent1"/>
        </w:rPr>
        <w:t>Data Relevance</w:t>
      </w:r>
    </w:p>
    <w:p w14:paraId="6FD24502" w14:textId="77777777" w:rsidR="00836691" w:rsidRDefault="00836691" w:rsidP="00836691">
      <w:pPr>
        <w:rPr>
          <w:rStyle w:val="SubtleEmphasis"/>
        </w:rPr>
      </w:pPr>
      <w:r>
        <w:rPr>
          <w:rStyle w:val="SubtleEmphasis"/>
        </w:rPr>
        <w:t xml:space="preserve">Discuss the relevance of the development data to the modeling objective. For example, is the composition of the development data representative of the current portfolio in terms of coverage and distribution of data attributes? Is the </w:t>
      </w:r>
      <w:proofErr w:type="gramStart"/>
      <w:r>
        <w:rPr>
          <w:rStyle w:val="SubtleEmphasis"/>
        </w:rPr>
        <w:t>time period</w:t>
      </w:r>
      <w:proofErr w:type="gramEnd"/>
      <w:r>
        <w:rPr>
          <w:rStyle w:val="SubtleEmphasis"/>
        </w:rPr>
        <w:t xml:space="preserve"> selected for development data appropriate for the model’s business purpose and the statistical estimation technique?</w:t>
      </w:r>
    </w:p>
    <w:p w14:paraId="70AE61D3" w14:textId="77777777" w:rsidR="00836691" w:rsidRDefault="00836691" w:rsidP="00836691">
      <w:pPr>
        <w:rPr>
          <w:rStyle w:val="SubtleEmphasis"/>
        </w:rPr>
      </w:pPr>
    </w:p>
    <w:p w14:paraId="6CEBBE7B" w14:textId="77777777" w:rsidR="00836691" w:rsidRDefault="00836691" w:rsidP="00836691">
      <w:pPr>
        <w:rPr>
          <w:rStyle w:val="SubtleEmphasis"/>
        </w:rPr>
      </w:pPr>
      <w:r>
        <w:rPr>
          <w:rStyle w:val="SubtleEmphasis"/>
        </w:rPr>
        <w:t xml:space="preserve">If proxies for internal data are used, such as internal data for other products or external data from public databases or third-party services, justify and document the applicability and appropriateness of the proxy data to the specific internal portfolio / purpose. </w:t>
      </w:r>
    </w:p>
    <w:p w14:paraId="2AF76501" w14:textId="77777777" w:rsidR="00836691" w:rsidRDefault="00836691" w:rsidP="00836691">
      <w:pPr>
        <w:rPr>
          <w:rStyle w:val="SubtleEmphasis"/>
          <w:u w:val="single"/>
        </w:rPr>
      </w:pPr>
    </w:p>
    <w:p w14:paraId="6FEA95A0" w14:textId="77777777" w:rsidR="00836691" w:rsidRDefault="00836691" w:rsidP="00836691">
      <w:pPr>
        <w:rPr>
          <w:rStyle w:val="SubtleEmphasis"/>
        </w:rPr>
      </w:pPr>
      <w:r>
        <w:rPr>
          <w:rStyle w:val="SubtleEmphasis"/>
          <w:u w:val="single"/>
        </w:rPr>
        <w:t>For vendor models</w:t>
      </w:r>
      <w:r>
        <w:rPr>
          <w:rStyle w:val="SubtleEmphasis"/>
        </w:rPr>
        <w:t>, document a comprehensive assessment of the vendor’s development data applicability to the Company’s internal portfolio/products/customers. This typically involves a comparison of the external and internal data for key model drivers (e.g., geographic distribution, loan/transaction size, loan/product type, etc.).</w:t>
      </w:r>
    </w:p>
    <w:p w14:paraId="157B1928" w14:textId="77777777" w:rsidR="00836691" w:rsidRDefault="00836691" w:rsidP="00836691"/>
    <w:p w14:paraId="2E80DB17" w14:textId="77777777" w:rsidR="00836691" w:rsidRDefault="00836691" w:rsidP="00836691">
      <w:pPr>
        <w:shd w:val="clear" w:color="auto" w:fill="DAEEF3" w:themeFill="accent5" w:themeFillTint="33"/>
        <w:rPr>
          <w:rFonts w:ascii="Aptos Narrow" w:hAnsi="Aptos Narrow"/>
        </w:rPr>
      </w:pPr>
      <w:bookmarkStart w:id="1091" w:name="OLE_LINK12"/>
      <w:r>
        <w:rPr>
          <w:rFonts w:ascii="Aptos Narrow" w:hAnsi="Aptos Narrow"/>
        </w:rPr>
        <w:t xml:space="preserve">Model Owner: </w:t>
      </w:r>
      <w:r w:rsidR="00C719C8">
        <w:rPr>
          <w:rFonts w:ascii="Aptos Narrow" w:hAnsi="Aptos Narrow"/>
        </w:rPr>
        <w:t xml:space="preserve"> </w:t>
      </w:r>
    </w:p>
    <w:p w14:paraId="2061C6BE" w14:textId="78A21473" w:rsidR="00836691" w:rsidRDefault="00836691" w:rsidP="00DA1E2A">
      <w:pPr>
        <w:shd w:val="clear" w:color="auto" w:fill="DAEEF3" w:themeFill="accent5" w:themeFillTint="33"/>
        <w:jc w:val="both"/>
        <w:rPr>
          <w:rFonts w:ascii="Aptos Narrow" w:hAnsi="Aptos Narrow"/>
        </w:rPr>
      </w:pPr>
    </w:p>
    <w:p w14:paraId="62122224" w14:textId="7F5D0552" w:rsidR="00DA1E2A" w:rsidRDefault="00336021" w:rsidP="00DA1E2A">
      <w:pPr>
        <w:shd w:val="clear" w:color="auto" w:fill="DAEEF3" w:themeFill="accent5" w:themeFillTint="33"/>
        <w:jc w:val="both"/>
        <w:rPr>
          <w:del w:id="1092" w:author="Sakshi Sharma-NE" w:date="2025-03-21T15:03:00Z" w16du:dateUtc="2025-03-21T15:03:00Z"/>
          <w:rFonts w:ascii="Aptos Narrow" w:hAnsi="Aptos Narrow"/>
        </w:rPr>
      </w:pPr>
      <w:del w:id="1093" w:author="Sakshi Sharma-NE" w:date="2025-03-21T15:03:00Z">
        <w:r w:rsidRPr="64F2A71C" w:rsidDel="74E87EA1">
          <w:rPr>
            <w:rFonts w:ascii="Aptos Narrow" w:hAnsi="Aptos Narrow"/>
          </w:rPr>
          <w:delText>FIS</w:delText>
        </w:r>
        <w:r w:rsidRPr="64F2A71C" w:rsidDel="18840999">
          <w:rPr>
            <w:rFonts w:ascii="Aptos Narrow" w:hAnsi="Aptos Narrow"/>
          </w:rPr>
          <w:delText xml:space="preserve"> SecurLock is intended to be used to run fraud rules on</w:delText>
        </w:r>
        <w:r w:rsidRPr="64F2A71C" w:rsidDel="181FFD0A">
          <w:rPr>
            <w:rFonts w:ascii="Aptos Narrow" w:hAnsi="Aptos Narrow"/>
          </w:rPr>
          <w:delText xml:space="preserve"> bank’s</w:delText>
        </w:r>
        <w:r w:rsidRPr="64F2A71C" w:rsidDel="18840999">
          <w:rPr>
            <w:rFonts w:ascii="Aptos Narrow" w:hAnsi="Aptos Narrow"/>
          </w:rPr>
          <w:delText xml:space="preserve"> debit &amp; credit card portfolios.</w:delText>
        </w:r>
      </w:del>
    </w:p>
    <w:p w14:paraId="6CB4A4FA" w14:textId="77777777" w:rsidR="00DA1E2A" w:rsidRDefault="00DA1E2A" w:rsidP="00DA1E2A">
      <w:pPr>
        <w:shd w:val="clear" w:color="auto" w:fill="DAEEF3" w:themeFill="accent5" w:themeFillTint="33"/>
        <w:jc w:val="both"/>
        <w:rPr>
          <w:del w:id="1094" w:author="Sakshi Sharma-NE" w:date="2025-03-21T15:02:00Z" w16du:dateUtc="2025-03-21T15:02:47Z"/>
          <w:rFonts w:ascii="Aptos Narrow" w:hAnsi="Aptos Narrow"/>
        </w:rPr>
      </w:pPr>
    </w:p>
    <w:p w14:paraId="692A0C38" w14:textId="77777777" w:rsidR="00DA1E2A" w:rsidRDefault="00DA1E2A" w:rsidP="00DA1E2A">
      <w:pPr>
        <w:shd w:val="clear" w:color="auto" w:fill="DAEEF3" w:themeFill="accent5" w:themeFillTint="33"/>
        <w:jc w:val="both"/>
        <w:rPr>
          <w:del w:id="1095" w:author="Sakshi Sharma-NE" w:date="2025-03-21T15:02:00Z" w16du:dateUtc="2025-03-21T15:02:39Z"/>
          <w:rFonts w:ascii="Aptos Narrow" w:hAnsi="Aptos Narrow"/>
        </w:rPr>
      </w:pPr>
      <w:del w:id="1096" w:author="Sakshi Sharma-NE" w:date="2025-03-21T15:02:00Z">
        <w:r w:rsidRPr="64F2A71C" w:rsidDel="5F3DCBAE">
          <w:rPr>
            <w:rFonts w:ascii="Aptos Narrow" w:hAnsi="Aptos Narrow"/>
          </w:rPr>
          <w:delText>The FICO Falcon Fraud Manger Debit 26.0 and Credit 29.0 model were trained from Falcon Fraud Consortium debit card data and credit card data from issuers in the United States.</w:delText>
        </w:r>
      </w:del>
    </w:p>
    <w:p w14:paraId="775F1394" w14:textId="20BDED79" w:rsidR="551BD41F" w:rsidRDefault="551BD41F" w:rsidP="64F2A71C">
      <w:pPr>
        <w:shd w:val="clear" w:color="auto" w:fill="DAEEF3" w:themeFill="accent5" w:themeFillTint="33"/>
        <w:jc w:val="both"/>
        <w:rPr>
          <w:ins w:id="1097" w:author="Sakshi Sharma-NE" w:date="2025-03-21T14:45:00Z" w16du:dateUtc="2025-03-21T14:45:53Z"/>
          <w:rFonts w:ascii="Aptos Narrow" w:hAnsi="Aptos Narrow"/>
        </w:rPr>
      </w:pPr>
      <w:del w:id="1098" w:author="Sakshi Sharma-NE" w:date="2025-03-21T15:02:00Z">
        <w:r w:rsidRPr="64F2A71C" w:rsidDel="551BD41F">
          <w:rPr>
            <w:rFonts w:ascii="Aptos Narrow" w:hAnsi="Aptos Narrow"/>
          </w:rPr>
          <w:delText xml:space="preserve">Its development is based on data sources such as card transaction details, </w:delText>
        </w:r>
        <w:r w:rsidRPr="64F2A71C" w:rsidDel="5D4A49DD">
          <w:rPr>
            <w:rFonts w:ascii="Aptos Narrow" w:hAnsi="Aptos Narrow"/>
          </w:rPr>
          <w:delText>ensuring</w:delText>
        </w:r>
        <w:r w:rsidRPr="64F2A71C" w:rsidDel="551BD41F">
          <w:rPr>
            <w:rFonts w:ascii="Aptos Narrow" w:hAnsi="Aptos Narrow"/>
          </w:rPr>
          <w:delText xml:space="preserve"> the data is highly relevant.</w:delText>
        </w:r>
      </w:del>
      <w:ins w:id="1099" w:author="Uttam Kumar Gupta-NE" w:date="2025-03-18T02:34:00Z">
        <w:del w:id="1100" w:author="Sakshi Sharma-NE" w:date="2025-03-21T15:02:00Z">
          <w:r w:rsidRPr="64F2A71C" w:rsidDel="49AE996E">
            <w:rPr>
              <w:rFonts w:ascii="Aptos Narrow" w:hAnsi="Aptos Narrow"/>
            </w:rPr>
            <w:delText xml:space="preserve"> The transaction data pro</w:delText>
          </w:r>
        </w:del>
      </w:ins>
      <w:ins w:id="1101" w:author="Uttam Kumar Gupta-NE" w:date="2025-03-18T02:35:00Z">
        <w:del w:id="1102" w:author="Sakshi Sharma-NE" w:date="2025-03-21T15:02:00Z">
          <w:r w:rsidRPr="64F2A71C" w:rsidDel="49AE996E">
            <w:rPr>
              <w:rFonts w:ascii="Aptos Narrow" w:hAnsi="Aptos Narrow"/>
            </w:rPr>
            <w:delText xml:space="preserve">vides comprehensive, real-time, and actionable insights that enable the system to identify </w:delText>
          </w:r>
        </w:del>
      </w:ins>
      <w:ins w:id="1103" w:author="Uttam Kumar Gupta-NE" w:date="2025-03-18T02:36:00Z">
        <w:del w:id="1104" w:author="Sakshi Sharma-NE" w:date="2025-03-21T15:02:00Z">
          <w:r w:rsidRPr="64F2A71C" w:rsidDel="49AE996E">
            <w:rPr>
              <w:rFonts w:ascii="Aptos Narrow" w:hAnsi="Aptos Narrow"/>
            </w:rPr>
            <w:delText>fraudulent activity accurately and quickly.</w:delText>
          </w:r>
        </w:del>
      </w:ins>
      <w:ins w:id="1105" w:author="Sidharth Puri-NE" w:date="2025-03-19T16:28:00Z">
        <w:del w:id="1106" w:author="Sakshi Sharma-NE" w:date="2025-03-21T15:02:00Z">
          <w:r w:rsidRPr="64F2A71C" w:rsidDel="17261652">
            <w:rPr>
              <w:rFonts w:ascii="Aptos Narrow" w:hAnsi="Aptos Narrow"/>
            </w:rPr>
            <w:delText xml:space="preserve"> With consortium data </w:delText>
          </w:r>
        </w:del>
      </w:ins>
      <w:ins w:id="1107" w:author="Sidharth Puri-NE" w:date="2025-03-19T16:29:00Z">
        <w:del w:id="1108" w:author="Sakshi Sharma-NE" w:date="2025-03-21T15:02:00Z">
          <w:r w:rsidRPr="64F2A71C" w:rsidDel="17261652">
            <w:rPr>
              <w:rFonts w:ascii="Aptos Narrow" w:hAnsi="Aptos Narrow"/>
            </w:rPr>
            <w:delText>acquired from Falcon, SecurLock Predict</w:delText>
          </w:r>
        </w:del>
      </w:ins>
      <w:ins w:id="1109" w:author="Sidharth Puri-NE" w:date="2025-03-19T16:28:00Z">
        <w:del w:id="1110" w:author="Sakshi Sharma-NE" w:date="2025-03-21T15:02:00Z">
          <w:r w:rsidRPr="64F2A71C" w:rsidDel="17261652">
            <w:rPr>
              <w:rFonts w:ascii="Aptos Narrow" w:hAnsi="Aptos Narrow"/>
            </w:rPr>
            <w:delText xml:space="preserve"> utilizes </w:delText>
          </w:r>
        </w:del>
      </w:ins>
      <w:ins w:id="1111" w:author="Sidharth Puri-NE" w:date="2025-03-19T17:44:00Z">
        <w:del w:id="1112" w:author="Sakshi Sharma-NE" w:date="2025-03-21T15:02:00Z">
          <w:r w:rsidRPr="64F2A71C" w:rsidDel="6A846D2C">
            <w:rPr>
              <w:rFonts w:ascii="Aptos Narrow" w:hAnsi="Aptos Narrow"/>
            </w:rPr>
            <w:delText>r</w:delText>
          </w:r>
        </w:del>
        <w:del w:id="1113" w:author="Sakshi Sharma-NE" w:date="2025-03-21T14:45:00Z">
          <w:r w:rsidRPr="64F2A71C" w:rsidDel="6A846D2C">
            <w:rPr>
              <w:rFonts w:ascii="Aptos Narrow" w:hAnsi="Aptos Narrow"/>
            </w:rPr>
            <w:delText>ule</w:delText>
          </w:r>
        </w:del>
        <w:del w:id="1114" w:author="Sakshi Sharma-NE" w:date="2025-03-21T15:02:00Z">
          <w:r w:rsidRPr="64F2A71C" w:rsidDel="6A846D2C">
            <w:rPr>
              <w:rFonts w:ascii="Aptos Narrow" w:hAnsi="Aptos Narrow"/>
            </w:rPr>
            <w:delText>-based</w:delText>
          </w:r>
        </w:del>
      </w:ins>
      <w:ins w:id="1115" w:author="Sidharth Puri-NE" w:date="2025-03-19T16:32:00Z">
        <w:del w:id="1116" w:author="Sakshi Sharma-NE" w:date="2025-03-21T15:02:00Z">
          <w:r w:rsidRPr="64F2A71C" w:rsidDel="17261652">
            <w:rPr>
              <w:rFonts w:ascii="Aptos Narrow" w:hAnsi="Aptos Narrow"/>
            </w:rPr>
            <w:delText xml:space="preserve"> system</w:delText>
          </w:r>
        </w:del>
      </w:ins>
      <w:ins w:id="1117" w:author="Sidharth Puri-NE" w:date="2025-03-19T16:28:00Z">
        <w:del w:id="1118" w:author="Sakshi Sharma-NE" w:date="2025-03-21T15:02:00Z">
          <w:r w:rsidRPr="64F2A71C" w:rsidDel="17261652">
            <w:rPr>
              <w:rFonts w:ascii="Aptos Narrow" w:hAnsi="Aptos Narrow"/>
            </w:rPr>
            <w:delText xml:space="preserve"> to determine whether to reject or send a payment.</w:delText>
          </w:r>
        </w:del>
      </w:ins>
    </w:p>
    <w:p w14:paraId="59A454B4" w14:textId="090B6F2D" w:rsidR="64F2A71C" w:rsidRDefault="64F2A71C" w:rsidP="64F2A71C">
      <w:pPr>
        <w:shd w:val="clear" w:color="auto" w:fill="DAEEF3" w:themeFill="accent5" w:themeFillTint="33"/>
        <w:jc w:val="both"/>
        <w:rPr>
          <w:ins w:id="1119" w:author="Sakshi Sharma-NE" w:date="2025-03-21T14:54:00Z" w16du:dateUtc="2025-03-21T14:54:20Z"/>
          <w:rFonts w:ascii="Aptos Narrow" w:hAnsi="Aptos Narrow"/>
        </w:rPr>
      </w:pPr>
    </w:p>
    <w:p w14:paraId="792B5284" w14:textId="40C3076B" w:rsidR="39F3639E" w:rsidRDefault="39F3639E" w:rsidP="64F2A71C">
      <w:pPr>
        <w:shd w:val="clear" w:color="auto" w:fill="DAEEF3" w:themeFill="accent5" w:themeFillTint="33"/>
        <w:jc w:val="both"/>
        <w:rPr>
          <w:ins w:id="1120" w:author="Sakshi Sharma-NE" w:date="2025-03-21T15:01:00Z" w16du:dateUtc="2025-03-21T15:01:45Z"/>
          <w:rFonts w:ascii="Aptos Narrow" w:hAnsi="Aptos Narrow"/>
        </w:rPr>
      </w:pPr>
      <w:ins w:id="1121" w:author="Sakshi Sharma-NE" w:date="2025-03-21T14:54:00Z">
        <w:r w:rsidRPr="64F2A71C">
          <w:rPr>
            <w:rFonts w:ascii="Aptos Narrow" w:hAnsi="Aptos Narrow"/>
          </w:rPr>
          <w:t xml:space="preserve">FIS </w:t>
        </w:r>
        <w:proofErr w:type="spellStart"/>
        <w:r w:rsidRPr="64F2A71C">
          <w:rPr>
            <w:rFonts w:ascii="Aptos Narrow" w:hAnsi="Aptos Narrow"/>
          </w:rPr>
          <w:t>SecurLock</w:t>
        </w:r>
      </w:ins>
      <w:proofErr w:type="spellEnd"/>
      <w:ins w:id="1122" w:author="Sakshi Sharma-NE" w:date="2025-03-21T14:57:00Z">
        <w:r w:rsidR="1AFF77A6" w:rsidRPr="64F2A71C">
          <w:rPr>
            <w:rFonts w:ascii="Aptos Narrow" w:hAnsi="Aptos Narrow"/>
          </w:rPr>
          <w:t xml:space="preserve"> </w:t>
        </w:r>
      </w:ins>
      <w:ins w:id="1123" w:author="Sakshi Sharma-NE" w:date="2025-03-21T14:58:00Z">
        <w:r w:rsidR="1AFF77A6" w:rsidRPr="64F2A71C">
          <w:rPr>
            <w:rFonts w:ascii="Aptos Narrow" w:hAnsi="Aptos Narrow"/>
          </w:rPr>
          <w:t>works on</w:t>
        </w:r>
      </w:ins>
      <w:ins w:id="1124" w:author="Sakshi Sharma-NE" w:date="2025-03-21T14:54:00Z">
        <w:r w:rsidRPr="64F2A71C">
          <w:rPr>
            <w:rFonts w:ascii="Aptos Narrow" w:hAnsi="Aptos Narrow"/>
          </w:rPr>
          <w:t xml:space="preserve"> a rule-based</w:t>
        </w:r>
      </w:ins>
      <w:ins w:id="1125" w:author="Sakshi Sharma-NE" w:date="2025-03-21T15:00:00Z">
        <w:r w:rsidR="416BECA8" w:rsidRPr="64F2A71C">
          <w:rPr>
            <w:rFonts w:ascii="Aptos Narrow" w:hAnsi="Aptos Narrow"/>
          </w:rPr>
          <w:t xml:space="preserve"> methodology</w:t>
        </w:r>
      </w:ins>
      <w:ins w:id="1126" w:author="Sakshi Sharma-NE" w:date="2025-03-21T14:55:00Z">
        <w:r w:rsidRPr="64F2A71C">
          <w:rPr>
            <w:rFonts w:ascii="Aptos Narrow" w:hAnsi="Aptos Narrow"/>
          </w:rPr>
          <w:t xml:space="preserve"> which</w:t>
        </w:r>
      </w:ins>
      <w:ins w:id="1127" w:author="Sakshi Sharma-NE" w:date="2025-03-21T14:57:00Z">
        <w:r w:rsidR="3C711E94" w:rsidRPr="64F2A71C">
          <w:rPr>
            <w:rFonts w:ascii="Aptos Narrow" w:hAnsi="Aptos Narrow"/>
          </w:rPr>
          <w:t xml:space="preserve"> uses</w:t>
        </w:r>
      </w:ins>
      <w:ins w:id="1128" w:author="Sakshi Sharma-NE" w:date="2025-03-21T14:55:00Z">
        <w:r w:rsidRPr="64F2A71C">
          <w:rPr>
            <w:rFonts w:ascii="Aptos Narrow" w:hAnsi="Aptos Narrow"/>
          </w:rPr>
          <w:t xml:space="preserve"> risk scores as model input</w:t>
        </w:r>
        <w:r w:rsidR="28571743" w:rsidRPr="64F2A71C">
          <w:rPr>
            <w:rFonts w:ascii="Aptos Narrow" w:hAnsi="Aptos Narrow"/>
          </w:rPr>
          <w:t xml:space="preserve"> generated using FICO</w:t>
        </w:r>
      </w:ins>
      <w:ins w:id="1129" w:author="Sakshi Sharma-NE" w:date="2025-03-21T14:57:00Z">
        <w:r w:rsidR="7CF399A9" w:rsidRPr="64F2A71C">
          <w:rPr>
            <w:rFonts w:ascii="Aptos Narrow" w:hAnsi="Aptos Narrow"/>
          </w:rPr>
          <w:t xml:space="preserve"> Falcon’s neural network technology.</w:t>
        </w:r>
      </w:ins>
    </w:p>
    <w:p w14:paraId="56ACA3C5" w14:textId="4252E8C6" w:rsidR="64F2A71C" w:rsidRDefault="64F2A71C" w:rsidP="64F2A71C">
      <w:pPr>
        <w:shd w:val="clear" w:color="auto" w:fill="DAEEF3" w:themeFill="accent5" w:themeFillTint="33"/>
        <w:jc w:val="both"/>
        <w:rPr>
          <w:ins w:id="1130" w:author="Sakshi Sharma-NE" w:date="2025-03-21T14:47:00Z" w16du:dateUtc="2025-03-21T14:47:58Z"/>
          <w:rFonts w:ascii="Aptos Narrow" w:hAnsi="Aptos Narrow"/>
        </w:rPr>
      </w:pPr>
    </w:p>
    <w:p w14:paraId="05DA5CE6" w14:textId="7E4D1BC5" w:rsidR="303918AC" w:rsidRDefault="303918AC" w:rsidP="64F2A71C">
      <w:pPr>
        <w:shd w:val="clear" w:color="auto" w:fill="DAEEF3" w:themeFill="accent5" w:themeFillTint="33"/>
        <w:jc w:val="both"/>
        <w:rPr>
          <w:rFonts w:ascii="Aptos Narrow" w:hAnsi="Aptos Narrow"/>
        </w:rPr>
      </w:pPr>
      <w:ins w:id="1131" w:author="Sakshi Sharma-NE" w:date="2025-03-21T14:46:00Z">
        <w:r w:rsidRPr="64F2A71C">
          <w:rPr>
            <w:rFonts w:ascii="Aptos Narrow" w:hAnsi="Aptos Narrow"/>
          </w:rPr>
          <w:t>The FICO Falcon Fraud Manager Debit 26.0 and Credit 29.0 models are trained using debit and credit card data from the Falcon Fraud Consortium, sourced from U.S. issuers.</w:t>
        </w:r>
      </w:ins>
      <w:ins w:id="1132" w:author="Sakshi Sharma-NE" w:date="2025-03-21T15:02:00Z">
        <w:r w:rsidR="218957D3" w:rsidRPr="64F2A71C">
          <w:rPr>
            <w:rFonts w:ascii="Aptos Narrow" w:hAnsi="Aptos Narrow"/>
          </w:rPr>
          <w:t xml:space="preserve"> </w:t>
        </w:r>
      </w:ins>
      <w:ins w:id="1133" w:author="Sakshi Sharma-NE" w:date="2025-03-21T14:46:00Z">
        <w:r w:rsidRPr="64F2A71C">
          <w:rPr>
            <w:rFonts w:ascii="Aptos Narrow" w:hAnsi="Aptos Narrow"/>
          </w:rPr>
          <w:t>The development of these models relies on card transaction details, ensuring the data is highly relevant. This transaction data provides comprehensive, real-time, and actionable insights, enabling the system to accurately and swiftly identify fraudulent activity.</w:t>
        </w:r>
      </w:ins>
    </w:p>
    <w:p w14:paraId="4E64402B" w14:textId="3B79E68C" w:rsidR="64F2A71C" w:rsidRDefault="64F2A71C" w:rsidP="64F2A71C">
      <w:pPr>
        <w:shd w:val="clear" w:color="auto" w:fill="DAEEF3" w:themeFill="accent5" w:themeFillTint="33"/>
        <w:jc w:val="both"/>
        <w:rPr>
          <w:rFonts w:ascii="Aptos Narrow" w:hAnsi="Aptos Narrow"/>
        </w:rPr>
      </w:pPr>
    </w:p>
    <w:p w14:paraId="4147897F" w14:textId="578AEC95" w:rsidR="64F2A71C" w:rsidRDefault="64F2A71C" w:rsidP="64F2A71C">
      <w:pPr>
        <w:shd w:val="clear" w:color="auto" w:fill="DAEEF3" w:themeFill="accent5" w:themeFillTint="33"/>
        <w:jc w:val="both"/>
        <w:rPr>
          <w:rFonts w:ascii="Aptos Narrow" w:hAnsi="Aptos Narrow"/>
        </w:rPr>
      </w:pPr>
    </w:p>
    <w:p w14:paraId="2DDE20B5" w14:textId="77777777" w:rsidR="00836691" w:rsidRDefault="00836691" w:rsidP="00836691">
      <w:pPr>
        <w:shd w:val="clear" w:color="auto" w:fill="DAEEF3" w:themeFill="accent5" w:themeFillTint="33"/>
        <w:rPr>
          <w:rFonts w:ascii="Aptos Narrow" w:hAnsi="Aptos Narrow"/>
        </w:rPr>
      </w:pPr>
    </w:p>
    <w:bookmarkEnd w:id="1091"/>
    <w:p w14:paraId="3D998FDA" w14:textId="77777777" w:rsidR="00836691" w:rsidRDefault="00836691" w:rsidP="00836691"/>
    <w:p w14:paraId="47307EB4" w14:textId="77777777" w:rsidR="00836691" w:rsidRDefault="00255D6E" w:rsidP="00255D6E">
      <w:pPr>
        <w:pStyle w:val="Heading4"/>
        <w:numPr>
          <w:ilvl w:val="0"/>
          <w:numId w:val="0"/>
        </w:numPr>
        <w:ind w:left="864" w:hanging="864"/>
      </w:pPr>
      <w:r>
        <w:lastRenderedPageBreak/>
        <w:t xml:space="preserve">2.1.2.3 </w:t>
      </w:r>
      <w:r w:rsidR="00836691">
        <w:t>Data Extraction Process</w:t>
      </w:r>
    </w:p>
    <w:p w14:paraId="2A79976F" w14:textId="77777777" w:rsidR="00836691" w:rsidRDefault="00A941D2" w:rsidP="00836691">
      <w:pPr>
        <w:rPr>
          <w:rStyle w:val="SubtleEmphasis"/>
        </w:rPr>
      </w:pPr>
      <w:r>
        <w:rPr>
          <w:rStyle w:val="SubtleEmphasis"/>
        </w:rPr>
        <w:t>Describe how the development data is extracted, either automatically or manually, or otherwise obtained.</w:t>
      </w:r>
    </w:p>
    <w:p w14:paraId="15B34136" w14:textId="77777777" w:rsidR="00A941D2" w:rsidRDefault="00A941D2" w:rsidP="00836691">
      <w:pPr>
        <w:rPr>
          <w:rStyle w:val="SubtleEmphasis"/>
        </w:rPr>
      </w:pPr>
    </w:p>
    <w:p w14:paraId="18D97DD3" w14:textId="77777777" w:rsidR="00A941D2" w:rsidRDefault="00A941D2" w:rsidP="00836691">
      <w:pPr>
        <w:rPr>
          <w:rStyle w:val="SubtleEmphasis"/>
        </w:rPr>
      </w:pPr>
      <w:r w:rsidRPr="00BA6B1D">
        <w:rPr>
          <w:rStyle w:val="SubtleEmphasis"/>
        </w:rPr>
        <w:t>Include references to the code or files used to extract the data or to the data files received from other individuals / departments</w:t>
      </w:r>
      <w:r>
        <w:rPr>
          <w:rStyle w:val="SubtleEmphasis"/>
        </w:rPr>
        <w:t xml:space="preserve">. </w:t>
      </w:r>
    </w:p>
    <w:p w14:paraId="6ABCCCE2" w14:textId="77777777" w:rsidR="00A941D2" w:rsidRDefault="00A941D2" w:rsidP="00836691">
      <w:pPr>
        <w:rPr>
          <w:rStyle w:val="SubtleEmphasis"/>
        </w:rPr>
      </w:pPr>
      <w:bookmarkStart w:id="1134" w:name="OLE_LINK15"/>
    </w:p>
    <w:p w14:paraId="680CF402" w14:textId="77777777" w:rsidR="00A941D2" w:rsidRDefault="00A941D2" w:rsidP="00A941D2">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53F9DEDF" w14:textId="2DB31237" w:rsidR="00A941D2" w:rsidRDefault="06BF91F2" w:rsidP="00A941D2">
      <w:pPr>
        <w:shd w:val="clear" w:color="auto" w:fill="DAEEF3" w:themeFill="accent5" w:themeFillTint="33"/>
        <w:rPr>
          <w:rFonts w:ascii="Aptos Narrow" w:hAnsi="Aptos Narrow"/>
        </w:rPr>
      </w:pPr>
      <w:r w:rsidRPr="64F2A71C">
        <w:rPr>
          <w:rFonts w:ascii="Aptos Narrow" w:hAnsi="Aptos Narrow"/>
        </w:rPr>
        <w:t>The</w:t>
      </w:r>
      <w:r w:rsidR="207F7589" w:rsidRPr="64F2A71C">
        <w:rPr>
          <w:rFonts w:ascii="Aptos Narrow" w:hAnsi="Aptos Narrow"/>
        </w:rPr>
        <w:t xml:space="preserve"> development</w:t>
      </w:r>
      <w:r w:rsidRPr="64F2A71C">
        <w:rPr>
          <w:rFonts w:ascii="Aptos Narrow" w:hAnsi="Aptos Narrow"/>
        </w:rPr>
        <w:t xml:space="preserve"> data extraction process </w:t>
      </w:r>
      <w:r w:rsidR="0BBA991C" w:rsidRPr="64F2A71C">
        <w:rPr>
          <w:rFonts w:ascii="Aptos Narrow" w:hAnsi="Aptos Narrow"/>
        </w:rPr>
        <w:t xml:space="preserve">for FIS </w:t>
      </w:r>
      <w:proofErr w:type="spellStart"/>
      <w:r w:rsidR="0BBA991C" w:rsidRPr="64F2A71C">
        <w:rPr>
          <w:rFonts w:ascii="Aptos Narrow" w:hAnsi="Aptos Narrow"/>
        </w:rPr>
        <w:t>SecureLOCK</w:t>
      </w:r>
      <w:proofErr w:type="spellEnd"/>
      <w:r w:rsidR="0BBA991C" w:rsidRPr="64F2A71C">
        <w:rPr>
          <w:rFonts w:ascii="Aptos Narrow" w:hAnsi="Aptos Narrow"/>
        </w:rPr>
        <w:t xml:space="preserve"> </w:t>
      </w:r>
      <w:r w:rsidRPr="64F2A71C">
        <w:rPr>
          <w:rFonts w:ascii="Aptos Narrow" w:hAnsi="Aptos Narrow"/>
        </w:rPr>
        <w:t>has not been disclosed by the vendor.</w:t>
      </w:r>
    </w:p>
    <w:p w14:paraId="66A70313" w14:textId="31243D56" w:rsidR="00337D44" w:rsidDel="0009491B" w:rsidRDefault="00337D44" w:rsidP="00F40781">
      <w:pPr>
        <w:shd w:val="clear" w:color="auto" w:fill="DAEEF3" w:themeFill="accent5" w:themeFillTint="33"/>
        <w:rPr>
          <w:del w:id="1135" w:author="Rishabh Dutt-NE" w:date="2025-03-17T17:17:00Z" w16du:dateUtc="2025-03-17T11:47:00Z"/>
          <w:rFonts w:ascii="Aptos Narrow" w:hAnsi="Aptos Narrow"/>
        </w:rPr>
      </w:pPr>
    </w:p>
    <w:bookmarkEnd w:id="1134"/>
    <w:p w14:paraId="302DCCE4" w14:textId="77777777" w:rsidR="00C62084" w:rsidRDefault="00C62084" w:rsidP="00836691"/>
    <w:p w14:paraId="681A0A43" w14:textId="77777777" w:rsidR="00836691" w:rsidRDefault="00255D6E" w:rsidP="00255D6E">
      <w:pPr>
        <w:pStyle w:val="Heading4"/>
        <w:numPr>
          <w:ilvl w:val="0"/>
          <w:numId w:val="0"/>
        </w:numPr>
        <w:ind w:left="864" w:hanging="864"/>
      </w:pPr>
      <w:r>
        <w:t xml:space="preserve">2.1.2.4 </w:t>
      </w:r>
      <w:r w:rsidR="00836691">
        <w:t>Data Reconciliation</w:t>
      </w:r>
    </w:p>
    <w:p w14:paraId="4A089876" w14:textId="77777777" w:rsidR="00A941D2" w:rsidRDefault="00A941D2" w:rsidP="00A941D2">
      <w:pPr>
        <w:rPr>
          <w:rStyle w:val="SubtleEmphasis"/>
        </w:rPr>
      </w:pPr>
      <w:r>
        <w:rPr>
          <w:rStyle w:val="SubtleEmphasis"/>
        </w:rPr>
        <w:t>Demonstrate that the development data has been reconciled with a source system (e.g., the general ledger) or line of business report, or alternatively, explain how the extracted data was determined to be complete and accurate.</w:t>
      </w:r>
    </w:p>
    <w:p w14:paraId="46CDC4D4" w14:textId="77777777" w:rsidR="00A941D2" w:rsidRDefault="00A941D2" w:rsidP="00A941D2">
      <w:pPr>
        <w:rPr>
          <w:rStyle w:val="SubtleEmphasis"/>
        </w:rPr>
      </w:pPr>
    </w:p>
    <w:p w14:paraId="5F04CA50" w14:textId="77777777" w:rsidR="00A941D2" w:rsidRDefault="00A941D2" w:rsidP="00A941D2">
      <w:pPr>
        <w:rPr>
          <w:rStyle w:val="SubtleEmphasis"/>
        </w:rPr>
      </w:pPr>
      <w:r>
        <w:rPr>
          <w:rStyle w:val="SubtleEmphasis"/>
        </w:rPr>
        <w:t>In addition, provide a step-by-step waterfall of data counts and balances at every step in the data preparation process from the raw data extract to the final modeling dataset.</w:t>
      </w:r>
    </w:p>
    <w:p w14:paraId="55D23BF9" w14:textId="77777777" w:rsidR="00A941D2" w:rsidRDefault="00A941D2" w:rsidP="00A941D2">
      <w:pPr>
        <w:rPr>
          <w:rStyle w:val="SubtleEmphasis"/>
        </w:rPr>
      </w:pPr>
    </w:p>
    <w:p w14:paraId="7D53A249" w14:textId="77777777" w:rsidR="00A941D2" w:rsidRDefault="00A941D2" w:rsidP="00A941D2">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0C85BAC4" w14:textId="77777777" w:rsidR="00A941D2" w:rsidRDefault="00A941D2" w:rsidP="00A941D2">
      <w:pPr>
        <w:shd w:val="clear" w:color="auto" w:fill="DAEEF3" w:themeFill="accent5" w:themeFillTint="33"/>
        <w:rPr>
          <w:rFonts w:ascii="Aptos Narrow" w:hAnsi="Aptos Narrow"/>
        </w:rPr>
      </w:pPr>
    </w:p>
    <w:p w14:paraId="227B0254" w14:textId="49B378EB" w:rsidR="007D386D" w:rsidRPr="007D386D" w:rsidRDefault="008E3BC9" w:rsidP="007D386D">
      <w:pPr>
        <w:shd w:val="clear" w:color="auto" w:fill="DAEEF3" w:themeFill="accent5" w:themeFillTint="33"/>
        <w:jc w:val="both"/>
        <w:rPr>
          <w:ins w:id="1136" w:author="Sidharth Puri-NE" w:date="2025-03-19T18:39:00Z"/>
          <w:rFonts w:ascii="Aptos Narrow" w:hAnsi="Aptos Narrow"/>
        </w:rPr>
      </w:pPr>
      <w:r w:rsidRPr="006E6272">
        <w:rPr>
          <w:rFonts w:ascii="Aptos Narrow" w:hAnsi="Aptos Narrow"/>
        </w:rPr>
        <w:t xml:space="preserve">In the context of </w:t>
      </w:r>
      <w:proofErr w:type="spellStart"/>
      <w:r w:rsidRPr="006E6272">
        <w:rPr>
          <w:rFonts w:ascii="Aptos Narrow" w:hAnsi="Aptos Narrow"/>
        </w:rPr>
        <w:t>SecurLock</w:t>
      </w:r>
      <w:proofErr w:type="spellEnd"/>
      <w:r w:rsidRPr="006E6272">
        <w:rPr>
          <w:rFonts w:ascii="Aptos Narrow" w:hAnsi="Aptos Narrow"/>
        </w:rPr>
        <w:t xml:space="preserve"> and the FICO model, data reconciliation ensures that </w:t>
      </w:r>
      <w:r w:rsidR="0071640F" w:rsidRPr="006E6272">
        <w:rPr>
          <w:rFonts w:ascii="Aptos Narrow" w:hAnsi="Aptos Narrow"/>
        </w:rPr>
        <w:t>modeling data is consistent with production data.</w:t>
      </w:r>
      <w:r w:rsidRPr="006E6272">
        <w:rPr>
          <w:rFonts w:ascii="Aptos Narrow" w:hAnsi="Aptos Narrow"/>
        </w:rPr>
        <w:t xml:space="preserve"> </w:t>
      </w:r>
      <w:del w:id="1137" w:author="Sidharth Puri-NE" w:date="2025-03-19T18:35:00Z" w16du:dateUtc="2025-03-19T13:05:00Z">
        <w:r w:rsidRPr="006E6272" w:rsidDel="007D386D">
          <w:rPr>
            <w:rFonts w:ascii="Aptos Narrow" w:hAnsi="Aptos Narrow"/>
          </w:rPr>
          <w:delText>This process includes validating the presence of required data, ensuring valid values, and checking for completeness</w:delText>
        </w:r>
        <w:r w:rsidR="006E6272" w:rsidRPr="006E6272" w:rsidDel="007D386D">
          <w:rPr>
            <w:rFonts w:ascii="Aptos Narrow" w:hAnsi="Aptos Narrow"/>
          </w:rPr>
          <w:delText>.</w:delText>
        </w:r>
        <w:r w:rsidR="006E6272" w:rsidRPr="006E6272" w:rsidDel="007D386D">
          <w:rPr>
            <w:rFonts w:ascii="Calibri" w:hAnsi="Calibri" w:cs="Calibri"/>
          </w:rPr>
          <w:delText xml:space="preserve"> </w:delText>
        </w:r>
      </w:del>
      <w:ins w:id="1138" w:author="Sidharth Puri-NE" w:date="2025-03-19T18:39:00Z">
        <w:r w:rsidR="007D386D" w:rsidRPr="007D386D">
          <w:rPr>
            <w:rFonts w:ascii="Aptos Narrow" w:hAnsi="Aptos Narrow"/>
          </w:rPr>
          <w:t>This involves validating the presence of required data, ensuring valid values, and checking for completeness. The process includes:</w:t>
        </w:r>
      </w:ins>
    </w:p>
    <w:p w14:paraId="641525C8" w14:textId="77777777" w:rsidR="007D386D" w:rsidRPr="007D386D" w:rsidRDefault="007D386D" w:rsidP="007D386D">
      <w:pPr>
        <w:numPr>
          <w:ilvl w:val="0"/>
          <w:numId w:val="48"/>
        </w:numPr>
        <w:shd w:val="clear" w:color="auto" w:fill="DAEEF3" w:themeFill="accent5" w:themeFillTint="33"/>
        <w:tabs>
          <w:tab w:val="num" w:pos="720"/>
        </w:tabs>
        <w:jc w:val="both"/>
        <w:rPr>
          <w:ins w:id="1139" w:author="Sidharth Puri-NE" w:date="2025-03-19T18:39:00Z"/>
          <w:rFonts w:ascii="Aptos Narrow" w:hAnsi="Aptos Narrow"/>
        </w:rPr>
      </w:pPr>
      <w:ins w:id="1140" w:author="Sidharth Puri-NE" w:date="2025-03-19T18:39:00Z">
        <w:r w:rsidRPr="007D386D">
          <w:rPr>
            <w:rFonts w:ascii="Aptos Narrow" w:hAnsi="Aptos Narrow"/>
          </w:rPr>
          <w:t>Continuous cleansing and fixing of raw data based on agreed conditions with the client and modeling team.</w:t>
        </w:r>
      </w:ins>
    </w:p>
    <w:p w14:paraId="1A575E9F" w14:textId="77777777" w:rsidR="007D386D" w:rsidRPr="007D386D" w:rsidRDefault="007D386D" w:rsidP="007D386D">
      <w:pPr>
        <w:numPr>
          <w:ilvl w:val="0"/>
          <w:numId w:val="48"/>
        </w:numPr>
        <w:shd w:val="clear" w:color="auto" w:fill="DAEEF3" w:themeFill="accent5" w:themeFillTint="33"/>
        <w:tabs>
          <w:tab w:val="num" w:pos="720"/>
        </w:tabs>
        <w:jc w:val="both"/>
        <w:rPr>
          <w:ins w:id="1141" w:author="Sidharth Puri-NE" w:date="2025-03-19T18:39:00Z"/>
          <w:rFonts w:ascii="Aptos Narrow" w:hAnsi="Aptos Narrow"/>
        </w:rPr>
      </w:pPr>
      <w:ins w:id="1142" w:author="Sidharth Puri-NE" w:date="2025-03-19T18:39:00Z">
        <w:r w:rsidRPr="007D386D">
          <w:rPr>
            <w:rFonts w:ascii="Aptos Narrow" w:hAnsi="Aptos Narrow"/>
          </w:rPr>
          <w:t>Inventorying the fixed data for the coverage period of a model build.</w:t>
        </w:r>
      </w:ins>
    </w:p>
    <w:p w14:paraId="24D5C1FF" w14:textId="77777777" w:rsidR="007D386D" w:rsidRPr="007D386D" w:rsidRDefault="007D386D" w:rsidP="007D386D">
      <w:pPr>
        <w:numPr>
          <w:ilvl w:val="0"/>
          <w:numId w:val="48"/>
        </w:numPr>
        <w:shd w:val="clear" w:color="auto" w:fill="DAEEF3" w:themeFill="accent5" w:themeFillTint="33"/>
        <w:tabs>
          <w:tab w:val="num" w:pos="720"/>
        </w:tabs>
        <w:jc w:val="both"/>
        <w:rPr>
          <w:ins w:id="1143" w:author="Sidharth Puri-NE" w:date="2025-03-19T18:39:00Z"/>
          <w:rFonts w:ascii="Aptos Narrow" w:hAnsi="Aptos Narrow"/>
        </w:rPr>
      </w:pPr>
      <w:ins w:id="1144" w:author="Sidharth Puri-NE" w:date="2025-03-19T18:39:00Z">
        <w:r w:rsidRPr="007D386D">
          <w:rPr>
            <w:rFonts w:ascii="Aptos Narrow" w:hAnsi="Aptos Narrow"/>
          </w:rPr>
          <w:t>Preparing and checking fraud data for completeness.</w:t>
        </w:r>
      </w:ins>
    </w:p>
    <w:p w14:paraId="37800B02" w14:textId="77777777" w:rsidR="007D386D" w:rsidRPr="007D386D" w:rsidRDefault="007D386D" w:rsidP="007D386D">
      <w:pPr>
        <w:numPr>
          <w:ilvl w:val="0"/>
          <w:numId w:val="48"/>
        </w:numPr>
        <w:shd w:val="clear" w:color="auto" w:fill="DAEEF3" w:themeFill="accent5" w:themeFillTint="33"/>
        <w:tabs>
          <w:tab w:val="num" w:pos="720"/>
        </w:tabs>
        <w:jc w:val="both"/>
        <w:rPr>
          <w:ins w:id="1145" w:author="Sidharth Puri-NE" w:date="2025-03-19T18:39:00Z"/>
          <w:rFonts w:ascii="Aptos Narrow" w:hAnsi="Aptos Narrow"/>
        </w:rPr>
      </w:pPr>
      <w:ins w:id="1146" w:author="Sidharth Puri-NE" w:date="2025-03-19T18:39:00Z">
        <w:r w:rsidRPr="007D386D">
          <w:rPr>
            <w:rFonts w:ascii="Aptos Narrow" w:hAnsi="Aptos Narrow"/>
          </w:rPr>
          <w:t>Sampling transaction and demographic data using 100</w:t>
        </w:r>
        <w:proofErr w:type="gramStart"/>
        <w:r w:rsidRPr="007D386D">
          <w:rPr>
            <w:rFonts w:ascii="Aptos Narrow" w:hAnsi="Aptos Narrow"/>
          </w:rPr>
          <w:t>% of</w:t>
        </w:r>
        <w:proofErr w:type="gramEnd"/>
        <w:r w:rsidRPr="007D386D">
          <w:rPr>
            <w:rFonts w:ascii="Aptos Narrow" w:hAnsi="Aptos Narrow"/>
          </w:rPr>
          <w:t xml:space="preserve"> fraud accounts and a sample of non-fraud accounts.</w:t>
        </w:r>
      </w:ins>
    </w:p>
    <w:p w14:paraId="46332E7B" w14:textId="77777777" w:rsidR="007D386D" w:rsidRPr="007D386D" w:rsidRDefault="007D386D" w:rsidP="007D386D">
      <w:pPr>
        <w:numPr>
          <w:ilvl w:val="0"/>
          <w:numId w:val="48"/>
        </w:numPr>
        <w:shd w:val="clear" w:color="auto" w:fill="DAEEF3" w:themeFill="accent5" w:themeFillTint="33"/>
        <w:tabs>
          <w:tab w:val="num" w:pos="720"/>
        </w:tabs>
        <w:jc w:val="both"/>
        <w:rPr>
          <w:ins w:id="1147" w:author="Sidharth Puri-NE" w:date="2025-03-19T18:39:00Z"/>
          <w:rFonts w:ascii="Aptos Narrow" w:hAnsi="Aptos Narrow"/>
        </w:rPr>
      </w:pPr>
      <w:ins w:id="1148" w:author="Sidharth Puri-NE" w:date="2025-03-19T18:39:00Z">
        <w:r w:rsidRPr="007D386D">
          <w:rPr>
            <w:rFonts w:ascii="Aptos Narrow" w:hAnsi="Aptos Narrow"/>
          </w:rPr>
          <w:t>Gathering field-level and other statistics on the sampled data.</w:t>
        </w:r>
      </w:ins>
    </w:p>
    <w:p w14:paraId="348B0DF5" w14:textId="77777777" w:rsidR="007D386D" w:rsidRPr="007D386D" w:rsidRDefault="007D386D" w:rsidP="007D386D">
      <w:pPr>
        <w:numPr>
          <w:ilvl w:val="0"/>
          <w:numId w:val="48"/>
        </w:numPr>
        <w:shd w:val="clear" w:color="auto" w:fill="DAEEF3" w:themeFill="accent5" w:themeFillTint="33"/>
        <w:tabs>
          <w:tab w:val="num" w:pos="720"/>
        </w:tabs>
        <w:jc w:val="both"/>
        <w:rPr>
          <w:ins w:id="1149" w:author="Sidharth Puri-NE" w:date="2025-03-19T18:39:00Z"/>
          <w:rFonts w:ascii="Aptos Narrow" w:hAnsi="Aptos Narrow"/>
        </w:rPr>
      </w:pPr>
      <w:ins w:id="1150" w:author="Sidharth Puri-NE" w:date="2025-03-19T18:39:00Z">
        <w:r w:rsidRPr="007D386D">
          <w:rPr>
            <w:rFonts w:ascii="Aptos Narrow" w:hAnsi="Aptos Narrow"/>
          </w:rPr>
          <w:t>Performing file intersection and integrity checks on the sampled data.</w:t>
        </w:r>
      </w:ins>
    </w:p>
    <w:p w14:paraId="55A351B6" w14:textId="77777777" w:rsidR="007D386D" w:rsidRDefault="007D386D" w:rsidP="007D386D">
      <w:pPr>
        <w:numPr>
          <w:ilvl w:val="0"/>
          <w:numId w:val="48"/>
        </w:numPr>
        <w:shd w:val="clear" w:color="auto" w:fill="DAEEF3" w:themeFill="accent5" w:themeFillTint="33"/>
        <w:tabs>
          <w:tab w:val="num" w:pos="720"/>
        </w:tabs>
        <w:jc w:val="both"/>
        <w:rPr>
          <w:ins w:id="1151" w:author="Sidharth Puri-NE" w:date="2025-03-19T18:40:00Z" w16du:dateUtc="2025-03-19T13:10:00Z"/>
          <w:rFonts w:ascii="Aptos Narrow" w:hAnsi="Aptos Narrow"/>
        </w:rPr>
      </w:pPr>
      <w:ins w:id="1152" w:author="Sidharth Puri-NE" w:date="2025-03-19T18:39:00Z">
        <w:r w:rsidRPr="007D386D">
          <w:rPr>
            <w:rFonts w:ascii="Aptos Narrow" w:hAnsi="Aptos Narrow"/>
          </w:rPr>
          <w:t>Handing over the data to the modeling team for final quality and validation.</w:t>
        </w:r>
      </w:ins>
    </w:p>
    <w:p w14:paraId="2A6183F1" w14:textId="77777777" w:rsidR="007D386D" w:rsidRPr="007D386D" w:rsidRDefault="007D386D">
      <w:pPr>
        <w:shd w:val="clear" w:color="auto" w:fill="DAEEF3" w:themeFill="accent5" w:themeFillTint="33"/>
        <w:tabs>
          <w:tab w:val="num" w:pos="720"/>
        </w:tabs>
        <w:jc w:val="both"/>
        <w:rPr>
          <w:ins w:id="1153" w:author="Sidharth Puri-NE" w:date="2025-03-19T18:39:00Z"/>
          <w:rFonts w:ascii="Aptos Narrow" w:hAnsi="Aptos Narrow"/>
        </w:rPr>
        <w:pPrChange w:id="1154" w:author="Sidharth Puri-NE" w:date="2025-03-19T18:40:00Z" w16du:dateUtc="2025-03-19T13:10:00Z">
          <w:pPr>
            <w:numPr>
              <w:numId w:val="48"/>
            </w:numPr>
            <w:shd w:val="clear" w:color="auto" w:fill="DAEEF3" w:themeFill="accent5" w:themeFillTint="33"/>
            <w:tabs>
              <w:tab w:val="num" w:pos="360"/>
              <w:tab w:val="num" w:pos="720"/>
            </w:tabs>
            <w:ind w:left="360" w:hanging="360"/>
            <w:jc w:val="both"/>
          </w:pPr>
        </w:pPrChange>
      </w:pPr>
    </w:p>
    <w:p w14:paraId="7582878F" w14:textId="77777777" w:rsidR="007D386D" w:rsidRPr="007D386D" w:rsidRDefault="007D386D" w:rsidP="007D386D">
      <w:pPr>
        <w:shd w:val="clear" w:color="auto" w:fill="DAEEF3" w:themeFill="accent5" w:themeFillTint="33"/>
        <w:jc w:val="both"/>
        <w:rPr>
          <w:ins w:id="1155" w:author="Sidharth Puri-NE" w:date="2025-03-19T18:39:00Z"/>
          <w:rFonts w:ascii="Aptos Narrow" w:hAnsi="Aptos Narrow"/>
        </w:rPr>
      </w:pPr>
      <w:ins w:id="1156" w:author="Sidharth Puri-NE" w:date="2025-03-19T18:39:00Z">
        <w:r w:rsidRPr="007D386D">
          <w:rPr>
            <w:rFonts w:ascii="Aptos Narrow" w:hAnsi="Aptos Narrow"/>
          </w:rPr>
          <w:t xml:space="preserve">Ethos Reports provide specific fraud-related reports, including data extracts, drill-down reporting, and graphs. These reports help in making informed business decisions and monitoring </w:t>
        </w:r>
        <w:proofErr w:type="spellStart"/>
        <w:r w:rsidRPr="007D386D">
          <w:rPr>
            <w:rFonts w:ascii="Aptos Narrow" w:hAnsi="Aptos Narrow"/>
          </w:rPr>
          <w:t>SecurLock</w:t>
        </w:r>
        <w:proofErr w:type="spellEnd"/>
        <w:r w:rsidRPr="007D386D">
          <w:rPr>
            <w:rFonts w:ascii="Aptos Narrow" w:hAnsi="Aptos Narrow"/>
          </w:rPr>
          <w:t xml:space="preserve"> services. Enrollment in </w:t>
        </w:r>
        <w:proofErr w:type="spellStart"/>
        <w:r w:rsidRPr="007D386D">
          <w:rPr>
            <w:rFonts w:ascii="Aptos Narrow" w:hAnsi="Aptos Narrow"/>
          </w:rPr>
          <w:t>SecurLock</w:t>
        </w:r>
        <w:proofErr w:type="spellEnd"/>
        <w:r w:rsidRPr="007D386D">
          <w:rPr>
            <w:rFonts w:ascii="Aptos Narrow" w:hAnsi="Aptos Narrow"/>
          </w:rPr>
          <w:t xml:space="preserve"> automatically includes Ethos Fraud Basic, which offers reports on real-time declines, confirmed fraud information, blocked cards, and alerts. </w:t>
        </w:r>
      </w:ins>
    </w:p>
    <w:p w14:paraId="5E118AA3" w14:textId="77777777" w:rsidR="007D386D" w:rsidRDefault="007D386D" w:rsidP="007D386D">
      <w:pPr>
        <w:shd w:val="clear" w:color="auto" w:fill="DAEEF3" w:themeFill="accent5" w:themeFillTint="33"/>
        <w:jc w:val="both"/>
        <w:rPr>
          <w:ins w:id="1157" w:author="Sidharth Puri-NE" w:date="2025-03-19T18:31:00Z" w16du:dateUtc="2025-03-19T13:01:00Z"/>
          <w:rFonts w:ascii="Aptos Narrow" w:hAnsi="Aptos Narrow"/>
        </w:rPr>
      </w:pPr>
    </w:p>
    <w:p w14:paraId="34B1B859" w14:textId="77777777" w:rsidR="005A1C78" w:rsidRDefault="005A1C78" w:rsidP="006E6272">
      <w:pPr>
        <w:shd w:val="clear" w:color="auto" w:fill="DAEEF3" w:themeFill="accent5" w:themeFillTint="33"/>
        <w:jc w:val="both"/>
        <w:rPr>
          <w:ins w:id="1158" w:author="Sidharth Puri-NE" w:date="2025-03-19T18:31:00Z" w16du:dateUtc="2025-03-19T13:01:00Z"/>
          <w:rFonts w:ascii="Aptos Narrow" w:hAnsi="Aptos Narrow"/>
        </w:rPr>
      </w:pPr>
    </w:p>
    <w:p w14:paraId="015AA894" w14:textId="1C5E8D28" w:rsidR="006E6272" w:rsidRPr="006E6272" w:rsidRDefault="006E6272" w:rsidP="006E6272">
      <w:pPr>
        <w:shd w:val="clear" w:color="auto" w:fill="DAEEF3" w:themeFill="accent5" w:themeFillTint="33"/>
        <w:jc w:val="both"/>
        <w:rPr>
          <w:rFonts w:ascii="Aptos Narrow" w:hAnsi="Aptos Narrow"/>
        </w:rPr>
      </w:pPr>
      <w:del w:id="1159" w:author="Vibhu Bhalla-NE" w:date="2025-03-13T19:16:00Z" w16du:dateUtc="2025-03-13T13:46:00Z">
        <w:r w:rsidRPr="006E6272" w:rsidDel="000B22D6">
          <w:rPr>
            <w:rFonts w:ascii="Aptos Narrow" w:hAnsi="Aptos Narrow"/>
          </w:rPr>
          <w:delText>Raw data is continuously cleansed and fixed based on previously agreed conditions with the client and modeling team.</w:delText>
        </w:r>
        <w:r w:rsidR="008E3BC9" w:rsidRPr="006E6272" w:rsidDel="000B22D6">
          <w:rPr>
            <w:rFonts w:ascii="Aptos Narrow" w:hAnsi="Aptos Narrow"/>
          </w:rPr>
          <w:delText xml:space="preserve"> </w:delText>
        </w:r>
        <w:r w:rsidRPr="006E6272" w:rsidDel="000B22D6">
          <w:rPr>
            <w:rFonts w:ascii="Aptos Narrow" w:hAnsi="Aptos Narrow"/>
          </w:rPr>
          <w:delText>File intersection and integrity checks are performed on the sampled data</w:delText>
        </w:r>
        <w:r w:rsidDel="000B22D6">
          <w:rPr>
            <w:rFonts w:ascii="Aptos Narrow" w:hAnsi="Aptos Narrow"/>
          </w:rPr>
          <w:delText>, then t</w:delText>
        </w:r>
        <w:r w:rsidRPr="006E6272" w:rsidDel="000B22D6">
          <w:rPr>
            <w:rFonts w:ascii="Aptos Narrow" w:hAnsi="Aptos Narrow"/>
          </w:rPr>
          <w:delText>he data is handed over to the modeling team for final quality and validation.</w:delText>
        </w:r>
        <w:r w:rsidR="008E3BC9" w:rsidRPr="006E6272" w:rsidDel="000B22D6">
          <w:rPr>
            <w:rFonts w:ascii="Aptos Narrow" w:hAnsi="Aptos Narrow"/>
          </w:rPr>
          <w:delText xml:space="preserve"> </w:delText>
        </w:r>
      </w:del>
    </w:p>
    <w:p w14:paraId="0E01F229" w14:textId="07C90E9A" w:rsidR="00A941D2" w:rsidRPr="006E6272" w:rsidDel="00246BC2" w:rsidRDefault="00786245" w:rsidP="00D82C8F">
      <w:pPr>
        <w:shd w:val="clear" w:color="auto" w:fill="DAEEF3" w:themeFill="accent5" w:themeFillTint="33"/>
        <w:jc w:val="both"/>
        <w:rPr>
          <w:del w:id="1160" w:author="Vibhu Bhalla-NE" w:date="2025-03-13T17:30:00Z" w16du:dateUtc="2025-03-13T12:00:00Z"/>
          <w:rFonts w:ascii="Aptos Narrow" w:hAnsi="Aptos Narrow"/>
        </w:rPr>
      </w:pPr>
      <w:del w:id="1161" w:author="Vibhu Bhalla-NE" w:date="2025-03-13T17:30:00Z" w16du:dateUtc="2025-03-13T12:00:00Z">
        <w:r w:rsidRPr="006E6272" w:rsidDel="00246BC2">
          <w:rPr>
            <w:rFonts w:ascii="Aptos Narrow" w:hAnsi="Aptos Narrow"/>
          </w:rPr>
          <w:lastRenderedPageBreak/>
          <w:delText>The</w:delText>
        </w:r>
        <w:r w:rsidR="008E3BC9" w:rsidRPr="006E6272" w:rsidDel="00246BC2">
          <w:rPr>
            <w:rFonts w:ascii="Aptos Narrow" w:hAnsi="Aptos Narrow"/>
          </w:rPr>
          <w:delText xml:space="preserve"> data specification document </w:delText>
        </w:r>
        <w:r w:rsidRPr="006E6272" w:rsidDel="00246BC2">
          <w:rPr>
            <w:rFonts w:ascii="Aptos Narrow" w:hAnsi="Aptos Narrow"/>
          </w:rPr>
          <w:delText>(“</w:delText>
        </w:r>
        <w:r w:rsidRPr="006E6272" w:rsidDel="00246BC2">
          <w:rPr>
            <w:rFonts w:ascii="Aptos Narrow" w:hAnsi="Aptos Narrow"/>
            <w:i/>
            <w:iCs/>
          </w:rPr>
          <w:delText>FFM6.xDataSpec.Credit.pdf</w:delText>
        </w:r>
        <w:r w:rsidRPr="006E6272" w:rsidDel="00246BC2">
          <w:rPr>
            <w:rFonts w:ascii="Aptos Narrow" w:hAnsi="Aptos Narrow"/>
          </w:rPr>
          <w:delText>”)</w:delText>
        </w:r>
        <w:r w:rsidR="006E6272" w:rsidRPr="006E6272" w:rsidDel="00246BC2">
          <w:rPr>
            <w:rFonts w:ascii="Aptos Narrow" w:hAnsi="Aptos Narrow"/>
          </w:rPr>
          <w:delText xml:space="preserve"> also</w:delText>
        </w:r>
        <w:r w:rsidRPr="006E6272" w:rsidDel="00246BC2">
          <w:rPr>
            <w:rFonts w:ascii="Aptos Narrow" w:hAnsi="Aptos Narrow"/>
          </w:rPr>
          <w:delText xml:space="preserve"> </w:delText>
        </w:r>
        <w:r w:rsidR="008E3BC9" w:rsidRPr="006E6272" w:rsidDel="00246BC2">
          <w:rPr>
            <w:rFonts w:ascii="Aptos Narrow" w:hAnsi="Aptos Narrow"/>
          </w:rPr>
          <w:delText>ensures that all necessary data elements are included.</w:delText>
        </w:r>
      </w:del>
    </w:p>
    <w:p w14:paraId="7BB3D1CE" w14:textId="68D1F5A6" w:rsidR="00A941D2" w:rsidDel="000B22D6" w:rsidRDefault="006E6272" w:rsidP="00D82C8F">
      <w:pPr>
        <w:shd w:val="clear" w:color="auto" w:fill="DAEEF3" w:themeFill="accent5" w:themeFillTint="33"/>
        <w:jc w:val="both"/>
        <w:rPr>
          <w:del w:id="1162" w:author="Vibhu Bhalla-NE" w:date="2025-03-13T19:12:00Z" w16du:dateUtc="2025-03-13T13:42:00Z"/>
          <w:rFonts w:ascii="Aptos Narrow" w:hAnsi="Aptos Narrow"/>
        </w:rPr>
      </w:pPr>
      <w:del w:id="1163" w:author="Vibhu Bhalla-NE" w:date="2025-03-13T19:12:00Z" w16du:dateUtc="2025-03-13T13:42:00Z">
        <w:r w:rsidDel="000B22D6">
          <w:rPr>
            <w:rFonts w:ascii="Aptos Narrow" w:hAnsi="Aptos Narrow"/>
          </w:rPr>
          <w:delText xml:space="preserve">Please refer to </w:delText>
        </w:r>
        <w:r w:rsidRPr="00F15DAB" w:rsidDel="000B22D6">
          <w:rPr>
            <w:rFonts w:ascii="Aptos Narrow" w:hAnsi="Aptos Narrow"/>
            <w:b/>
            <w:bCs/>
          </w:rPr>
          <w:delText>“FICO Falcon Model Governance US Debit v26 (v2.0)”</w:delText>
        </w:r>
        <w:r w:rsidDel="000B22D6">
          <w:rPr>
            <w:rFonts w:ascii="Aptos Narrow" w:hAnsi="Aptos Narrow"/>
            <w:b/>
            <w:bCs/>
          </w:rPr>
          <w:delText xml:space="preserve"> </w:delText>
        </w:r>
        <w:r w:rsidRPr="00F15DAB" w:rsidDel="000B22D6">
          <w:rPr>
            <w:rFonts w:ascii="Aptos Narrow" w:hAnsi="Aptos Narrow"/>
          </w:rPr>
          <w:delText>and</w:delText>
        </w:r>
        <w:r w:rsidDel="000B22D6">
          <w:rPr>
            <w:rFonts w:ascii="Aptos Narrow" w:hAnsi="Aptos Narrow"/>
            <w:b/>
            <w:bCs/>
          </w:rPr>
          <w:delText xml:space="preserve"> “</w:delText>
        </w:r>
        <w:r w:rsidRPr="00F15DAB" w:rsidDel="000B22D6">
          <w:rPr>
            <w:rFonts w:ascii="Aptos Narrow" w:hAnsi="Aptos Narrow"/>
            <w:b/>
            <w:bCs/>
          </w:rPr>
          <w:delText>FICO Falcon Model Governance US Credit v29 (v2.0)</w:delText>
        </w:r>
        <w:r w:rsidDel="000B22D6">
          <w:rPr>
            <w:rFonts w:ascii="Aptos Narrow" w:hAnsi="Aptos Narrow"/>
            <w:b/>
            <w:bCs/>
          </w:rPr>
          <w:delText xml:space="preserve">” </w:delText>
        </w:r>
        <w:r w:rsidDel="000B22D6">
          <w:rPr>
            <w:rFonts w:ascii="Aptos Narrow" w:hAnsi="Aptos Narrow"/>
          </w:rPr>
          <w:delText xml:space="preserve">for further details. </w:delText>
        </w:r>
      </w:del>
    </w:p>
    <w:p w14:paraId="3C84B90B" w14:textId="77777777" w:rsidR="000A2C51" w:rsidRDefault="000A2C51" w:rsidP="00D82C8F">
      <w:pPr>
        <w:shd w:val="clear" w:color="auto" w:fill="DAEEF3" w:themeFill="accent5" w:themeFillTint="33"/>
        <w:jc w:val="both"/>
        <w:rPr>
          <w:rFonts w:ascii="Aptos Narrow" w:hAnsi="Aptos Narrow"/>
        </w:rPr>
      </w:pPr>
    </w:p>
    <w:p w14:paraId="4ABBBE20" w14:textId="77777777" w:rsidR="004A7062" w:rsidRDefault="004A7062" w:rsidP="004A7062">
      <w:pPr>
        <w:rPr>
          <w:rFonts w:ascii="Arial Narrow" w:hAnsi="Arial Narrow"/>
        </w:rPr>
      </w:pPr>
    </w:p>
    <w:p w14:paraId="1F79B761" w14:textId="77777777" w:rsidR="001A7D12" w:rsidRDefault="00255D6E" w:rsidP="00255D6E">
      <w:pPr>
        <w:pStyle w:val="Heading3"/>
        <w:numPr>
          <w:ilvl w:val="0"/>
          <w:numId w:val="0"/>
        </w:numPr>
        <w:ind w:left="720" w:hanging="720"/>
      </w:pPr>
      <w:bookmarkStart w:id="1164" w:name="_Toc193800912"/>
      <w:bookmarkEnd w:id="1061"/>
      <w:r>
        <w:t xml:space="preserve">2.1.3 </w:t>
      </w:r>
      <w:r w:rsidR="004A7062">
        <w:t>Development Data Preparation</w:t>
      </w:r>
      <w:bookmarkStart w:id="1165" w:name="_Toc161759110"/>
      <w:bookmarkStart w:id="1166" w:name="_Toc161759268"/>
      <w:bookmarkStart w:id="1167" w:name="_Toc161907132"/>
      <w:bookmarkStart w:id="1168" w:name="_Toc162252139"/>
      <w:bookmarkStart w:id="1169" w:name="_Toc162255288"/>
      <w:bookmarkStart w:id="1170" w:name="_Toc163134427"/>
      <w:bookmarkStart w:id="1171" w:name="_Toc163136729"/>
      <w:bookmarkStart w:id="1172" w:name="_Toc163230496"/>
      <w:bookmarkEnd w:id="1165"/>
      <w:bookmarkEnd w:id="1166"/>
      <w:bookmarkEnd w:id="1167"/>
      <w:bookmarkEnd w:id="1168"/>
      <w:bookmarkEnd w:id="1169"/>
      <w:bookmarkEnd w:id="1170"/>
      <w:bookmarkEnd w:id="1171"/>
      <w:bookmarkEnd w:id="1172"/>
      <w:bookmarkEnd w:id="1164"/>
    </w:p>
    <w:p w14:paraId="1B7CD158" w14:textId="77777777" w:rsidR="00255D6E" w:rsidRPr="00255D6E" w:rsidRDefault="00255D6E" w:rsidP="00255D6E">
      <w:bookmarkStart w:id="1173" w:name="OLE_LINK19"/>
    </w:p>
    <w:p w14:paraId="1E77CCED" w14:textId="77777777" w:rsidR="00755A3D" w:rsidRPr="00266D5A" w:rsidRDefault="00255D6E" w:rsidP="00255D6E">
      <w:pPr>
        <w:pStyle w:val="Heading4"/>
        <w:numPr>
          <w:ilvl w:val="0"/>
          <w:numId w:val="0"/>
        </w:numPr>
        <w:ind w:left="864" w:hanging="864"/>
      </w:pPr>
      <w:r>
        <w:t xml:space="preserve">2.1.3.1 </w:t>
      </w:r>
      <w:r w:rsidR="00755A3D" w:rsidRPr="00266D5A">
        <w:t xml:space="preserve">Data Quality and </w:t>
      </w:r>
      <w:r w:rsidR="00755A3D" w:rsidRPr="00D8397A">
        <w:t>Treatments</w:t>
      </w:r>
    </w:p>
    <w:p w14:paraId="74FD5D29" w14:textId="77777777" w:rsidR="002C57A9" w:rsidRDefault="00266D5A" w:rsidP="002C57A9">
      <w:pPr>
        <w:rPr>
          <w:rStyle w:val="SubtleEmphasis"/>
        </w:rPr>
      </w:pPr>
      <w:r>
        <w:rPr>
          <w:rStyle w:val="SubtleEmphasis"/>
        </w:rPr>
        <w:t>Describe the raw data quality and any treatments used to address missing or erroneous values, for example, algorithms applied to impute values.</w:t>
      </w:r>
    </w:p>
    <w:p w14:paraId="36EBEF85" w14:textId="77777777" w:rsidR="00266D5A" w:rsidRDefault="00266D5A" w:rsidP="002C57A9">
      <w:pPr>
        <w:rPr>
          <w:rStyle w:val="SubtleEmphasis"/>
        </w:rPr>
      </w:pPr>
      <w:r>
        <w:rPr>
          <w:rStyle w:val="SubtleEmphasis"/>
        </w:rPr>
        <w:t xml:space="preserve"> </w:t>
      </w:r>
    </w:p>
    <w:bookmarkEnd w:id="1173"/>
    <w:p w14:paraId="1450A473" w14:textId="77777777" w:rsidR="00755A3D" w:rsidRDefault="00266D5A" w:rsidP="002C57A9">
      <w:pPr>
        <w:rPr>
          <w:rStyle w:val="SubtleEmphasis"/>
        </w:rPr>
      </w:pPr>
      <w:r>
        <w:rPr>
          <w:rStyle w:val="SubtleEmphasis"/>
        </w:rPr>
        <w:t>Document any analysis of data outliers and their impact on model development / outputs. Provide support for the selected approach for treating the outliers (if any).</w:t>
      </w:r>
    </w:p>
    <w:p w14:paraId="74C18F2A" w14:textId="77777777" w:rsidR="002C57A9" w:rsidRPr="00755A3D" w:rsidRDefault="002C57A9" w:rsidP="002C57A9"/>
    <w:p w14:paraId="409E31B9" w14:textId="77777777" w:rsidR="005B4F5C" w:rsidRDefault="005B4F5C" w:rsidP="005B4F5C">
      <w:pPr>
        <w:shd w:val="clear" w:color="auto" w:fill="DAEEF3" w:themeFill="accent5" w:themeFillTint="33"/>
        <w:rPr>
          <w:rFonts w:ascii="Aptos Narrow" w:hAnsi="Aptos Narrow"/>
        </w:rPr>
      </w:pPr>
      <w:bookmarkStart w:id="1174" w:name="OLE_LINK21"/>
      <w:r>
        <w:rPr>
          <w:rFonts w:ascii="Aptos Narrow" w:hAnsi="Aptos Narrow"/>
        </w:rPr>
        <w:t xml:space="preserve">Model Owner: </w:t>
      </w:r>
      <w:r w:rsidR="00C719C8">
        <w:rPr>
          <w:rFonts w:ascii="Aptos Narrow" w:hAnsi="Aptos Narrow"/>
        </w:rPr>
        <w:t xml:space="preserve"> </w:t>
      </w:r>
    </w:p>
    <w:p w14:paraId="0FE65C9A" w14:textId="77777777" w:rsidR="005B4F5C" w:rsidRDefault="005B4F5C" w:rsidP="005B4F5C">
      <w:pPr>
        <w:shd w:val="clear" w:color="auto" w:fill="DAEEF3" w:themeFill="accent5" w:themeFillTint="33"/>
        <w:rPr>
          <w:rFonts w:ascii="Aptos Narrow" w:hAnsi="Aptos Narrow"/>
        </w:rPr>
      </w:pPr>
    </w:p>
    <w:p w14:paraId="12C3E5AE" w14:textId="56C5F56C" w:rsidR="37C3EFE9" w:rsidRDefault="37C3EFE9" w:rsidP="64F2A71C">
      <w:pPr>
        <w:shd w:val="clear" w:color="auto" w:fill="DAEEF3" w:themeFill="accent5" w:themeFillTint="33"/>
        <w:jc w:val="both"/>
      </w:pPr>
      <w:r w:rsidRPr="64F2A71C">
        <w:rPr>
          <w:rFonts w:ascii="Aptos Narrow" w:eastAsia="Aptos Narrow" w:hAnsi="Aptos Narrow" w:cs="Aptos Narrow"/>
        </w:rPr>
        <w:t xml:space="preserve">FIS </w:t>
      </w:r>
      <w:proofErr w:type="spellStart"/>
      <w:r w:rsidRPr="64F2A71C">
        <w:rPr>
          <w:rFonts w:ascii="Aptos Narrow" w:eastAsia="Aptos Narrow" w:hAnsi="Aptos Narrow" w:cs="Aptos Narrow"/>
        </w:rPr>
        <w:t>SecurLock</w:t>
      </w:r>
      <w:proofErr w:type="spellEnd"/>
      <w:r w:rsidRPr="64F2A71C">
        <w:rPr>
          <w:rFonts w:ascii="Aptos Narrow" w:eastAsia="Aptos Narrow" w:hAnsi="Aptos Narrow" w:cs="Aptos Narrow"/>
        </w:rPr>
        <w:t xml:space="preserve"> Predict follows a rule-based system that utilizes FICO Falcon's transaction scoring capabilities. These scores are utilized by </w:t>
      </w:r>
      <w:proofErr w:type="spellStart"/>
      <w:r w:rsidRPr="64F2A71C">
        <w:rPr>
          <w:rFonts w:ascii="Aptos Narrow" w:eastAsia="Aptos Narrow" w:hAnsi="Aptos Narrow" w:cs="Aptos Narrow"/>
        </w:rPr>
        <w:t>SecurLock</w:t>
      </w:r>
      <w:proofErr w:type="spellEnd"/>
      <w:r w:rsidRPr="64F2A71C">
        <w:rPr>
          <w:rFonts w:ascii="Aptos Narrow" w:eastAsia="Aptos Narrow" w:hAnsi="Aptos Narrow" w:cs="Aptos Narrow"/>
        </w:rPr>
        <w:t xml:space="preserve"> to obtain a decision, with its predefined rules acting as the main model processing unit. The risk scores provided by Falcon Fraud Manager are generated by the proprietary neural network technology by FICO.  </w:t>
      </w:r>
    </w:p>
    <w:p w14:paraId="7AEBCB52" w14:textId="14812869" w:rsidR="004F2826" w:rsidRDefault="41CFC833" w:rsidP="00AE23CC">
      <w:pPr>
        <w:shd w:val="clear" w:color="auto" w:fill="DAEEF3" w:themeFill="accent5" w:themeFillTint="33"/>
        <w:jc w:val="both"/>
        <w:rPr>
          <w:ins w:id="1175" w:author="Sidharth Puri-NE" w:date="2025-03-19T18:57:00Z" w16du:dateUtc="2025-03-19T13:27:00Z"/>
          <w:rFonts w:ascii="Aptos Narrow" w:hAnsi="Aptos Narrow"/>
        </w:rPr>
      </w:pPr>
      <w:ins w:id="1176" w:author="Sidharth Puri-NE" w:date="2025-03-19T18:56:00Z">
        <w:r w:rsidRPr="64F2A71C">
          <w:rPr>
            <w:rFonts w:ascii="Aptos Narrow" w:hAnsi="Aptos Narrow"/>
          </w:rPr>
          <w:t>FICO uses various methods to interpolate the value</w:t>
        </w:r>
      </w:ins>
      <w:r w:rsidR="13DAC407" w:rsidRPr="64F2A71C">
        <w:rPr>
          <w:rFonts w:ascii="Aptos Narrow" w:hAnsi="Aptos Narrow"/>
        </w:rPr>
        <w:t xml:space="preserve"> </w:t>
      </w:r>
      <w:ins w:id="1177" w:author="Sidharth Puri-NE" w:date="2025-03-19T18:56:00Z">
        <w:r w:rsidRPr="64F2A71C">
          <w:rPr>
            <w:rFonts w:ascii="Aptos Narrow" w:hAnsi="Aptos Narrow"/>
          </w:rPr>
          <w:t>for the missing data for any given observation. FICO utilizes the following methods for missing data: for</w:t>
        </w:r>
      </w:ins>
      <w:r w:rsidR="399BAC58" w:rsidRPr="64F2A71C">
        <w:rPr>
          <w:rFonts w:ascii="Aptos Narrow" w:hAnsi="Aptos Narrow"/>
        </w:rPr>
        <w:t xml:space="preserve"> </w:t>
      </w:r>
      <w:ins w:id="1178" w:author="Sidharth Puri-NE" w:date="2025-03-19T18:56:00Z">
        <w:r w:rsidRPr="64F2A71C">
          <w:rPr>
            <w:rFonts w:ascii="Aptos Narrow" w:hAnsi="Aptos Narrow"/>
          </w:rPr>
          <w:t>categorical values FICO may use a 'missing' or 'default' value typically determined using the population frequency</w:t>
        </w:r>
      </w:ins>
      <w:r w:rsidR="0D0CF28C" w:rsidRPr="64F2A71C">
        <w:rPr>
          <w:rFonts w:ascii="Aptos Narrow" w:hAnsi="Aptos Narrow"/>
        </w:rPr>
        <w:t xml:space="preserve"> </w:t>
      </w:r>
      <w:ins w:id="1179" w:author="Sidharth Puri-NE" w:date="2025-03-19T18:56:00Z">
        <w:r w:rsidRPr="64F2A71C">
          <w:rPr>
            <w:rFonts w:ascii="Aptos Narrow" w:hAnsi="Aptos Narrow"/>
          </w:rPr>
          <w:t>distribution. For non-categorical fields FICO model</w:t>
        </w:r>
      </w:ins>
      <w:r w:rsidR="0F3E4250" w:rsidRPr="64F2A71C">
        <w:rPr>
          <w:rFonts w:ascii="Aptos Narrow" w:hAnsi="Aptos Narrow"/>
        </w:rPr>
        <w:t xml:space="preserve"> </w:t>
      </w:r>
      <w:ins w:id="1180" w:author="Sidharth Puri-NE" w:date="2025-03-19T18:56:00Z">
        <w:r w:rsidRPr="64F2A71C">
          <w:rPr>
            <w:rFonts w:ascii="Aptos Narrow" w:hAnsi="Aptos Narrow"/>
          </w:rPr>
          <w:t>default</w:t>
        </w:r>
      </w:ins>
      <w:r w:rsidR="71D11D46" w:rsidRPr="64F2A71C">
        <w:rPr>
          <w:rFonts w:ascii="Aptos Narrow" w:hAnsi="Aptos Narrow"/>
        </w:rPr>
        <w:t>s</w:t>
      </w:r>
      <w:ins w:id="1181" w:author="Sidharth Puri-NE" w:date="2025-03-19T18:56:00Z">
        <w:r w:rsidRPr="64F2A71C">
          <w:rPr>
            <w:rFonts w:ascii="Aptos Narrow" w:hAnsi="Aptos Narrow"/>
          </w:rPr>
          <w:t xml:space="preserve"> to the </w:t>
        </w:r>
        <w:proofErr w:type="gramStart"/>
        <w:r w:rsidRPr="64F2A71C">
          <w:rPr>
            <w:rFonts w:ascii="Aptos Narrow" w:hAnsi="Aptos Narrow"/>
          </w:rPr>
          <w:t>population</w:t>
        </w:r>
        <w:proofErr w:type="gramEnd"/>
        <w:r w:rsidRPr="64F2A71C">
          <w:rPr>
            <w:rFonts w:ascii="Aptos Narrow" w:hAnsi="Aptos Narrow"/>
          </w:rPr>
          <w:t xml:space="preserve"> mean value.</w:t>
        </w:r>
      </w:ins>
    </w:p>
    <w:p w14:paraId="4652AEFE" w14:textId="77777777" w:rsidR="00AE23CC" w:rsidRDefault="00AE23CC" w:rsidP="00AE23CC">
      <w:pPr>
        <w:shd w:val="clear" w:color="auto" w:fill="DAEEF3" w:themeFill="accent5" w:themeFillTint="33"/>
        <w:jc w:val="both"/>
        <w:rPr>
          <w:ins w:id="1182" w:author="Sidharth Puri-NE" w:date="2025-03-19T18:57:00Z" w16du:dateUtc="2025-03-19T13:27:00Z"/>
          <w:rFonts w:ascii="Aptos Narrow" w:hAnsi="Aptos Narrow"/>
        </w:rPr>
      </w:pPr>
    </w:p>
    <w:p w14:paraId="01DC68DB" w14:textId="77777777" w:rsidR="00AE23CC" w:rsidRPr="00AE23CC" w:rsidRDefault="00AE23CC" w:rsidP="00AE23CC">
      <w:pPr>
        <w:shd w:val="clear" w:color="auto" w:fill="DAEEF3" w:themeFill="accent5" w:themeFillTint="33"/>
        <w:jc w:val="both"/>
        <w:rPr>
          <w:ins w:id="1183" w:author="Sidharth Puri-NE" w:date="2025-03-19T18:58:00Z"/>
          <w:rFonts w:ascii="Aptos Narrow" w:hAnsi="Aptos Narrow"/>
        </w:rPr>
      </w:pPr>
      <w:ins w:id="1184" w:author="Sidharth Puri-NE" w:date="2025-03-19T18:58:00Z">
        <w:r w:rsidRPr="00AE23CC">
          <w:rPr>
            <w:rFonts w:ascii="Aptos Narrow" w:hAnsi="Aptos Narrow"/>
          </w:rPr>
          <w:t>The analysis is a systematic review of model performance based on the varying degrees of data quality. Fields are</w:t>
        </w:r>
      </w:ins>
    </w:p>
    <w:p w14:paraId="7FAF38CD" w14:textId="77777777" w:rsidR="00AE23CC" w:rsidRPr="00AE23CC" w:rsidRDefault="00AE23CC" w:rsidP="00AE23CC">
      <w:pPr>
        <w:shd w:val="clear" w:color="auto" w:fill="DAEEF3" w:themeFill="accent5" w:themeFillTint="33"/>
        <w:jc w:val="both"/>
        <w:rPr>
          <w:ins w:id="1185" w:author="Sidharth Puri-NE" w:date="2025-03-19T18:58:00Z"/>
          <w:rFonts w:ascii="Aptos Narrow" w:hAnsi="Aptos Narrow"/>
        </w:rPr>
      </w:pPr>
      <w:ins w:id="1186" w:author="Sidharth Puri-NE" w:date="2025-03-19T18:58:00Z">
        <w:r w:rsidRPr="00AE23CC">
          <w:rPr>
            <w:rFonts w:ascii="Aptos Narrow" w:hAnsi="Aptos Narrow"/>
          </w:rPr>
          <w:t>tested one at a time by randomly blanking out the field for various percentages of the observations. By reviewing</w:t>
        </w:r>
      </w:ins>
    </w:p>
    <w:p w14:paraId="002306DE" w14:textId="77777777" w:rsidR="00AE23CC" w:rsidRPr="00AE23CC" w:rsidRDefault="00AE23CC" w:rsidP="00AE23CC">
      <w:pPr>
        <w:shd w:val="clear" w:color="auto" w:fill="DAEEF3" w:themeFill="accent5" w:themeFillTint="33"/>
        <w:jc w:val="both"/>
        <w:rPr>
          <w:ins w:id="1187" w:author="Sidharth Puri-NE" w:date="2025-03-19T18:58:00Z"/>
          <w:rFonts w:ascii="Aptos Narrow" w:hAnsi="Aptos Narrow"/>
        </w:rPr>
      </w:pPr>
      <w:ins w:id="1188" w:author="Sidharth Puri-NE" w:date="2025-03-19T18:58:00Z">
        <w:r w:rsidRPr="00AE23CC">
          <w:rPr>
            <w:rFonts w:ascii="Aptos Narrow" w:hAnsi="Aptos Narrow"/>
          </w:rPr>
          <w:t xml:space="preserve">the degradation of model performance for each field and each level of missing data, FICO </w:t>
        </w:r>
        <w:proofErr w:type="gramStart"/>
        <w:r w:rsidRPr="00AE23CC">
          <w:rPr>
            <w:rFonts w:ascii="Aptos Narrow" w:hAnsi="Aptos Narrow"/>
          </w:rPr>
          <w:t>is able to</w:t>
        </w:r>
        <w:proofErr w:type="gramEnd"/>
        <w:r w:rsidRPr="00AE23CC">
          <w:rPr>
            <w:rFonts w:ascii="Aptos Narrow" w:hAnsi="Aptos Narrow"/>
          </w:rPr>
          <w:t xml:space="preserve"> determine</w:t>
        </w:r>
      </w:ins>
    </w:p>
    <w:p w14:paraId="5ACB168A" w14:textId="77777777" w:rsidR="00AE23CC" w:rsidRPr="00AE23CC" w:rsidRDefault="00AE23CC" w:rsidP="00AE23CC">
      <w:pPr>
        <w:shd w:val="clear" w:color="auto" w:fill="DAEEF3" w:themeFill="accent5" w:themeFillTint="33"/>
        <w:jc w:val="both"/>
        <w:rPr>
          <w:ins w:id="1189" w:author="Sidharth Puri-NE" w:date="2025-03-19T18:58:00Z"/>
          <w:rFonts w:ascii="Aptos Narrow" w:hAnsi="Aptos Narrow"/>
        </w:rPr>
      </w:pPr>
      <w:ins w:id="1190" w:author="Sidharth Puri-NE" w:date="2025-03-19T18:58:00Z">
        <w:r w:rsidRPr="00AE23CC">
          <w:rPr>
            <w:rFonts w:ascii="Aptos Narrow" w:hAnsi="Aptos Narrow"/>
          </w:rPr>
          <w:t>which fields are most important to performance. In addition to blank-out analysis, model performance impacts</w:t>
        </w:r>
      </w:ins>
    </w:p>
    <w:p w14:paraId="3C2C8633" w14:textId="77777777" w:rsidR="00AE23CC" w:rsidRPr="00AE23CC" w:rsidRDefault="00AE23CC" w:rsidP="00AE23CC">
      <w:pPr>
        <w:shd w:val="clear" w:color="auto" w:fill="DAEEF3" w:themeFill="accent5" w:themeFillTint="33"/>
        <w:jc w:val="both"/>
        <w:rPr>
          <w:ins w:id="1191" w:author="Sidharth Puri-NE" w:date="2025-03-19T18:58:00Z"/>
          <w:rFonts w:ascii="Aptos Narrow" w:hAnsi="Aptos Narrow"/>
        </w:rPr>
      </w:pPr>
      <w:ins w:id="1192" w:author="Sidharth Puri-NE" w:date="2025-03-19T18:58:00Z">
        <w:r w:rsidRPr="00AE23CC">
          <w:rPr>
            <w:rFonts w:ascii="Aptos Narrow" w:hAnsi="Aptos Narrow"/>
          </w:rPr>
          <w:t>are reviewed for invalid field values to ensure the model robustly handles data discrepancies. For example, FICO</w:t>
        </w:r>
      </w:ins>
    </w:p>
    <w:p w14:paraId="13252121" w14:textId="77777777" w:rsidR="00AE23CC" w:rsidRPr="00AE23CC" w:rsidRDefault="00AE23CC" w:rsidP="00AE23CC">
      <w:pPr>
        <w:shd w:val="clear" w:color="auto" w:fill="DAEEF3" w:themeFill="accent5" w:themeFillTint="33"/>
        <w:jc w:val="both"/>
        <w:rPr>
          <w:ins w:id="1193" w:author="Sidharth Puri-NE" w:date="2025-03-19T18:58:00Z"/>
          <w:rFonts w:ascii="Aptos Narrow" w:hAnsi="Aptos Narrow"/>
        </w:rPr>
      </w:pPr>
      <w:ins w:id="1194" w:author="Sidharth Puri-NE" w:date="2025-03-19T18:58:00Z">
        <w:r w:rsidRPr="00AE23CC">
          <w:rPr>
            <w:rFonts w:ascii="Aptos Narrow" w:hAnsi="Aptos Narrow"/>
          </w:rPr>
          <w:t>has evaluated model performance degradation after increasing the transaction amount by 10% in 15% of the</w:t>
        </w:r>
      </w:ins>
    </w:p>
    <w:p w14:paraId="1274B739" w14:textId="77777777" w:rsidR="00AE23CC" w:rsidRPr="00AE23CC" w:rsidRDefault="00AE23CC" w:rsidP="00AE23CC">
      <w:pPr>
        <w:shd w:val="clear" w:color="auto" w:fill="DAEEF3" w:themeFill="accent5" w:themeFillTint="33"/>
        <w:jc w:val="both"/>
        <w:rPr>
          <w:ins w:id="1195" w:author="Sidharth Puri-NE" w:date="2025-03-19T18:58:00Z"/>
          <w:rFonts w:ascii="Aptos Narrow" w:hAnsi="Aptos Narrow"/>
        </w:rPr>
      </w:pPr>
      <w:ins w:id="1196" w:author="Sidharth Puri-NE" w:date="2025-03-19T18:58:00Z">
        <w:r w:rsidRPr="00AE23CC">
          <w:rPr>
            <w:rFonts w:ascii="Aptos Narrow" w:hAnsi="Aptos Narrow"/>
          </w:rPr>
          <w:t>transactions, as summarized in the following table:</w:t>
        </w:r>
      </w:ins>
    </w:p>
    <w:p w14:paraId="7D53DC0F" w14:textId="5F75BB84" w:rsidR="00AE23CC" w:rsidRDefault="00AE23CC" w:rsidP="00AE23CC">
      <w:pPr>
        <w:shd w:val="clear" w:color="auto" w:fill="DAEEF3" w:themeFill="accent5" w:themeFillTint="33"/>
        <w:jc w:val="both"/>
        <w:rPr>
          <w:ins w:id="1197" w:author="Sidharth Puri-NE" w:date="2025-03-19T18:58:00Z" w16du:dateUtc="2025-03-19T13:28:00Z"/>
          <w:rFonts w:ascii="Aptos Narrow" w:hAnsi="Aptos Narrow"/>
          <w:b/>
          <w:bCs/>
        </w:rPr>
      </w:pPr>
    </w:p>
    <w:tbl>
      <w:tblPr>
        <w:tblStyle w:val="TableGrid"/>
        <w:tblW w:w="0" w:type="auto"/>
        <w:tblLook w:val="04A0" w:firstRow="1" w:lastRow="0" w:firstColumn="1" w:lastColumn="0" w:noHBand="0" w:noVBand="1"/>
      </w:tblPr>
      <w:tblGrid>
        <w:gridCol w:w="3356"/>
        <w:gridCol w:w="3357"/>
        <w:gridCol w:w="3357"/>
      </w:tblGrid>
      <w:tr w:rsidR="00AE23CC" w14:paraId="39F75A9B" w14:textId="77777777" w:rsidTr="00AE23CC">
        <w:trPr>
          <w:ins w:id="1198" w:author="Sidharth Puri-NE" w:date="2025-03-19T18:58:00Z"/>
        </w:trPr>
        <w:tc>
          <w:tcPr>
            <w:tcW w:w="3356" w:type="dxa"/>
          </w:tcPr>
          <w:p w14:paraId="489C3A21" w14:textId="58B76A95" w:rsidR="00AE23CC" w:rsidRDefault="00AE23CC" w:rsidP="00AE23CC">
            <w:pPr>
              <w:jc w:val="both"/>
              <w:rPr>
                <w:ins w:id="1199" w:author="Sidharth Puri-NE" w:date="2025-03-19T18:58:00Z" w16du:dateUtc="2025-03-19T13:28:00Z"/>
                <w:rFonts w:ascii="Aptos Narrow" w:hAnsi="Aptos Narrow"/>
                <w:b/>
                <w:bCs/>
              </w:rPr>
            </w:pPr>
            <w:ins w:id="1200" w:author="Sidharth Puri-NE" w:date="2025-03-19T18:58:00Z" w16du:dateUtc="2025-03-19T13:28:00Z">
              <w:r>
                <w:rPr>
                  <w:rFonts w:ascii="Aptos Narrow" w:hAnsi="Aptos Narrow"/>
                  <w:b/>
                  <w:bCs/>
                </w:rPr>
                <w:t>Model</w:t>
              </w:r>
            </w:ins>
          </w:p>
        </w:tc>
        <w:tc>
          <w:tcPr>
            <w:tcW w:w="3357" w:type="dxa"/>
          </w:tcPr>
          <w:p w14:paraId="2C6ED6C9" w14:textId="15C4DA7F" w:rsidR="00AE23CC" w:rsidRPr="00AE23CC" w:rsidRDefault="00AE23CC" w:rsidP="00AE23CC">
            <w:pPr>
              <w:jc w:val="both"/>
              <w:rPr>
                <w:ins w:id="1201" w:author="Sidharth Puri-NE" w:date="2025-03-19T18:58:00Z" w16du:dateUtc="2025-03-19T13:28:00Z"/>
                <w:rFonts w:ascii="Aptos Narrow" w:hAnsi="Aptos Narrow"/>
                <w:b/>
                <w:bCs/>
              </w:rPr>
            </w:pPr>
            <w:ins w:id="1202" w:author="Sidharth Puri-NE" w:date="2025-03-19T18:59:00Z" w16du:dateUtc="2025-03-19T13:29:00Z">
              <w:r w:rsidRPr="00AE23CC">
                <w:rPr>
                  <w:rFonts w:ascii="Aptos Narrow" w:hAnsi="Aptos Narrow"/>
                  <w:b/>
                  <w:bCs/>
                  <w:rPrChange w:id="1203" w:author="Sidharth Puri-NE" w:date="2025-03-19T19:00:00Z" w16du:dateUtc="2025-03-19T13:30:00Z">
                    <w:rPr>
                      <w:rFonts w:ascii="Aptos Narrow" w:hAnsi="Aptos Narrow"/>
                    </w:rPr>
                  </w:rPrChange>
                </w:rPr>
                <w:t>ADR impact (%)</w:t>
              </w:r>
            </w:ins>
          </w:p>
        </w:tc>
        <w:tc>
          <w:tcPr>
            <w:tcW w:w="3357" w:type="dxa"/>
          </w:tcPr>
          <w:p w14:paraId="3332ABD8" w14:textId="0DE29512" w:rsidR="00AE23CC" w:rsidRPr="00AE23CC" w:rsidRDefault="00AE23CC" w:rsidP="00AE23CC">
            <w:pPr>
              <w:jc w:val="both"/>
              <w:rPr>
                <w:ins w:id="1204" w:author="Sidharth Puri-NE" w:date="2025-03-19T18:58:00Z" w16du:dateUtc="2025-03-19T13:28:00Z"/>
                <w:rFonts w:ascii="Aptos Narrow" w:hAnsi="Aptos Narrow"/>
                <w:b/>
                <w:bCs/>
              </w:rPr>
            </w:pPr>
            <w:ins w:id="1205" w:author="Sidharth Puri-NE" w:date="2025-03-19T18:58:00Z" w16du:dateUtc="2025-03-19T13:28:00Z">
              <w:r w:rsidRPr="00AE23CC">
                <w:rPr>
                  <w:rFonts w:ascii="Aptos Narrow" w:hAnsi="Aptos Narrow"/>
                  <w:b/>
                  <w:bCs/>
                  <w:rPrChange w:id="1206" w:author="Sidharth Puri-NE" w:date="2025-03-19T19:00:00Z" w16du:dateUtc="2025-03-19T13:30:00Z">
                    <w:rPr>
                      <w:rFonts w:ascii="Aptos Narrow" w:hAnsi="Aptos Narrow"/>
                    </w:rPr>
                  </w:rPrChange>
                </w:rPr>
                <w:t>RTVDR impact (%)</w:t>
              </w:r>
            </w:ins>
          </w:p>
        </w:tc>
      </w:tr>
      <w:tr w:rsidR="00AE23CC" w14:paraId="1468636F" w14:textId="77777777" w:rsidTr="00AE23CC">
        <w:trPr>
          <w:ins w:id="1207" w:author="Sidharth Puri-NE" w:date="2025-03-19T18:58:00Z"/>
        </w:trPr>
        <w:tc>
          <w:tcPr>
            <w:tcW w:w="3356" w:type="dxa"/>
          </w:tcPr>
          <w:p w14:paraId="615BBDAE" w14:textId="1367BE1A" w:rsidR="00AE23CC" w:rsidRDefault="00AE23CC" w:rsidP="00AE23CC">
            <w:pPr>
              <w:jc w:val="both"/>
              <w:rPr>
                <w:ins w:id="1208" w:author="Sidharth Puri-NE" w:date="2025-03-19T18:58:00Z" w16du:dateUtc="2025-03-19T13:28:00Z"/>
                <w:rFonts w:ascii="Aptos Narrow" w:hAnsi="Aptos Narrow"/>
                <w:b/>
                <w:bCs/>
              </w:rPr>
            </w:pPr>
            <w:ins w:id="1209" w:author="Sidharth Puri-NE" w:date="2025-03-19T18:59:00Z" w16du:dateUtc="2025-03-19T13:29:00Z">
              <w:r w:rsidRPr="00AE23CC">
                <w:rPr>
                  <w:rFonts w:ascii="Aptos Narrow" w:hAnsi="Aptos Narrow"/>
                </w:rPr>
                <w:t>FFM US Debit v26 - SIG</w:t>
              </w:r>
            </w:ins>
          </w:p>
        </w:tc>
        <w:tc>
          <w:tcPr>
            <w:tcW w:w="3357" w:type="dxa"/>
          </w:tcPr>
          <w:p w14:paraId="1788A018" w14:textId="25FC4D23" w:rsidR="00AE23CC" w:rsidRPr="00AE23CC" w:rsidRDefault="00AE23CC" w:rsidP="00AE23CC">
            <w:pPr>
              <w:jc w:val="both"/>
              <w:rPr>
                <w:ins w:id="1210" w:author="Sidharth Puri-NE" w:date="2025-03-19T18:58:00Z" w16du:dateUtc="2025-03-19T13:28:00Z"/>
                <w:rFonts w:ascii="Aptos Narrow" w:hAnsi="Aptos Narrow"/>
                <w:rPrChange w:id="1211" w:author="Sidharth Puri-NE" w:date="2025-03-19T19:00:00Z" w16du:dateUtc="2025-03-19T13:30:00Z">
                  <w:rPr>
                    <w:ins w:id="1212" w:author="Sidharth Puri-NE" w:date="2025-03-19T18:58:00Z" w16du:dateUtc="2025-03-19T13:28:00Z"/>
                    <w:rFonts w:ascii="Aptos Narrow" w:hAnsi="Aptos Narrow"/>
                    <w:b/>
                    <w:bCs/>
                  </w:rPr>
                </w:rPrChange>
              </w:rPr>
            </w:pPr>
            <w:ins w:id="1213" w:author="Sidharth Puri-NE" w:date="2025-03-19T18:59:00Z" w16du:dateUtc="2025-03-19T13:29:00Z">
              <w:r w:rsidRPr="00AE23CC">
                <w:rPr>
                  <w:rFonts w:ascii="Aptos Narrow" w:hAnsi="Aptos Narrow"/>
                  <w:rPrChange w:id="1214" w:author="Sidharth Puri-NE" w:date="2025-03-19T19:00:00Z" w16du:dateUtc="2025-03-19T13:30:00Z">
                    <w:rPr>
                      <w:rFonts w:ascii="Aptos Narrow" w:hAnsi="Aptos Narrow"/>
                      <w:b/>
                      <w:bCs/>
                    </w:rPr>
                  </w:rPrChange>
                </w:rPr>
                <w:t>1.29%</w:t>
              </w:r>
            </w:ins>
          </w:p>
        </w:tc>
        <w:tc>
          <w:tcPr>
            <w:tcW w:w="3357" w:type="dxa"/>
          </w:tcPr>
          <w:p w14:paraId="6F727110" w14:textId="2465134D" w:rsidR="00AE23CC" w:rsidRPr="00AE23CC" w:rsidRDefault="00AE23CC" w:rsidP="00AE23CC">
            <w:pPr>
              <w:jc w:val="both"/>
              <w:rPr>
                <w:ins w:id="1215" w:author="Sidharth Puri-NE" w:date="2025-03-19T18:58:00Z" w16du:dateUtc="2025-03-19T13:28:00Z"/>
                <w:rFonts w:ascii="Aptos Narrow" w:hAnsi="Aptos Narrow"/>
                <w:rPrChange w:id="1216" w:author="Sidharth Puri-NE" w:date="2025-03-19T19:00:00Z" w16du:dateUtc="2025-03-19T13:30:00Z">
                  <w:rPr>
                    <w:ins w:id="1217" w:author="Sidharth Puri-NE" w:date="2025-03-19T18:58:00Z" w16du:dateUtc="2025-03-19T13:28:00Z"/>
                    <w:rFonts w:ascii="Aptos Narrow" w:hAnsi="Aptos Narrow"/>
                    <w:b/>
                    <w:bCs/>
                  </w:rPr>
                </w:rPrChange>
              </w:rPr>
            </w:pPr>
            <w:ins w:id="1218" w:author="Sidharth Puri-NE" w:date="2025-03-19T18:59:00Z" w16du:dateUtc="2025-03-19T13:29:00Z">
              <w:r w:rsidRPr="00AE23CC">
                <w:rPr>
                  <w:rFonts w:ascii="Aptos Narrow" w:hAnsi="Aptos Narrow"/>
                  <w:rPrChange w:id="1219" w:author="Sidharth Puri-NE" w:date="2025-03-19T19:00:00Z" w16du:dateUtc="2025-03-19T13:30:00Z">
                    <w:rPr>
                      <w:rFonts w:ascii="Aptos Narrow" w:hAnsi="Aptos Narrow"/>
                      <w:b/>
                      <w:bCs/>
                    </w:rPr>
                  </w:rPrChange>
                </w:rPr>
                <w:t>2.04%</w:t>
              </w:r>
            </w:ins>
          </w:p>
        </w:tc>
      </w:tr>
      <w:tr w:rsidR="00AE23CC" w14:paraId="32FE246B" w14:textId="77777777" w:rsidTr="00AE23CC">
        <w:trPr>
          <w:ins w:id="1220" w:author="Sidharth Puri-NE" w:date="2025-03-19T18:58:00Z"/>
        </w:trPr>
        <w:tc>
          <w:tcPr>
            <w:tcW w:w="3356" w:type="dxa"/>
          </w:tcPr>
          <w:p w14:paraId="03BB4D1B" w14:textId="4FA74E8D" w:rsidR="00AE23CC" w:rsidRDefault="00AE23CC" w:rsidP="00AE23CC">
            <w:pPr>
              <w:jc w:val="both"/>
              <w:rPr>
                <w:ins w:id="1221" w:author="Sidharth Puri-NE" w:date="2025-03-19T18:58:00Z" w16du:dateUtc="2025-03-19T13:28:00Z"/>
                <w:rFonts w:ascii="Aptos Narrow" w:hAnsi="Aptos Narrow"/>
                <w:b/>
                <w:bCs/>
              </w:rPr>
            </w:pPr>
            <w:ins w:id="1222" w:author="Sidharth Puri-NE" w:date="2025-03-19T18:59:00Z" w16du:dateUtc="2025-03-19T13:29:00Z">
              <w:r w:rsidRPr="00AE23CC">
                <w:rPr>
                  <w:rFonts w:ascii="Aptos Narrow" w:hAnsi="Aptos Narrow"/>
                </w:rPr>
                <w:t>FP US Debit v26 - SIG</w:t>
              </w:r>
            </w:ins>
          </w:p>
        </w:tc>
        <w:tc>
          <w:tcPr>
            <w:tcW w:w="3357" w:type="dxa"/>
          </w:tcPr>
          <w:p w14:paraId="4389A5A1" w14:textId="6CD555CE" w:rsidR="00AE23CC" w:rsidRPr="00AE23CC" w:rsidRDefault="00AE23CC" w:rsidP="00AE23CC">
            <w:pPr>
              <w:jc w:val="both"/>
              <w:rPr>
                <w:ins w:id="1223" w:author="Sidharth Puri-NE" w:date="2025-03-19T18:58:00Z" w16du:dateUtc="2025-03-19T13:28:00Z"/>
                <w:rFonts w:ascii="Aptos Narrow" w:hAnsi="Aptos Narrow"/>
                <w:rPrChange w:id="1224" w:author="Sidharth Puri-NE" w:date="2025-03-19T19:00:00Z" w16du:dateUtc="2025-03-19T13:30:00Z">
                  <w:rPr>
                    <w:ins w:id="1225" w:author="Sidharth Puri-NE" w:date="2025-03-19T18:58:00Z" w16du:dateUtc="2025-03-19T13:28:00Z"/>
                    <w:rFonts w:ascii="Aptos Narrow" w:hAnsi="Aptos Narrow"/>
                    <w:b/>
                    <w:bCs/>
                  </w:rPr>
                </w:rPrChange>
              </w:rPr>
            </w:pPr>
            <w:ins w:id="1226" w:author="Sidharth Puri-NE" w:date="2025-03-19T19:00:00Z" w16du:dateUtc="2025-03-19T13:30:00Z">
              <w:r w:rsidRPr="00AE23CC">
                <w:rPr>
                  <w:rFonts w:ascii="Aptos Narrow" w:hAnsi="Aptos Narrow"/>
                  <w:rPrChange w:id="1227" w:author="Sidharth Puri-NE" w:date="2025-03-19T19:00:00Z" w16du:dateUtc="2025-03-19T13:30:00Z">
                    <w:rPr>
                      <w:rFonts w:ascii="Aptos Narrow" w:hAnsi="Aptos Narrow"/>
                      <w:b/>
                      <w:bCs/>
                    </w:rPr>
                  </w:rPrChange>
                </w:rPr>
                <w:t>1.08%</w:t>
              </w:r>
            </w:ins>
          </w:p>
        </w:tc>
        <w:tc>
          <w:tcPr>
            <w:tcW w:w="3357" w:type="dxa"/>
          </w:tcPr>
          <w:p w14:paraId="12A3DA66" w14:textId="2615B983" w:rsidR="00AE23CC" w:rsidRPr="00AE23CC" w:rsidRDefault="00AE23CC" w:rsidP="00AE23CC">
            <w:pPr>
              <w:jc w:val="both"/>
              <w:rPr>
                <w:ins w:id="1228" w:author="Sidharth Puri-NE" w:date="2025-03-19T18:58:00Z" w16du:dateUtc="2025-03-19T13:28:00Z"/>
                <w:rFonts w:ascii="Aptos Narrow" w:hAnsi="Aptos Narrow"/>
                <w:rPrChange w:id="1229" w:author="Sidharth Puri-NE" w:date="2025-03-19T19:00:00Z" w16du:dateUtc="2025-03-19T13:30:00Z">
                  <w:rPr>
                    <w:ins w:id="1230" w:author="Sidharth Puri-NE" w:date="2025-03-19T18:58:00Z" w16du:dateUtc="2025-03-19T13:28:00Z"/>
                    <w:rFonts w:ascii="Aptos Narrow" w:hAnsi="Aptos Narrow"/>
                    <w:b/>
                    <w:bCs/>
                  </w:rPr>
                </w:rPrChange>
              </w:rPr>
            </w:pPr>
            <w:ins w:id="1231" w:author="Sidharth Puri-NE" w:date="2025-03-19T18:59:00Z" w16du:dateUtc="2025-03-19T13:29:00Z">
              <w:r w:rsidRPr="00AE23CC">
                <w:rPr>
                  <w:rFonts w:ascii="Aptos Narrow" w:hAnsi="Aptos Narrow"/>
                  <w:rPrChange w:id="1232" w:author="Sidharth Puri-NE" w:date="2025-03-19T19:00:00Z" w16du:dateUtc="2025-03-19T13:30:00Z">
                    <w:rPr>
                      <w:rFonts w:ascii="Aptos Narrow" w:hAnsi="Aptos Narrow"/>
                      <w:b/>
                      <w:bCs/>
                    </w:rPr>
                  </w:rPrChange>
                </w:rPr>
                <w:t>1.90%</w:t>
              </w:r>
            </w:ins>
          </w:p>
        </w:tc>
      </w:tr>
      <w:tr w:rsidR="00AE23CC" w14:paraId="5CBF70EA" w14:textId="77777777" w:rsidTr="00AE23CC">
        <w:trPr>
          <w:ins w:id="1233" w:author="Sidharth Puri-NE" w:date="2025-03-19T18:58:00Z"/>
        </w:trPr>
        <w:tc>
          <w:tcPr>
            <w:tcW w:w="3356" w:type="dxa"/>
          </w:tcPr>
          <w:p w14:paraId="5AC7DA89" w14:textId="41CB4F6C" w:rsidR="00AE23CC" w:rsidRDefault="00AE23CC" w:rsidP="00AE23CC">
            <w:pPr>
              <w:jc w:val="both"/>
              <w:rPr>
                <w:ins w:id="1234" w:author="Sidharth Puri-NE" w:date="2025-03-19T18:58:00Z" w16du:dateUtc="2025-03-19T13:28:00Z"/>
                <w:rFonts w:ascii="Aptos Narrow" w:hAnsi="Aptos Narrow"/>
                <w:b/>
                <w:bCs/>
              </w:rPr>
            </w:pPr>
            <w:ins w:id="1235" w:author="Sidharth Puri-NE" w:date="2025-03-19T18:59:00Z" w16du:dateUtc="2025-03-19T13:29:00Z">
              <w:r w:rsidRPr="00AE23CC">
                <w:rPr>
                  <w:rFonts w:ascii="Aptos Narrow" w:hAnsi="Aptos Narrow"/>
                </w:rPr>
                <w:t>FFM US Debit v26 - PIN</w:t>
              </w:r>
            </w:ins>
          </w:p>
        </w:tc>
        <w:tc>
          <w:tcPr>
            <w:tcW w:w="3357" w:type="dxa"/>
          </w:tcPr>
          <w:p w14:paraId="4017A66A" w14:textId="1E1DC61F" w:rsidR="00AE23CC" w:rsidRPr="00AE23CC" w:rsidRDefault="00AE23CC" w:rsidP="00AE23CC">
            <w:pPr>
              <w:jc w:val="both"/>
              <w:rPr>
                <w:ins w:id="1236" w:author="Sidharth Puri-NE" w:date="2025-03-19T18:58:00Z" w16du:dateUtc="2025-03-19T13:28:00Z"/>
                <w:rFonts w:ascii="Aptos Narrow" w:hAnsi="Aptos Narrow"/>
                <w:rPrChange w:id="1237" w:author="Sidharth Puri-NE" w:date="2025-03-19T19:00:00Z" w16du:dateUtc="2025-03-19T13:30:00Z">
                  <w:rPr>
                    <w:ins w:id="1238" w:author="Sidharth Puri-NE" w:date="2025-03-19T18:58:00Z" w16du:dateUtc="2025-03-19T13:28:00Z"/>
                    <w:rFonts w:ascii="Aptos Narrow" w:hAnsi="Aptos Narrow"/>
                    <w:b/>
                    <w:bCs/>
                  </w:rPr>
                </w:rPrChange>
              </w:rPr>
            </w:pPr>
            <w:ins w:id="1239" w:author="Sidharth Puri-NE" w:date="2025-03-19T19:00:00Z" w16du:dateUtc="2025-03-19T13:30:00Z">
              <w:r w:rsidRPr="00AE23CC">
                <w:rPr>
                  <w:rFonts w:ascii="Aptos Narrow" w:hAnsi="Aptos Narrow"/>
                  <w:rPrChange w:id="1240" w:author="Sidharth Puri-NE" w:date="2025-03-19T19:00:00Z" w16du:dateUtc="2025-03-19T13:30:00Z">
                    <w:rPr>
                      <w:rFonts w:ascii="Aptos Narrow" w:hAnsi="Aptos Narrow"/>
                      <w:b/>
                      <w:bCs/>
                    </w:rPr>
                  </w:rPrChange>
                </w:rPr>
                <w:t>0.28%</w:t>
              </w:r>
            </w:ins>
          </w:p>
        </w:tc>
        <w:tc>
          <w:tcPr>
            <w:tcW w:w="3357" w:type="dxa"/>
          </w:tcPr>
          <w:p w14:paraId="665818E2" w14:textId="572B5F2C" w:rsidR="00AE23CC" w:rsidRPr="00AE23CC" w:rsidRDefault="00AE23CC" w:rsidP="00AE23CC">
            <w:pPr>
              <w:jc w:val="both"/>
              <w:rPr>
                <w:ins w:id="1241" w:author="Sidharth Puri-NE" w:date="2025-03-19T18:58:00Z" w16du:dateUtc="2025-03-19T13:28:00Z"/>
                <w:rFonts w:ascii="Aptos Narrow" w:hAnsi="Aptos Narrow"/>
                <w:rPrChange w:id="1242" w:author="Sidharth Puri-NE" w:date="2025-03-19T19:00:00Z" w16du:dateUtc="2025-03-19T13:30:00Z">
                  <w:rPr>
                    <w:ins w:id="1243" w:author="Sidharth Puri-NE" w:date="2025-03-19T18:58:00Z" w16du:dateUtc="2025-03-19T13:28:00Z"/>
                    <w:rFonts w:ascii="Aptos Narrow" w:hAnsi="Aptos Narrow"/>
                    <w:b/>
                    <w:bCs/>
                  </w:rPr>
                </w:rPrChange>
              </w:rPr>
            </w:pPr>
            <w:ins w:id="1244" w:author="Sidharth Puri-NE" w:date="2025-03-19T18:59:00Z" w16du:dateUtc="2025-03-19T13:29:00Z">
              <w:r w:rsidRPr="00AE23CC">
                <w:rPr>
                  <w:rFonts w:ascii="Aptos Narrow" w:hAnsi="Aptos Narrow"/>
                  <w:rPrChange w:id="1245" w:author="Sidharth Puri-NE" w:date="2025-03-19T19:00:00Z" w16du:dateUtc="2025-03-19T13:30:00Z">
                    <w:rPr>
                      <w:rFonts w:ascii="Aptos Narrow" w:hAnsi="Aptos Narrow"/>
                      <w:b/>
                      <w:bCs/>
                    </w:rPr>
                  </w:rPrChange>
                </w:rPr>
                <w:t>1.51</w:t>
              </w:r>
            </w:ins>
            <w:ins w:id="1246" w:author="Sidharth Puri-NE" w:date="2025-03-19T19:00:00Z" w16du:dateUtc="2025-03-19T13:30:00Z">
              <w:r w:rsidRPr="00AE23CC">
                <w:rPr>
                  <w:rFonts w:ascii="Aptos Narrow" w:hAnsi="Aptos Narrow"/>
                  <w:rPrChange w:id="1247" w:author="Sidharth Puri-NE" w:date="2025-03-19T19:00:00Z" w16du:dateUtc="2025-03-19T13:30:00Z">
                    <w:rPr>
                      <w:rFonts w:ascii="Aptos Narrow" w:hAnsi="Aptos Narrow"/>
                      <w:b/>
                      <w:bCs/>
                    </w:rPr>
                  </w:rPrChange>
                </w:rPr>
                <w:t>%</w:t>
              </w:r>
            </w:ins>
          </w:p>
        </w:tc>
      </w:tr>
    </w:tbl>
    <w:p w14:paraId="7122227C" w14:textId="77777777" w:rsidR="00AE23CC" w:rsidRDefault="00AE23CC" w:rsidP="00AE23CC">
      <w:pPr>
        <w:shd w:val="clear" w:color="auto" w:fill="DAEEF3" w:themeFill="accent5" w:themeFillTint="33"/>
        <w:jc w:val="both"/>
        <w:rPr>
          <w:ins w:id="1248" w:author="Sidharth Puri-NE" w:date="2025-03-19T18:58:00Z" w16du:dateUtc="2025-03-19T13:28:00Z"/>
          <w:rFonts w:ascii="Aptos Narrow" w:hAnsi="Aptos Narrow"/>
          <w:b/>
          <w:bCs/>
        </w:rPr>
      </w:pPr>
    </w:p>
    <w:p w14:paraId="57064FB8" w14:textId="77777777" w:rsidR="00AE23CC" w:rsidRPr="00AE23CC" w:rsidRDefault="00AE23CC" w:rsidP="00AE23CC">
      <w:pPr>
        <w:shd w:val="clear" w:color="auto" w:fill="DAEEF3" w:themeFill="accent5" w:themeFillTint="33"/>
        <w:jc w:val="both"/>
        <w:rPr>
          <w:ins w:id="1249" w:author="Sidharth Puri-NE" w:date="2025-03-19T18:58:00Z"/>
          <w:rFonts w:ascii="Aptos Narrow" w:hAnsi="Aptos Narrow"/>
          <w:b/>
          <w:bCs/>
        </w:rPr>
      </w:pPr>
    </w:p>
    <w:p w14:paraId="152E2642" w14:textId="77777777" w:rsidR="00AE23CC" w:rsidRPr="00AE23CC" w:rsidRDefault="00AE23CC" w:rsidP="00AE23CC">
      <w:pPr>
        <w:shd w:val="clear" w:color="auto" w:fill="DAEEF3" w:themeFill="accent5" w:themeFillTint="33"/>
        <w:jc w:val="both"/>
        <w:rPr>
          <w:ins w:id="1250" w:author="Sidharth Puri-NE" w:date="2025-03-19T18:58:00Z"/>
          <w:rFonts w:ascii="Aptos Narrow" w:hAnsi="Aptos Narrow"/>
        </w:rPr>
      </w:pPr>
      <w:proofErr w:type="gramStart"/>
      <w:ins w:id="1251" w:author="Sidharth Puri-NE" w:date="2025-03-19T18:58:00Z">
        <w:r w:rsidRPr="00AE23CC">
          <w:rPr>
            <w:rFonts w:ascii="Aptos Narrow" w:hAnsi="Aptos Narrow"/>
          </w:rPr>
          <w:t>All of</w:t>
        </w:r>
        <w:proofErr w:type="gramEnd"/>
        <w:r w:rsidRPr="00AE23CC">
          <w:rPr>
            <w:rFonts w:ascii="Aptos Narrow" w:hAnsi="Aptos Narrow"/>
          </w:rPr>
          <w:t xml:space="preserve"> these tests help FICO support its clients with model performance and data quality inquiries to ensure the</w:t>
        </w:r>
      </w:ins>
    </w:p>
    <w:p w14:paraId="0B1A3DFC" w14:textId="267E80BA" w:rsidR="00AE23CC" w:rsidRDefault="00AE23CC" w:rsidP="00AE23CC">
      <w:pPr>
        <w:shd w:val="clear" w:color="auto" w:fill="DAEEF3" w:themeFill="accent5" w:themeFillTint="33"/>
        <w:jc w:val="both"/>
        <w:rPr>
          <w:rFonts w:ascii="Aptos Narrow" w:hAnsi="Aptos Narrow"/>
        </w:rPr>
      </w:pPr>
      <w:ins w:id="1252" w:author="Sidharth Puri-NE" w:date="2025-03-19T18:58:00Z">
        <w:r w:rsidRPr="00AE23CC">
          <w:rPr>
            <w:rFonts w:ascii="Aptos Narrow" w:hAnsi="Aptos Narrow"/>
          </w:rPr>
          <w:lastRenderedPageBreak/>
          <w:t>model is appropriate for a client’s portfolio.</w:t>
        </w:r>
      </w:ins>
    </w:p>
    <w:p w14:paraId="42E41282" w14:textId="6B774C2B" w:rsidR="004F2826" w:rsidRPr="003146C4" w:rsidDel="009A39A9" w:rsidRDefault="004F2826" w:rsidP="00351ADF">
      <w:pPr>
        <w:shd w:val="clear" w:color="auto" w:fill="DAEEF3" w:themeFill="accent5" w:themeFillTint="33"/>
        <w:jc w:val="both"/>
        <w:rPr>
          <w:del w:id="1253" w:author="Sidharth Puri-NE" w:date="2025-03-19T19:01:00Z" w16du:dateUtc="2025-03-19T13:31:00Z"/>
          <w:rFonts w:ascii="Aptos Narrow" w:hAnsi="Aptos Narrow"/>
          <w:b/>
          <w:bCs/>
        </w:rPr>
      </w:pPr>
      <w:del w:id="1254" w:author="Sidharth Puri-NE" w:date="2025-03-19T19:01:00Z" w16du:dateUtc="2025-03-19T13:31:00Z">
        <w:r w:rsidRPr="003146C4" w:rsidDel="009A39A9">
          <w:rPr>
            <w:rFonts w:ascii="Aptos Narrow" w:hAnsi="Aptos Narrow"/>
            <w:b/>
            <w:bCs/>
          </w:rPr>
          <w:delText>Missing Data Handling</w:delText>
        </w:r>
      </w:del>
    </w:p>
    <w:p w14:paraId="42A6D9AC" w14:textId="38A66D50" w:rsidR="004F2826" w:rsidDel="009A39A9" w:rsidRDefault="008425CA" w:rsidP="00351ADF">
      <w:pPr>
        <w:shd w:val="clear" w:color="auto" w:fill="DAEEF3" w:themeFill="accent5" w:themeFillTint="33"/>
        <w:jc w:val="both"/>
        <w:rPr>
          <w:del w:id="1255" w:author="Sidharth Puri-NE" w:date="2025-03-19T19:01:00Z" w16du:dateUtc="2025-03-19T13:31:00Z"/>
          <w:rFonts w:ascii="Aptos Narrow" w:hAnsi="Aptos Narrow"/>
        </w:rPr>
      </w:pPr>
      <w:del w:id="1256" w:author="Sidharth Puri-NE" w:date="2025-03-19T19:01:00Z" w16du:dateUtc="2025-03-19T13:31:00Z">
        <w:r w:rsidRPr="003146C4" w:rsidDel="009A39A9">
          <w:rPr>
            <w:rFonts w:ascii="Aptos Narrow" w:hAnsi="Aptos Narrow"/>
          </w:rPr>
          <w:delText>Raw data is continuously cleansed and fixed based on previously agreed conditions with the client and modeling team</w:delText>
        </w:r>
        <w:r w:rsidDel="009A39A9">
          <w:rPr>
            <w:rFonts w:ascii="Aptos Narrow" w:hAnsi="Aptos Narrow"/>
          </w:rPr>
          <w:delText xml:space="preserve">. </w:delText>
        </w:r>
        <w:r w:rsidR="004F2826" w:rsidRPr="003146C4" w:rsidDel="009A39A9">
          <w:rPr>
            <w:rFonts w:ascii="Aptos Narrow" w:hAnsi="Aptos Narrow"/>
          </w:rPr>
          <w:delText>FICO uses various methods to interpolate the value for the missing data for any given observation. FICO utilizes the following methods for missing data: for categorical values FICO may use a 'missing' or 'default' value typically determined using the population frequency distribution. For non-categorical fields FICO models often default to the population mean value</w:delText>
        </w:r>
        <w:r w:rsidR="004F2826" w:rsidDel="009A39A9">
          <w:rPr>
            <w:rFonts w:ascii="Aptos Narrow" w:hAnsi="Aptos Narrow"/>
          </w:rPr>
          <w:delText>.</w:delText>
        </w:r>
      </w:del>
    </w:p>
    <w:p w14:paraId="15F96A29" w14:textId="77777777" w:rsidR="004F2826" w:rsidRDefault="004F2826" w:rsidP="00351ADF">
      <w:pPr>
        <w:shd w:val="clear" w:color="auto" w:fill="DAEEF3" w:themeFill="accent5" w:themeFillTint="33"/>
        <w:jc w:val="both"/>
        <w:rPr>
          <w:rFonts w:ascii="Aptos Narrow" w:hAnsi="Aptos Narrow"/>
        </w:rPr>
      </w:pPr>
    </w:p>
    <w:p w14:paraId="1C6A7619" w14:textId="77777777" w:rsidR="005B4F5C" w:rsidRDefault="7D576232" w:rsidP="00351ADF">
      <w:pPr>
        <w:shd w:val="clear" w:color="auto" w:fill="DAEEF3" w:themeFill="accent5" w:themeFillTint="33"/>
        <w:jc w:val="both"/>
        <w:rPr>
          <w:ins w:id="1257" w:author="Sidharth Puri-NE" w:date="2025-03-19T18:54:00Z" w16du:dateUtc="2025-03-19T13:24:00Z"/>
          <w:rFonts w:ascii="Aptos Narrow" w:hAnsi="Aptos Narrow"/>
        </w:rPr>
      </w:pPr>
      <w:r w:rsidRPr="64F2A71C">
        <w:rPr>
          <w:rFonts w:ascii="Aptos Narrow" w:hAnsi="Aptos Narrow"/>
        </w:rPr>
        <w:t xml:space="preserve">In FICO Falcon, during the data build prior to model development, a data quality report (DQR) is produced to validate that the modeling data is consistent with production data. The validation is performed with respect to the presence of required data, valid values, percentage of records with populated values, and appropriate product type and population. </w:t>
      </w:r>
    </w:p>
    <w:p w14:paraId="3B415055" w14:textId="77777777" w:rsidR="006E1777" w:rsidRDefault="006E1777" w:rsidP="005B4F5C">
      <w:pPr>
        <w:shd w:val="clear" w:color="auto" w:fill="DAEEF3" w:themeFill="accent5" w:themeFillTint="33"/>
        <w:rPr>
          <w:rFonts w:ascii="Aptos Narrow" w:hAnsi="Aptos Narrow"/>
        </w:rPr>
      </w:pPr>
    </w:p>
    <w:bookmarkEnd w:id="1174"/>
    <w:p w14:paraId="53B3B002" w14:textId="77777777" w:rsidR="004A7062" w:rsidRDefault="004A7062" w:rsidP="004A7062">
      <w:pPr>
        <w:rPr>
          <w:rFonts w:ascii="Arial Narrow" w:hAnsi="Arial Narrow"/>
        </w:rPr>
      </w:pPr>
    </w:p>
    <w:p w14:paraId="2F74227B" w14:textId="77777777" w:rsidR="00266D5A" w:rsidRDefault="00255D6E" w:rsidP="00255D6E">
      <w:pPr>
        <w:pStyle w:val="Heading4"/>
        <w:numPr>
          <w:ilvl w:val="0"/>
          <w:numId w:val="0"/>
        </w:numPr>
        <w:ind w:left="864" w:hanging="864"/>
      </w:pPr>
      <w:r>
        <w:t xml:space="preserve">2.1.3.1 </w:t>
      </w:r>
      <w:r w:rsidR="008557D1">
        <w:t xml:space="preserve">Data </w:t>
      </w:r>
      <w:r w:rsidR="00B22AA1">
        <w:t>Filtering and Exclusions</w:t>
      </w:r>
    </w:p>
    <w:p w14:paraId="155B95CA" w14:textId="77777777" w:rsidR="00B22AA1" w:rsidRDefault="00B22AA1" w:rsidP="00B22AA1">
      <w:pPr>
        <w:rPr>
          <w:rStyle w:val="SubtleEmphasis"/>
        </w:rPr>
      </w:pPr>
      <w:r>
        <w:rPr>
          <w:rStyle w:val="SubtleEmphasis"/>
        </w:rPr>
        <w:t>Provide a detailed description of, and justification for, data filtering and significant data exclusions that may potentially introduce model bias. Where a significant number of records is excluded due to data quality or other reasons, to the extent possible, analysis should be performed and documented showing the impact of the filtering rule.</w:t>
      </w:r>
    </w:p>
    <w:p w14:paraId="758E1655" w14:textId="77777777" w:rsidR="002C57A9" w:rsidRDefault="002C57A9" w:rsidP="00B22AA1">
      <w:pPr>
        <w:rPr>
          <w:rStyle w:val="SubtleEmphasis"/>
        </w:rPr>
      </w:pPr>
    </w:p>
    <w:p w14:paraId="66FBC4AC" w14:textId="77777777" w:rsidR="008D6ED1" w:rsidRDefault="008D6ED1" w:rsidP="008D6ED1">
      <w:pPr>
        <w:rPr>
          <w:rStyle w:val="SubtleEmphasis"/>
        </w:rPr>
      </w:pPr>
      <w:r>
        <w:rPr>
          <w:rStyle w:val="SubtleEmphasis"/>
        </w:rPr>
        <w:t>A complete waterfall from the point of raw data extract to the final development/testing data showing the impacts of each exclusion (in terms of the number of records and other key metrics) should be provided.</w:t>
      </w:r>
    </w:p>
    <w:p w14:paraId="63B4D5D2" w14:textId="77777777" w:rsidR="008D6ED1" w:rsidRDefault="008D6ED1" w:rsidP="00B22AA1">
      <w:pPr>
        <w:rPr>
          <w:rStyle w:val="SubtleEmphasis"/>
        </w:rPr>
      </w:pPr>
    </w:p>
    <w:p w14:paraId="3AD2D462" w14:textId="468BD329" w:rsidR="74B59DDE" w:rsidRDefault="74B59DDE" w:rsidP="64F2A71C">
      <w:pPr>
        <w:shd w:val="clear" w:color="auto" w:fill="DAEEF3" w:themeFill="accent5" w:themeFillTint="33"/>
        <w:rPr>
          <w:rFonts w:ascii="Aptos Narrow" w:hAnsi="Aptos Narrow"/>
        </w:rPr>
      </w:pPr>
      <w:bookmarkStart w:id="1258" w:name="OLE_LINK23"/>
      <w:r w:rsidRPr="64F2A71C">
        <w:rPr>
          <w:rFonts w:ascii="Aptos Narrow" w:hAnsi="Aptos Narrow"/>
        </w:rPr>
        <w:t xml:space="preserve">Model Owner: </w:t>
      </w:r>
      <w:r w:rsidR="1EFE1672" w:rsidRPr="64F2A71C">
        <w:rPr>
          <w:rFonts w:ascii="Aptos Narrow" w:hAnsi="Aptos Narrow"/>
        </w:rPr>
        <w:t xml:space="preserve"> </w:t>
      </w:r>
    </w:p>
    <w:p w14:paraId="3A5EFE8B" w14:textId="0D56425D" w:rsidR="23539407" w:rsidRDefault="23539407" w:rsidP="64F2A71C">
      <w:pPr>
        <w:shd w:val="clear" w:color="auto" w:fill="DAEEF3" w:themeFill="accent5" w:themeFillTint="33"/>
      </w:pPr>
      <w:r w:rsidRPr="64F2A71C">
        <w:rPr>
          <w:rFonts w:ascii="Aptos Narrow" w:eastAsia="Aptos Narrow" w:hAnsi="Aptos Narrow" w:cs="Aptos Narrow"/>
        </w:rPr>
        <w:t xml:space="preserve">FIS </w:t>
      </w:r>
      <w:proofErr w:type="spellStart"/>
      <w:r w:rsidRPr="64F2A71C">
        <w:rPr>
          <w:rFonts w:ascii="Aptos Narrow" w:eastAsia="Aptos Narrow" w:hAnsi="Aptos Narrow" w:cs="Aptos Narrow"/>
        </w:rPr>
        <w:t>SecurLock</w:t>
      </w:r>
      <w:proofErr w:type="spellEnd"/>
      <w:r w:rsidRPr="64F2A71C">
        <w:rPr>
          <w:rFonts w:ascii="Aptos Narrow" w:eastAsia="Aptos Narrow" w:hAnsi="Aptos Narrow" w:cs="Aptos Narrow"/>
        </w:rPr>
        <w:t xml:space="preserve"> Predict follows a rule-based system that utilizes FICO Falcon's transaction scoring capabilities. These scores are utilized by </w:t>
      </w:r>
      <w:proofErr w:type="spellStart"/>
      <w:r w:rsidRPr="64F2A71C">
        <w:rPr>
          <w:rFonts w:ascii="Aptos Narrow" w:eastAsia="Aptos Narrow" w:hAnsi="Aptos Narrow" w:cs="Aptos Narrow"/>
        </w:rPr>
        <w:t>SecurLock</w:t>
      </w:r>
      <w:proofErr w:type="spellEnd"/>
      <w:r w:rsidRPr="64F2A71C">
        <w:rPr>
          <w:rFonts w:ascii="Aptos Narrow" w:eastAsia="Aptos Narrow" w:hAnsi="Aptos Narrow" w:cs="Aptos Narrow"/>
        </w:rPr>
        <w:t xml:space="preserve"> to obtain a decision, with its predefined rules acting as the main model processing unit. The risk scores provided by Falcon Fraud Manager are generated by the proprietary neural network technology by FICO.  </w:t>
      </w:r>
    </w:p>
    <w:p w14:paraId="5B461AA3" w14:textId="4E5C3F09" w:rsidR="23539407" w:rsidRDefault="23539407" w:rsidP="64F2A71C">
      <w:pPr>
        <w:shd w:val="clear" w:color="auto" w:fill="DAEEF3" w:themeFill="accent5" w:themeFillTint="33"/>
        <w:rPr>
          <w:rFonts w:ascii="Aptos Narrow" w:hAnsi="Aptos Narrow"/>
        </w:rPr>
      </w:pPr>
      <w:r w:rsidRPr="64F2A71C">
        <w:rPr>
          <w:rFonts w:ascii="Aptos Narrow" w:hAnsi="Aptos Narrow"/>
        </w:rPr>
        <w:t xml:space="preserve">The FICO Falcon model explicitly </w:t>
      </w:r>
      <w:proofErr w:type="gramStart"/>
      <w:r w:rsidRPr="64F2A71C">
        <w:rPr>
          <w:rFonts w:ascii="Aptos Narrow" w:hAnsi="Aptos Narrow"/>
        </w:rPr>
        <w:t>exclude</w:t>
      </w:r>
      <w:proofErr w:type="gramEnd"/>
      <w:r w:rsidRPr="64F2A71C">
        <w:rPr>
          <w:rFonts w:ascii="Aptos Narrow" w:hAnsi="Aptos Narrow"/>
        </w:rPr>
        <w:t xml:space="preserve"> the following data categories to ensure fairness and compliance with regulatory standards:</w:t>
      </w:r>
    </w:p>
    <w:p w14:paraId="10BC2540" w14:textId="1730C1A4" w:rsidR="23539407" w:rsidRDefault="23539407" w:rsidP="64F2A71C">
      <w:pPr>
        <w:shd w:val="clear" w:color="auto" w:fill="DAEEF3" w:themeFill="accent5" w:themeFillTint="33"/>
        <w:rPr>
          <w:rFonts w:ascii="Aptos Narrow" w:hAnsi="Aptos Narrow"/>
        </w:rPr>
      </w:pPr>
      <w:r w:rsidRPr="64F2A71C">
        <w:rPr>
          <w:rFonts w:ascii="Aptos Narrow" w:hAnsi="Aptos Narrow"/>
        </w:rPr>
        <w:t>Race</w:t>
      </w:r>
    </w:p>
    <w:p w14:paraId="706D557B" w14:textId="799190AF" w:rsidR="23539407" w:rsidRDefault="23539407" w:rsidP="64F2A71C">
      <w:pPr>
        <w:shd w:val="clear" w:color="auto" w:fill="DAEEF3" w:themeFill="accent5" w:themeFillTint="33"/>
        <w:rPr>
          <w:rFonts w:ascii="Aptos Narrow" w:hAnsi="Aptos Narrow"/>
        </w:rPr>
      </w:pPr>
      <w:r w:rsidRPr="64F2A71C">
        <w:rPr>
          <w:rFonts w:ascii="Aptos Narrow" w:hAnsi="Aptos Narrow"/>
        </w:rPr>
        <w:t>Ethnicity/Color</w:t>
      </w:r>
    </w:p>
    <w:p w14:paraId="1CDC5A19" w14:textId="614BF797" w:rsidR="23539407" w:rsidRDefault="23539407" w:rsidP="64F2A71C">
      <w:pPr>
        <w:shd w:val="clear" w:color="auto" w:fill="DAEEF3" w:themeFill="accent5" w:themeFillTint="33"/>
        <w:rPr>
          <w:rFonts w:ascii="Aptos Narrow" w:hAnsi="Aptos Narrow"/>
        </w:rPr>
      </w:pPr>
      <w:r w:rsidRPr="64F2A71C">
        <w:rPr>
          <w:rFonts w:ascii="Aptos Narrow" w:hAnsi="Aptos Narrow"/>
        </w:rPr>
        <w:t>Religion</w:t>
      </w:r>
    </w:p>
    <w:p w14:paraId="32BF8CD5" w14:textId="4015E55F" w:rsidR="23539407" w:rsidRDefault="23539407" w:rsidP="64F2A71C">
      <w:pPr>
        <w:shd w:val="clear" w:color="auto" w:fill="DAEEF3" w:themeFill="accent5" w:themeFillTint="33"/>
        <w:rPr>
          <w:rFonts w:ascii="Aptos Narrow" w:hAnsi="Aptos Narrow"/>
        </w:rPr>
      </w:pPr>
      <w:r w:rsidRPr="64F2A71C">
        <w:rPr>
          <w:rFonts w:ascii="Aptos Narrow" w:hAnsi="Aptos Narrow"/>
        </w:rPr>
        <w:t>Gender</w:t>
      </w:r>
    </w:p>
    <w:p w14:paraId="6AC62D42" w14:textId="7D27D742" w:rsidR="23539407" w:rsidRDefault="23539407" w:rsidP="64F2A71C">
      <w:pPr>
        <w:shd w:val="clear" w:color="auto" w:fill="DAEEF3" w:themeFill="accent5" w:themeFillTint="33"/>
        <w:rPr>
          <w:rFonts w:ascii="Aptos Narrow" w:hAnsi="Aptos Narrow"/>
        </w:rPr>
      </w:pPr>
      <w:r w:rsidRPr="64F2A71C">
        <w:rPr>
          <w:rFonts w:ascii="Aptos Narrow" w:hAnsi="Aptos Narrow"/>
        </w:rPr>
        <w:t>Sexual Orientation</w:t>
      </w:r>
    </w:p>
    <w:p w14:paraId="6DC86B8B" w14:textId="43AB3B7B" w:rsidR="23539407" w:rsidRDefault="23539407" w:rsidP="64F2A71C">
      <w:pPr>
        <w:shd w:val="clear" w:color="auto" w:fill="DAEEF3" w:themeFill="accent5" w:themeFillTint="33"/>
        <w:rPr>
          <w:rFonts w:ascii="Aptos Narrow" w:hAnsi="Aptos Narrow"/>
        </w:rPr>
      </w:pPr>
      <w:r w:rsidRPr="64F2A71C">
        <w:rPr>
          <w:rFonts w:ascii="Aptos Narrow" w:hAnsi="Aptos Narrow"/>
        </w:rPr>
        <w:t>Gender Identity/Expression</w:t>
      </w:r>
    </w:p>
    <w:p w14:paraId="2F07A44C" w14:textId="1729BE7F" w:rsidR="23539407" w:rsidRDefault="23539407" w:rsidP="64F2A71C">
      <w:pPr>
        <w:shd w:val="clear" w:color="auto" w:fill="DAEEF3" w:themeFill="accent5" w:themeFillTint="33"/>
        <w:rPr>
          <w:rFonts w:ascii="Aptos Narrow" w:hAnsi="Aptos Narrow"/>
        </w:rPr>
      </w:pPr>
      <w:r w:rsidRPr="64F2A71C">
        <w:rPr>
          <w:rFonts w:ascii="Aptos Narrow" w:hAnsi="Aptos Narrow"/>
        </w:rPr>
        <w:t>Marital Status</w:t>
      </w:r>
    </w:p>
    <w:p w14:paraId="48ABB9E8" w14:textId="55C01EAF" w:rsidR="23539407" w:rsidRDefault="23539407" w:rsidP="64F2A71C">
      <w:pPr>
        <w:shd w:val="clear" w:color="auto" w:fill="DAEEF3" w:themeFill="accent5" w:themeFillTint="33"/>
        <w:rPr>
          <w:rFonts w:ascii="Aptos Narrow" w:hAnsi="Aptos Narrow"/>
        </w:rPr>
      </w:pPr>
      <w:r w:rsidRPr="64F2A71C">
        <w:rPr>
          <w:rFonts w:ascii="Aptos Narrow" w:hAnsi="Aptos Narrow"/>
        </w:rPr>
        <w:t>Familial Status</w:t>
      </w:r>
    </w:p>
    <w:p w14:paraId="614A1693" w14:textId="27ABB334" w:rsidR="23539407" w:rsidRDefault="23539407" w:rsidP="64F2A71C">
      <w:pPr>
        <w:shd w:val="clear" w:color="auto" w:fill="DAEEF3" w:themeFill="accent5" w:themeFillTint="33"/>
        <w:rPr>
          <w:rFonts w:ascii="Aptos Narrow" w:hAnsi="Aptos Narrow"/>
        </w:rPr>
      </w:pPr>
      <w:r w:rsidRPr="64F2A71C">
        <w:rPr>
          <w:rFonts w:ascii="Aptos Narrow" w:hAnsi="Aptos Narrow"/>
        </w:rPr>
        <w:t>Age</w:t>
      </w:r>
    </w:p>
    <w:p w14:paraId="31460C46" w14:textId="6DFBE9D6" w:rsidR="23539407" w:rsidRDefault="23539407" w:rsidP="64F2A71C">
      <w:pPr>
        <w:shd w:val="clear" w:color="auto" w:fill="DAEEF3" w:themeFill="accent5" w:themeFillTint="33"/>
        <w:rPr>
          <w:rFonts w:ascii="Aptos Narrow" w:hAnsi="Aptos Narrow"/>
        </w:rPr>
      </w:pPr>
      <w:r w:rsidRPr="64F2A71C">
        <w:rPr>
          <w:rFonts w:ascii="Aptos Narrow" w:hAnsi="Aptos Narrow"/>
        </w:rPr>
        <w:t>National Origin</w:t>
      </w:r>
    </w:p>
    <w:p w14:paraId="4B3F6F01" w14:textId="4790B6E7" w:rsidR="23539407" w:rsidRDefault="23539407" w:rsidP="64F2A71C">
      <w:pPr>
        <w:shd w:val="clear" w:color="auto" w:fill="DAEEF3" w:themeFill="accent5" w:themeFillTint="33"/>
        <w:rPr>
          <w:rFonts w:ascii="Aptos Narrow" w:hAnsi="Aptos Narrow"/>
        </w:rPr>
      </w:pPr>
      <w:r w:rsidRPr="64F2A71C">
        <w:rPr>
          <w:rFonts w:ascii="Aptos Narrow" w:hAnsi="Aptos Narrow"/>
        </w:rPr>
        <w:t>Protected Veteran Status</w:t>
      </w:r>
    </w:p>
    <w:p w14:paraId="2B218387" w14:textId="7E5F02B8" w:rsidR="23539407" w:rsidRDefault="23539407" w:rsidP="64F2A71C">
      <w:pPr>
        <w:shd w:val="clear" w:color="auto" w:fill="DAEEF3" w:themeFill="accent5" w:themeFillTint="33"/>
        <w:rPr>
          <w:rFonts w:ascii="Aptos Narrow" w:hAnsi="Aptos Narrow"/>
        </w:rPr>
      </w:pPr>
      <w:r w:rsidRPr="64F2A71C">
        <w:rPr>
          <w:rFonts w:ascii="Aptos Narrow" w:hAnsi="Aptos Narrow"/>
        </w:rPr>
        <w:t>Disability</w:t>
      </w:r>
    </w:p>
    <w:p w14:paraId="588664BE" w14:textId="63E39AB8" w:rsidR="23539407" w:rsidRDefault="23539407" w:rsidP="64F2A71C">
      <w:pPr>
        <w:shd w:val="clear" w:color="auto" w:fill="DAEEF3" w:themeFill="accent5" w:themeFillTint="33"/>
        <w:rPr>
          <w:rFonts w:ascii="Aptos Narrow" w:hAnsi="Aptos Narrow"/>
        </w:rPr>
      </w:pPr>
      <w:r w:rsidRPr="64F2A71C">
        <w:rPr>
          <w:rFonts w:ascii="Aptos Narrow" w:hAnsi="Aptos Narrow"/>
        </w:rPr>
        <w:lastRenderedPageBreak/>
        <w:t>Receipt of Public Assistance</w:t>
      </w:r>
    </w:p>
    <w:p w14:paraId="04C90212" w14:textId="7D2B34BE" w:rsidR="64F2A71C" w:rsidRDefault="64F2A71C" w:rsidP="64F2A71C">
      <w:pPr>
        <w:shd w:val="clear" w:color="auto" w:fill="DAEEF3" w:themeFill="accent5" w:themeFillTint="33"/>
        <w:rPr>
          <w:rFonts w:ascii="Aptos Narrow" w:hAnsi="Aptos Narrow"/>
        </w:rPr>
      </w:pPr>
      <w:bookmarkStart w:id="1259" w:name="_Hlk188025435"/>
    </w:p>
    <w:p w14:paraId="48D3DED7" w14:textId="77777777" w:rsidR="00AB0BB0" w:rsidRDefault="00AB0BB0" w:rsidP="00351ADF">
      <w:pPr>
        <w:shd w:val="clear" w:color="auto" w:fill="DAEEF3" w:themeFill="accent5" w:themeFillTint="33"/>
        <w:jc w:val="both"/>
        <w:rPr>
          <w:rFonts w:ascii="Aptos Narrow" w:hAnsi="Aptos Narrow"/>
        </w:rPr>
      </w:pPr>
    </w:p>
    <w:bookmarkEnd w:id="1258"/>
    <w:bookmarkEnd w:id="1259"/>
    <w:p w14:paraId="0318B3FA" w14:textId="77777777" w:rsidR="00B22AA1" w:rsidRDefault="00B22AA1" w:rsidP="00B22AA1"/>
    <w:p w14:paraId="65BD3770" w14:textId="77777777" w:rsidR="007B20F6" w:rsidRDefault="00255D6E" w:rsidP="00255D6E">
      <w:pPr>
        <w:pStyle w:val="Heading4"/>
        <w:numPr>
          <w:ilvl w:val="0"/>
          <w:numId w:val="0"/>
        </w:numPr>
        <w:ind w:left="864" w:hanging="864"/>
      </w:pPr>
      <w:r>
        <w:t xml:space="preserve">2.1.3.3 </w:t>
      </w:r>
      <w:r w:rsidR="007B20F6">
        <w:t>Data Sampling</w:t>
      </w:r>
    </w:p>
    <w:p w14:paraId="2704B7AE" w14:textId="77777777" w:rsidR="007B20F6" w:rsidRDefault="007B20F6" w:rsidP="007B20F6">
      <w:pPr>
        <w:rPr>
          <w:rStyle w:val="SubtleEmphasis"/>
        </w:rPr>
      </w:pPr>
      <w:r>
        <w:rPr>
          <w:rStyle w:val="SubtleEmphasis"/>
        </w:rPr>
        <w:t xml:space="preserve">Provide details of statistical sampling, if any, performed to create the model development and </w:t>
      </w:r>
      <w:proofErr w:type="gramStart"/>
      <w:r>
        <w:rPr>
          <w:rStyle w:val="SubtleEmphasis"/>
        </w:rPr>
        <w:t>testing</w:t>
      </w:r>
      <w:proofErr w:type="gramEnd"/>
      <w:r>
        <w:rPr>
          <w:rStyle w:val="SubtleEmphasis"/>
        </w:rPr>
        <w:t xml:space="preserve"> datasets.</w:t>
      </w:r>
    </w:p>
    <w:p w14:paraId="7B075F94" w14:textId="77777777" w:rsidR="002C57A9" w:rsidRDefault="002C57A9" w:rsidP="007B20F6">
      <w:pPr>
        <w:rPr>
          <w:rStyle w:val="SubtleEmphasis"/>
        </w:rPr>
      </w:pPr>
    </w:p>
    <w:p w14:paraId="64EABB02" w14:textId="77777777" w:rsidR="007B20F6" w:rsidRDefault="007B20F6" w:rsidP="007B20F6">
      <w:pPr>
        <w:shd w:val="clear" w:color="auto" w:fill="DAEEF3" w:themeFill="accent5" w:themeFillTint="33"/>
        <w:rPr>
          <w:rFonts w:ascii="Aptos Narrow" w:hAnsi="Aptos Narrow"/>
        </w:rPr>
      </w:pPr>
      <w:bookmarkStart w:id="1260" w:name="OLE_LINK27"/>
      <w:r>
        <w:rPr>
          <w:rFonts w:ascii="Aptos Narrow" w:hAnsi="Aptos Narrow"/>
        </w:rPr>
        <w:t xml:space="preserve">Model Owner: </w:t>
      </w:r>
      <w:r w:rsidR="00C719C8">
        <w:rPr>
          <w:rFonts w:ascii="Aptos Narrow" w:hAnsi="Aptos Narrow"/>
        </w:rPr>
        <w:t xml:space="preserve"> </w:t>
      </w:r>
    </w:p>
    <w:p w14:paraId="1C151A83" w14:textId="77777777" w:rsidR="00EB2FB9" w:rsidRDefault="00EB2FB9" w:rsidP="007B20F6">
      <w:pPr>
        <w:shd w:val="clear" w:color="auto" w:fill="DAEEF3" w:themeFill="accent5" w:themeFillTint="33"/>
        <w:rPr>
          <w:rFonts w:ascii="Aptos Narrow" w:hAnsi="Aptos Narrow"/>
        </w:rPr>
      </w:pPr>
    </w:p>
    <w:p w14:paraId="46F87B15" w14:textId="4C24E877" w:rsidR="00661504" w:rsidRDefault="00661504" w:rsidP="00EB2FB9">
      <w:pPr>
        <w:shd w:val="clear" w:color="auto" w:fill="DAEEF3" w:themeFill="accent5" w:themeFillTint="33"/>
        <w:jc w:val="both"/>
        <w:rPr>
          <w:ins w:id="1261" w:author="Rishabh Dutt-NE" w:date="2025-03-17T19:57:00Z" w16du:dateUtc="2025-03-17T14:27:00Z"/>
          <w:rFonts w:ascii="Aptos Narrow" w:hAnsi="Aptos Narrow"/>
        </w:rPr>
      </w:pPr>
      <w:ins w:id="1262" w:author="Rishabh Dutt-NE" w:date="2025-03-17T19:59:00Z" w16du:dateUtc="2025-03-17T14:29:00Z">
        <w:r>
          <w:rPr>
            <w:rFonts w:ascii="Aptos Narrow" w:hAnsi="Aptos Narrow"/>
          </w:rPr>
          <w:t>The</w:t>
        </w:r>
      </w:ins>
      <w:ins w:id="1263" w:author="Rishabh Dutt-NE" w:date="2025-03-17T19:57:00Z" w16du:dateUtc="2025-03-17T14:27:00Z">
        <w:r>
          <w:rPr>
            <w:rFonts w:ascii="Aptos Narrow" w:hAnsi="Aptos Narrow"/>
          </w:rPr>
          <w:t xml:space="preserve"> </w:t>
        </w:r>
        <w:r w:rsidRPr="34A2CE9E">
          <w:rPr>
            <w:rFonts w:ascii="Aptos Narrow" w:hAnsi="Aptos Narrow"/>
          </w:rPr>
          <w:t>FIS</w:t>
        </w:r>
        <w:del w:id="1264" w:author="Sidharth Puri-NE" w:date="2025-03-19T19:16:00Z" w16du:dateUtc="2025-03-19T13:46:00Z">
          <w:r w:rsidRPr="34A2CE9E" w:rsidDel="00F21991">
            <w:rPr>
              <w:rFonts w:ascii="Aptos Narrow" w:hAnsi="Aptos Narrow"/>
            </w:rPr>
            <w:delText>®</w:delText>
          </w:r>
        </w:del>
        <w:r w:rsidRPr="34A2CE9E">
          <w:rPr>
            <w:rFonts w:ascii="Aptos Narrow" w:hAnsi="Aptos Narrow"/>
          </w:rPr>
          <w:t xml:space="preserve"> </w:t>
        </w:r>
        <w:proofErr w:type="spellStart"/>
        <w:r w:rsidRPr="34A2CE9E">
          <w:rPr>
            <w:rFonts w:ascii="Aptos Narrow" w:hAnsi="Aptos Narrow"/>
          </w:rPr>
          <w:t>SecurLock</w:t>
        </w:r>
        <w:proofErr w:type="spellEnd"/>
        <w:del w:id="1265" w:author="Sidharth Puri-NE" w:date="2025-03-19T19:17:00Z" w16du:dateUtc="2025-03-19T13:47:00Z">
          <w:r w:rsidRPr="34A2CE9E" w:rsidDel="00F21991">
            <w:rPr>
              <w:rFonts w:ascii="Aptos Narrow" w:hAnsi="Aptos Narrow"/>
            </w:rPr>
            <w:delText>™</w:delText>
          </w:r>
        </w:del>
        <w:r>
          <w:rPr>
            <w:rFonts w:ascii="Aptos Narrow" w:hAnsi="Aptos Narrow"/>
          </w:rPr>
          <w:t xml:space="preserve"> </w:t>
        </w:r>
      </w:ins>
      <w:ins w:id="1266" w:author="Rishabh Dutt-NE" w:date="2025-03-17T19:58:00Z" w16du:dateUtc="2025-03-17T14:28:00Z">
        <w:del w:id="1267" w:author="Sidharth Puri-NE" w:date="2025-03-19T19:32:00Z" w16du:dateUtc="2025-03-19T14:02:00Z">
          <w:r w:rsidDel="00EC63EA">
            <w:rPr>
              <w:rFonts w:ascii="Aptos Narrow" w:hAnsi="Aptos Narrow"/>
            </w:rPr>
            <w:delText>fraud management solution</w:delText>
          </w:r>
        </w:del>
      </w:ins>
      <w:ins w:id="1268" w:author="Sidharth Puri-NE" w:date="2025-03-19T19:32:00Z" w16du:dateUtc="2025-03-19T14:02:00Z">
        <w:r w:rsidR="00EC63EA">
          <w:rPr>
            <w:rFonts w:ascii="Aptos Narrow" w:hAnsi="Aptos Narrow"/>
          </w:rPr>
          <w:t>Predict</w:t>
        </w:r>
      </w:ins>
      <w:ins w:id="1269" w:author="Rishabh Dutt-NE" w:date="2025-03-17T19:58:00Z" w16du:dateUtc="2025-03-17T14:28:00Z">
        <w:r>
          <w:rPr>
            <w:rFonts w:ascii="Aptos Narrow" w:hAnsi="Aptos Narrow"/>
          </w:rPr>
          <w:t xml:space="preserve"> </w:t>
        </w:r>
        <w:r w:rsidRPr="34A2CE9E">
          <w:rPr>
            <w:rFonts w:ascii="Aptos Narrow" w:hAnsi="Aptos Narrow"/>
          </w:rPr>
          <w:t>integrates the FICO</w:t>
        </w:r>
        <w:del w:id="1270" w:author="Sidharth Puri-NE" w:date="2025-03-19T19:17:00Z" w16du:dateUtc="2025-03-19T13:47:00Z">
          <w:r w:rsidRPr="34A2CE9E" w:rsidDel="00F21991">
            <w:rPr>
              <w:rFonts w:ascii="Aptos Narrow" w:hAnsi="Aptos Narrow"/>
            </w:rPr>
            <w:delText>®</w:delText>
          </w:r>
        </w:del>
        <w:r w:rsidRPr="34A2CE9E">
          <w:rPr>
            <w:rFonts w:ascii="Aptos Narrow" w:hAnsi="Aptos Narrow"/>
          </w:rPr>
          <w:t xml:space="preserve"> Falcon</w:t>
        </w:r>
        <w:del w:id="1271" w:author="Sidharth Puri-NE" w:date="2025-03-19T19:17:00Z" w16du:dateUtc="2025-03-19T13:47:00Z">
          <w:r w:rsidRPr="34A2CE9E" w:rsidDel="00F21991">
            <w:rPr>
              <w:rFonts w:ascii="Aptos Narrow" w:hAnsi="Aptos Narrow"/>
            </w:rPr>
            <w:delText>®</w:delText>
          </w:r>
        </w:del>
        <w:r w:rsidRPr="34A2CE9E">
          <w:rPr>
            <w:rFonts w:ascii="Aptos Narrow" w:hAnsi="Aptos Narrow"/>
          </w:rPr>
          <w:t xml:space="preserve"> platform to enhance its fraud detection and prevention capabilities</w:t>
        </w:r>
      </w:ins>
      <w:ins w:id="1272" w:author="Rishabh Dutt-NE" w:date="2025-03-17T19:59:00Z" w16du:dateUtc="2025-03-17T14:29:00Z">
        <w:r>
          <w:rPr>
            <w:rFonts w:ascii="Aptos Narrow" w:hAnsi="Aptos Narrow"/>
          </w:rPr>
          <w:t xml:space="preserve"> as </w:t>
        </w:r>
        <w:r w:rsidRPr="34A2CE9E">
          <w:rPr>
            <w:rFonts w:ascii="Aptos Narrow" w:hAnsi="Aptos Narrow"/>
          </w:rPr>
          <w:t>FIS leverages the FICO Falcon Fraud product to score transactions</w:t>
        </w:r>
      </w:ins>
      <w:ins w:id="1273" w:author="Rishabh Dutt-NE" w:date="2025-03-17T20:00:00Z" w16du:dateUtc="2025-03-17T14:30:00Z">
        <w:r>
          <w:rPr>
            <w:rFonts w:ascii="Aptos Narrow" w:hAnsi="Aptos Narrow"/>
          </w:rPr>
          <w:t>.</w:t>
        </w:r>
      </w:ins>
    </w:p>
    <w:p w14:paraId="70A6E4CF" w14:textId="2D3C373E" w:rsidR="003146C4" w:rsidRPr="003146C4" w:rsidRDefault="3D6DDCED" w:rsidP="00EB2FB9">
      <w:pPr>
        <w:shd w:val="clear" w:color="auto" w:fill="DAEEF3" w:themeFill="accent5" w:themeFillTint="33"/>
        <w:jc w:val="both"/>
        <w:rPr>
          <w:rFonts w:ascii="Aptos Narrow" w:hAnsi="Aptos Narrow"/>
        </w:rPr>
      </w:pPr>
      <w:del w:id="1274" w:author="Rishabh Dutt-NE" w:date="2025-03-17T20:02:00Z" w16du:dateUtc="2025-03-17T14:32:00Z">
        <w:r w:rsidRPr="34A2CE9E" w:rsidDel="00661504">
          <w:rPr>
            <w:rFonts w:ascii="Aptos Narrow" w:hAnsi="Aptos Narrow"/>
          </w:rPr>
          <w:delText>The</w:delText>
        </w:r>
      </w:del>
      <w:ins w:id="1275" w:author="Rishabh Dutt-NE" w:date="2025-03-17T20:01:00Z" w16du:dateUtc="2025-03-17T14:31:00Z">
        <w:r w:rsidR="00661504">
          <w:rPr>
            <w:rFonts w:ascii="Aptos Narrow" w:hAnsi="Aptos Narrow"/>
          </w:rPr>
          <w:t xml:space="preserve"> </w:t>
        </w:r>
      </w:ins>
      <w:ins w:id="1276" w:author="Rishabh Dutt-NE" w:date="2025-03-17T20:02:00Z" w16du:dateUtc="2025-03-17T14:32:00Z">
        <w:r w:rsidR="00661504">
          <w:rPr>
            <w:rFonts w:ascii="Aptos Narrow" w:hAnsi="Aptos Narrow"/>
          </w:rPr>
          <w:t>With</w:t>
        </w:r>
      </w:ins>
      <w:ins w:id="1277" w:author="Rishabh Dutt-NE" w:date="2025-03-17T20:01:00Z" w16du:dateUtc="2025-03-17T14:31:00Z">
        <w:r w:rsidR="00661504">
          <w:rPr>
            <w:rFonts w:ascii="Aptos Narrow" w:hAnsi="Aptos Narrow"/>
          </w:rPr>
          <w:t xml:space="preserve"> respect </w:t>
        </w:r>
      </w:ins>
      <w:ins w:id="1278" w:author="Rishabh Dutt-NE" w:date="2025-03-17T20:02:00Z" w16du:dateUtc="2025-03-17T14:32:00Z">
        <w:r w:rsidR="00661504">
          <w:rPr>
            <w:rFonts w:ascii="Aptos Narrow" w:hAnsi="Aptos Narrow"/>
          </w:rPr>
          <w:t>to FICO Falcon, the</w:t>
        </w:r>
      </w:ins>
      <w:r w:rsidRPr="34A2CE9E">
        <w:rPr>
          <w:rFonts w:ascii="Aptos Narrow" w:hAnsi="Aptos Narrow"/>
        </w:rPr>
        <w:t xml:space="preserve"> training</w:t>
      </w:r>
      <w:r w:rsidR="003146C4" w:rsidRPr="34A2CE9E">
        <w:rPr>
          <w:rFonts w:ascii="Aptos Narrow" w:hAnsi="Aptos Narrow"/>
        </w:rPr>
        <w:t xml:space="preserve"> dataset consists of random </w:t>
      </w:r>
      <w:r w:rsidR="00FD7157" w:rsidRPr="34A2CE9E">
        <w:rPr>
          <w:rFonts w:ascii="Aptos Narrow" w:hAnsi="Aptos Narrow"/>
        </w:rPr>
        <w:t>samples</w:t>
      </w:r>
      <w:r w:rsidR="003146C4" w:rsidRPr="34A2CE9E">
        <w:rPr>
          <w:rFonts w:ascii="Aptos Narrow" w:hAnsi="Aptos Narrow"/>
        </w:rPr>
        <w:t xml:space="preserve"> of the US Credit</w:t>
      </w:r>
      <w:r w:rsidR="00EB2FB9" w:rsidRPr="34A2CE9E">
        <w:rPr>
          <w:rFonts w:ascii="Aptos Narrow" w:hAnsi="Aptos Narrow"/>
        </w:rPr>
        <w:t xml:space="preserve"> and Debit</w:t>
      </w:r>
      <w:r w:rsidR="003146C4" w:rsidRPr="34A2CE9E">
        <w:rPr>
          <w:rFonts w:ascii="Aptos Narrow" w:hAnsi="Aptos Narrow"/>
        </w:rPr>
        <w:t xml:space="preserve"> Consortium data. Samples are appropriately sized to provide a statistically representative sample. </w:t>
      </w:r>
    </w:p>
    <w:p w14:paraId="4DA4D581" w14:textId="77777777" w:rsidR="00EB2FB9" w:rsidRPr="00EB2FB9" w:rsidRDefault="00EB2FB9" w:rsidP="00EB2FB9">
      <w:pPr>
        <w:shd w:val="clear" w:color="auto" w:fill="DAEEF3" w:themeFill="accent5" w:themeFillTint="33"/>
        <w:rPr>
          <w:rFonts w:ascii="Aptos Narrow" w:hAnsi="Aptos Narrow"/>
        </w:rPr>
      </w:pPr>
    </w:p>
    <w:p w14:paraId="281A80CA" w14:textId="0159260D" w:rsidR="00661504" w:rsidRPr="00EB2FB9" w:rsidDel="00EC63EA" w:rsidRDefault="00D82C8F" w:rsidP="00EB2FB9">
      <w:pPr>
        <w:shd w:val="clear" w:color="auto" w:fill="DAEEF3" w:themeFill="accent5" w:themeFillTint="33"/>
        <w:jc w:val="both"/>
        <w:rPr>
          <w:del w:id="1279" w:author="Sidharth Puri-NE" w:date="2025-03-19T19:35:00Z" w16du:dateUtc="2025-03-19T14:05:00Z"/>
          <w:rFonts w:ascii="Aptos Narrow" w:hAnsi="Aptos Narrow"/>
        </w:rPr>
      </w:pPr>
      <w:del w:id="1280" w:author="Sidharth Puri-NE" w:date="2025-03-19T19:35:00Z" w16du:dateUtc="2025-03-19T14:05:00Z">
        <w:r w:rsidDel="00EC63EA">
          <w:rPr>
            <w:rFonts w:ascii="Aptos Narrow" w:hAnsi="Aptos Narrow"/>
          </w:rPr>
          <w:delText>In FICO Falcon t</w:delText>
        </w:r>
        <w:r w:rsidR="00EB2FB9" w:rsidRPr="00EB2FB9" w:rsidDel="00EC63EA">
          <w:rPr>
            <w:rFonts w:ascii="Aptos Narrow" w:hAnsi="Aptos Narrow"/>
          </w:rPr>
          <w:delText xml:space="preserve">he transaction and demographic data is sampled using 100% of the fraud accounts in the fraud file and a sample of the non-fraud accounts. </w:delText>
        </w:r>
      </w:del>
    </w:p>
    <w:p w14:paraId="0A2D44F6" w14:textId="5E7FDB2A" w:rsidR="00EC63EA" w:rsidRPr="00EC63EA" w:rsidRDefault="78312C5C" w:rsidP="00EC63EA">
      <w:pPr>
        <w:shd w:val="clear" w:color="auto" w:fill="DAEEF3" w:themeFill="accent5" w:themeFillTint="33"/>
        <w:rPr>
          <w:ins w:id="1281" w:author="Sidharth Puri-NE" w:date="2025-03-19T19:29:00Z"/>
          <w:rFonts w:ascii="Aptos Narrow" w:hAnsi="Aptos Narrow"/>
        </w:rPr>
      </w:pPr>
      <w:ins w:id="1282" w:author="Sidharth Puri-NE" w:date="2025-03-19T19:29:00Z">
        <w:r w:rsidRPr="64F2A71C">
          <w:rPr>
            <w:rFonts w:ascii="Aptos Narrow" w:hAnsi="Aptos Narrow"/>
          </w:rPr>
          <w:t xml:space="preserve">FICO doesn’t publish the sampling for the model; </w:t>
        </w:r>
      </w:ins>
      <w:ins w:id="1283" w:author="Sidharth Puri-NE" w:date="2025-03-19T19:35:00Z">
        <w:r w:rsidRPr="64F2A71C">
          <w:rPr>
            <w:rFonts w:ascii="Aptos Narrow" w:hAnsi="Aptos Narrow"/>
          </w:rPr>
          <w:t>however,</w:t>
        </w:r>
      </w:ins>
      <w:ins w:id="1284" w:author="Sidharth Puri-NE" w:date="2025-03-19T19:29:00Z">
        <w:r w:rsidRPr="64F2A71C">
          <w:rPr>
            <w:rFonts w:ascii="Aptos Narrow" w:hAnsi="Aptos Narrow"/>
          </w:rPr>
          <w:t xml:space="preserve"> it is common to take 100% fraud </w:t>
        </w:r>
        <w:proofErr w:type="gramStart"/>
        <w:r w:rsidRPr="64F2A71C">
          <w:rPr>
            <w:rFonts w:ascii="Aptos Narrow" w:hAnsi="Aptos Narrow"/>
          </w:rPr>
          <w:t>account</w:t>
        </w:r>
        <w:proofErr w:type="gramEnd"/>
      </w:ins>
    </w:p>
    <w:p w14:paraId="05BB503C" w14:textId="77777777" w:rsidR="00EC63EA" w:rsidRPr="00EC63EA" w:rsidRDefault="00EC63EA" w:rsidP="00EC63EA">
      <w:pPr>
        <w:shd w:val="clear" w:color="auto" w:fill="DAEEF3" w:themeFill="accent5" w:themeFillTint="33"/>
        <w:rPr>
          <w:ins w:id="1285" w:author="Sidharth Puri-NE" w:date="2025-03-19T19:29:00Z"/>
          <w:rFonts w:ascii="Aptos Narrow" w:hAnsi="Aptos Narrow"/>
        </w:rPr>
      </w:pPr>
      <w:ins w:id="1286" w:author="Sidharth Puri-NE" w:date="2025-03-19T19:29:00Z">
        <w:r w:rsidRPr="00EC63EA">
          <w:rPr>
            <w:rFonts w:ascii="Aptos Narrow" w:hAnsi="Aptos Narrow"/>
          </w:rPr>
          <w:t xml:space="preserve">level and 2% non-fraud account level as a starting point in the development of the model. </w:t>
        </w:r>
        <w:proofErr w:type="gramStart"/>
        <w:r w:rsidRPr="00EC63EA">
          <w:rPr>
            <w:rFonts w:ascii="Aptos Narrow" w:hAnsi="Aptos Narrow"/>
          </w:rPr>
          <w:t>More or less data</w:t>
        </w:r>
        <w:proofErr w:type="gramEnd"/>
        <w:r w:rsidRPr="00EC63EA">
          <w:rPr>
            <w:rFonts w:ascii="Aptos Narrow" w:hAnsi="Aptos Narrow"/>
          </w:rPr>
          <w:t xml:space="preserve"> will</w:t>
        </w:r>
      </w:ins>
    </w:p>
    <w:p w14:paraId="7E01D07B" w14:textId="77777777" w:rsidR="00EC63EA" w:rsidRPr="00EC63EA" w:rsidRDefault="00EC63EA" w:rsidP="00EC63EA">
      <w:pPr>
        <w:shd w:val="clear" w:color="auto" w:fill="DAEEF3" w:themeFill="accent5" w:themeFillTint="33"/>
        <w:rPr>
          <w:ins w:id="1287" w:author="Sidharth Puri-NE" w:date="2025-03-19T19:29:00Z"/>
          <w:rFonts w:ascii="Aptos Narrow" w:hAnsi="Aptos Narrow"/>
        </w:rPr>
      </w:pPr>
      <w:ins w:id="1288" w:author="Sidharth Puri-NE" w:date="2025-03-19T19:29:00Z">
        <w:r w:rsidRPr="00EC63EA">
          <w:rPr>
            <w:rFonts w:ascii="Aptos Narrow" w:hAnsi="Aptos Narrow"/>
          </w:rPr>
          <w:t xml:space="preserve">be used based on the requirements of the </w:t>
        </w:r>
        <w:proofErr w:type="gramStart"/>
        <w:r w:rsidRPr="00EC63EA">
          <w:rPr>
            <w:rFonts w:ascii="Aptos Narrow" w:hAnsi="Aptos Narrow"/>
          </w:rPr>
          <w:t>build</w:t>
        </w:r>
        <w:proofErr w:type="gramEnd"/>
        <w:r w:rsidRPr="00EC63EA">
          <w:rPr>
            <w:rFonts w:ascii="Aptos Narrow" w:hAnsi="Aptos Narrow"/>
          </w:rPr>
          <w:t>, such as wanting to have more non-fraud exemplars for</w:t>
        </w:r>
      </w:ins>
    </w:p>
    <w:p w14:paraId="5152A74D" w14:textId="26A7F1DA" w:rsidR="003146C4" w:rsidRDefault="00EC63EA" w:rsidP="00EC63EA">
      <w:pPr>
        <w:shd w:val="clear" w:color="auto" w:fill="DAEEF3" w:themeFill="accent5" w:themeFillTint="33"/>
        <w:rPr>
          <w:ins w:id="1289" w:author="Sidharth Puri-NE" w:date="2025-03-19T19:31:00Z" w16du:dateUtc="2025-03-19T14:01:00Z"/>
          <w:rFonts w:ascii="Aptos Narrow" w:hAnsi="Aptos Narrow"/>
        </w:rPr>
      </w:pPr>
      <w:ins w:id="1290" w:author="Sidharth Puri-NE" w:date="2025-03-19T19:29:00Z">
        <w:r w:rsidRPr="00EC63EA">
          <w:rPr>
            <w:rFonts w:ascii="Aptos Narrow" w:hAnsi="Aptos Narrow"/>
          </w:rPr>
          <w:t>development of additional FICO model technologies such as Adaptive Analytics and Global Intelligent Profiles.</w:t>
        </w:r>
      </w:ins>
    </w:p>
    <w:p w14:paraId="40DF0A62" w14:textId="77777777" w:rsidR="00EC63EA" w:rsidRDefault="00EC63EA" w:rsidP="00EC63EA">
      <w:pPr>
        <w:shd w:val="clear" w:color="auto" w:fill="DAEEF3" w:themeFill="accent5" w:themeFillTint="33"/>
        <w:rPr>
          <w:ins w:id="1291" w:author="Sidharth Puri-NE" w:date="2025-03-19T19:31:00Z" w16du:dateUtc="2025-03-19T14:01:00Z"/>
          <w:rFonts w:ascii="Aptos Narrow" w:hAnsi="Aptos Narrow"/>
        </w:rPr>
      </w:pPr>
    </w:p>
    <w:p w14:paraId="62905C12" w14:textId="569D60DF" w:rsidR="00EC63EA" w:rsidDel="00EC63EA" w:rsidRDefault="00EC63EA" w:rsidP="00EC63EA">
      <w:pPr>
        <w:shd w:val="clear" w:color="auto" w:fill="DAEEF3" w:themeFill="accent5" w:themeFillTint="33"/>
        <w:rPr>
          <w:del w:id="1292" w:author="Sidharth Puri-NE" w:date="2025-03-19T19:33:00Z" w16du:dateUtc="2025-03-19T14:03:00Z"/>
          <w:rFonts w:ascii="Aptos Narrow" w:hAnsi="Aptos Narrow"/>
        </w:rPr>
      </w:pPr>
    </w:p>
    <w:bookmarkEnd w:id="1260"/>
    <w:p w14:paraId="6AE911F5" w14:textId="77777777" w:rsidR="007B20F6" w:rsidRDefault="007B20F6" w:rsidP="007B20F6"/>
    <w:p w14:paraId="0A62CDCE" w14:textId="77777777" w:rsidR="005D639E" w:rsidRDefault="00255D6E" w:rsidP="00255D6E">
      <w:pPr>
        <w:pStyle w:val="Heading4"/>
        <w:numPr>
          <w:ilvl w:val="0"/>
          <w:numId w:val="0"/>
        </w:numPr>
        <w:ind w:left="864" w:hanging="864"/>
      </w:pPr>
      <w:r>
        <w:t xml:space="preserve">2.1.3.4 </w:t>
      </w:r>
      <w:r w:rsidR="005D639E">
        <w:t>Data Transformations</w:t>
      </w:r>
    </w:p>
    <w:p w14:paraId="0B7E1D99" w14:textId="77777777" w:rsidR="005D639E" w:rsidRDefault="005D639E" w:rsidP="005D639E">
      <w:pPr>
        <w:rPr>
          <w:rStyle w:val="SubtleEmphasis"/>
        </w:rPr>
      </w:pPr>
      <w:r>
        <w:rPr>
          <w:rStyle w:val="SubtleEmphasis"/>
        </w:rPr>
        <w:t xml:space="preserve">Provide a description of, and rationale for, operations/calculations on raw data, such as scaling, forming data segments, averaging, or combining data from multiples sources (for example, to calculate charge-off rates) </w:t>
      </w:r>
      <w:proofErr w:type="gramStart"/>
      <w:r>
        <w:rPr>
          <w:rStyle w:val="SubtleEmphasis"/>
        </w:rPr>
        <w:t>in order to</w:t>
      </w:r>
      <w:proofErr w:type="gramEnd"/>
      <w:r>
        <w:rPr>
          <w:rStyle w:val="SubtleEmphasis"/>
        </w:rPr>
        <w:t xml:space="preserve"> produce model development-ready data. </w:t>
      </w:r>
    </w:p>
    <w:p w14:paraId="00422E2F" w14:textId="77777777" w:rsidR="002C57A9" w:rsidRDefault="002C57A9" w:rsidP="005D639E">
      <w:pPr>
        <w:rPr>
          <w:rStyle w:val="SubtleEmphasis"/>
        </w:rPr>
      </w:pPr>
    </w:p>
    <w:p w14:paraId="05F26C03" w14:textId="77777777" w:rsidR="005D639E" w:rsidRDefault="005D639E" w:rsidP="005D639E">
      <w:pPr>
        <w:rPr>
          <w:rStyle w:val="SubtleEmphasis"/>
        </w:rPr>
      </w:pPr>
      <w:r>
        <w:rPr>
          <w:rStyle w:val="SubtleEmphasis"/>
        </w:rPr>
        <w:t>Describe the composite/derived variables created out of raw data. For example, splines, Weight-of-Evidence transformations of variables, interaction terms, etc. Provide support for the technical soundness and appropriateness of the selected transformations in the context of the specific modeling approach you selected and the overall model purpose.</w:t>
      </w:r>
    </w:p>
    <w:p w14:paraId="402665A4" w14:textId="77777777" w:rsidR="002C57A9" w:rsidRDefault="002C57A9" w:rsidP="005D639E">
      <w:pPr>
        <w:rPr>
          <w:rStyle w:val="SubtleEmphasis"/>
        </w:rPr>
      </w:pPr>
    </w:p>
    <w:p w14:paraId="1C160F6C" w14:textId="77777777" w:rsidR="00FA6D16" w:rsidRDefault="00FA6D16" w:rsidP="005D639E">
      <w:pPr>
        <w:rPr>
          <w:rStyle w:val="SubtleEmphasis"/>
        </w:rPr>
      </w:pPr>
      <w:r>
        <w:rPr>
          <w:rStyle w:val="SubtleEmphasis"/>
        </w:rPr>
        <w:t>Specifically:</w:t>
      </w:r>
    </w:p>
    <w:p w14:paraId="155A5078" w14:textId="77777777" w:rsidR="00FA6D16" w:rsidRDefault="00FA6D16" w:rsidP="005D639E">
      <w:pPr>
        <w:rPr>
          <w:rStyle w:val="SubtleEmphasis"/>
        </w:rPr>
      </w:pPr>
    </w:p>
    <w:p w14:paraId="44CDC1D8" w14:textId="77777777" w:rsidR="008D6ED1" w:rsidRDefault="008D6ED1" w:rsidP="008D6ED1">
      <w:pPr>
        <w:rPr>
          <w:rStyle w:val="SubtleEmphasis"/>
        </w:rPr>
      </w:pPr>
      <w:r>
        <w:rPr>
          <w:rStyle w:val="SubtleEmphasis"/>
        </w:rPr>
        <w:t>For models that utilize feature engineering, provide detailed documentation of the engineering process, including a description of the software/package used to perform the feature engineering and a discussion on the limitations of the selected engineering approach.</w:t>
      </w:r>
    </w:p>
    <w:p w14:paraId="2492426E" w14:textId="77777777" w:rsidR="008D6ED1" w:rsidRDefault="008D6ED1" w:rsidP="008D6ED1">
      <w:pPr>
        <w:rPr>
          <w:rStyle w:val="SubtleEmphasis"/>
        </w:rPr>
      </w:pPr>
    </w:p>
    <w:p w14:paraId="1A0B29F7" w14:textId="77777777" w:rsidR="008D6ED1" w:rsidRDefault="008D6ED1" w:rsidP="008D6ED1">
      <w:pPr>
        <w:rPr>
          <w:rStyle w:val="SubtleEmphasis"/>
        </w:rPr>
      </w:pPr>
      <w:r>
        <w:rPr>
          <w:rStyle w:val="SubtleEmphasis"/>
        </w:rPr>
        <w:t xml:space="preserve">For models that utilize unstructured data, include detailed description of the data pre-processing of unstructured data. Provide analysis/test/comparison results with related data/scripts/outputs if any to justify the pre-processing performed. </w:t>
      </w:r>
    </w:p>
    <w:p w14:paraId="39559E74" w14:textId="77777777" w:rsidR="008D6ED1" w:rsidRDefault="008D6ED1" w:rsidP="008D6ED1">
      <w:pPr>
        <w:rPr>
          <w:rStyle w:val="SubtleEmphasis"/>
        </w:rPr>
      </w:pPr>
    </w:p>
    <w:p w14:paraId="24ACAB0C" w14:textId="77777777" w:rsidR="008D6ED1" w:rsidRDefault="008D6ED1" w:rsidP="008D6ED1">
      <w:pPr>
        <w:rPr>
          <w:rStyle w:val="SubtleEmphasis"/>
        </w:rPr>
      </w:pPr>
      <w:r>
        <w:rPr>
          <w:rStyle w:val="SubtleEmphasis"/>
        </w:rPr>
        <w:t xml:space="preserve">For advanced machine learning models, </w:t>
      </w:r>
      <w:proofErr w:type="gramStart"/>
      <w:r>
        <w:rPr>
          <w:rStyle w:val="SubtleEmphasis"/>
        </w:rPr>
        <w:t>also</w:t>
      </w:r>
      <w:proofErr w:type="gramEnd"/>
      <w:r>
        <w:rPr>
          <w:rStyle w:val="SubtleEmphasis"/>
        </w:rPr>
        <w:t xml:space="preserve"> include detailed discussion on the sufficiency and appropriateness of data transformations and treatments applied with respect to the ML algorithm used (for example, standardization/normalization is required for KNN but not for Random Forests). Provide analysis/test/comparison results with related data/scripts/outputs if any to support the discussion.</w:t>
      </w:r>
    </w:p>
    <w:p w14:paraId="0F2ABC36" w14:textId="77777777" w:rsidR="008D6ED1" w:rsidRDefault="008D6ED1" w:rsidP="005D639E">
      <w:pPr>
        <w:rPr>
          <w:rStyle w:val="SubtleEmphasis"/>
        </w:rPr>
      </w:pPr>
    </w:p>
    <w:p w14:paraId="758316B7" w14:textId="77777777" w:rsidR="00BC0297" w:rsidRDefault="42B92308" w:rsidP="00D500DE">
      <w:pPr>
        <w:shd w:val="clear" w:color="auto" w:fill="DAEEF3" w:themeFill="accent5" w:themeFillTint="33"/>
        <w:rPr>
          <w:ins w:id="1293" w:author="Sidharth Puri-NE" w:date="2025-03-19T20:54:00Z" w16du:dateUtc="2025-03-19T15:24:00Z"/>
          <w:rFonts w:ascii="Aptos Narrow" w:hAnsi="Aptos Narrow"/>
        </w:rPr>
      </w:pPr>
      <w:bookmarkStart w:id="1294" w:name="OLE_LINK29"/>
      <w:r w:rsidRPr="64F2A71C">
        <w:rPr>
          <w:rFonts w:ascii="Aptos Narrow" w:hAnsi="Aptos Narrow"/>
        </w:rPr>
        <w:t xml:space="preserve">Model Owner: </w:t>
      </w:r>
      <w:r w:rsidR="1EFE1672" w:rsidRPr="64F2A71C">
        <w:rPr>
          <w:rFonts w:ascii="Aptos Narrow" w:hAnsi="Aptos Narrow"/>
        </w:rPr>
        <w:t xml:space="preserve"> </w:t>
      </w:r>
    </w:p>
    <w:p w14:paraId="23529897" w14:textId="792AC1FB" w:rsidR="001D1CA5" w:rsidRDefault="43349E5F" w:rsidP="00D500DE">
      <w:pPr>
        <w:shd w:val="clear" w:color="auto" w:fill="DAEEF3" w:themeFill="accent5" w:themeFillTint="33"/>
        <w:rPr>
          <w:ins w:id="1295" w:author="Sidharth Puri-NE" w:date="2025-03-19T20:57:00Z" w16du:dateUtc="2025-03-19T15:27:00Z"/>
        </w:rPr>
      </w:pPr>
      <w:r w:rsidRPr="64F2A71C">
        <w:rPr>
          <w:rFonts w:ascii="Aptos Narrow" w:eastAsia="Aptos Narrow" w:hAnsi="Aptos Narrow" w:cs="Aptos Narrow"/>
        </w:rPr>
        <w:t xml:space="preserve">FIS </w:t>
      </w:r>
      <w:proofErr w:type="spellStart"/>
      <w:r w:rsidRPr="64F2A71C">
        <w:rPr>
          <w:rFonts w:ascii="Aptos Narrow" w:eastAsia="Aptos Narrow" w:hAnsi="Aptos Narrow" w:cs="Aptos Narrow"/>
        </w:rPr>
        <w:t>SecurLock</w:t>
      </w:r>
      <w:proofErr w:type="spellEnd"/>
      <w:r w:rsidRPr="64F2A71C">
        <w:rPr>
          <w:rFonts w:ascii="Aptos Narrow" w:eastAsia="Aptos Narrow" w:hAnsi="Aptos Narrow" w:cs="Aptos Narrow"/>
        </w:rPr>
        <w:t xml:space="preserve"> Predict follows a rule-based system that utilizes FICO Falcon's transaction scoring capabilities. These scores are utilized by </w:t>
      </w:r>
      <w:proofErr w:type="spellStart"/>
      <w:r w:rsidRPr="64F2A71C">
        <w:rPr>
          <w:rFonts w:ascii="Aptos Narrow" w:eastAsia="Aptos Narrow" w:hAnsi="Aptos Narrow" w:cs="Aptos Narrow"/>
        </w:rPr>
        <w:t>SecurLock</w:t>
      </w:r>
      <w:proofErr w:type="spellEnd"/>
      <w:r w:rsidRPr="64F2A71C">
        <w:rPr>
          <w:rFonts w:ascii="Aptos Narrow" w:eastAsia="Aptos Narrow" w:hAnsi="Aptos Narrow" w:cs="Aptos Narrow"/>
        </w:rPr>
        <w:t xml:space="preserve"> to obtain a decision, with its predefined rules acting as the main model processing unit. The risk scores provided by Falcon Fraud Manager are generated by the proprietary neural network technology by FICO.  </w:t>
      </w:r>
    </w:p>
    <w:p w14:paraId="4628EED7" w14:textId="1440C160" w:rsidR="001D1CA5" w:rsidRPr="001D1CA5" w:rsidRDefault="002B2980" w:rsidP="001D1CA5">
      <w:pPr>
        <w:shd w:val="clear" w:color="auto" w:fill="DAEEF3" w:themeFill="accent5" w:themeFillTint="33"/>
        <w:rPr>
          <w:ins w:id="1296" w:author="Sidharth Puri-NE" w:date="2025-03-19T20:57:00Z" w16du:dateUtc="2025-03-19T15:27:00Z"/>
          <w:rFonts w:ascii="Aptos Narrow" w:hAnsi="Aptos Narrow"/>
        </w:rPr>
      </w:pPr>
      <w:ins w:id="1297" w:author="Sidharth Puri-NE" w:date="2025-03-19T20:59:00Z" w16du:dateUtc="2025-03-19T15:29:00Z">
        <w:r>
          <w:rPr>
            <w:rFonts w:ascii="Aptos Narrow" w:hAnsi="Aptos Narrow"/>
          </w:rPr>
          <w:t>A</w:t>
        </w:r>
      </w:ins>
      <w:ins w:id="1298" w:author="Sidharth Puri-NE" w:date="2025-03-19T20:58:00Z" w16du:dateUtc="2025-03-19T15:28:00Z">
        <w:r>
          <w:rPr>
            <w:rFonts w:ascii="Aptos Narrow" w:hAnsi="Aptos Narrow"/>
          </w:rPr>
          <w:t xml:space="preserve">s the data is acquired by </w:t>
        </w:r>
      </w:ins>
      <w:ins w:id="1299" w:author="Sidharth Puri-NE" w:date="2025-03-19T20:59:00Z" w16du:dateUtc="2025-03-19T15:29:00Z">
        <w:r>
          <w:rPr>
            <w:rFonts w:ascii="Aptos Narrow" w:hAnsi="Aptos Narrow"/>
          </w:rPr>
          <w:t xml:space="preserve">FICO Falcon </w:t>
        </w:r>
      </w:ins>
      <w:ins w:id="1300" w:author="Sidharth Puri-NE" w:date="2025-03-19T21:00:00Z" w16du:dateUtc="2025-03-19T15:30:00Z">
        <w:r>
          <w:rPr>
            <w:rFonts w:ascii="Aptos Narrow" w:hAnsi="Aptos Narrow"/>
          </w:rPr>
          <w:t>in</w:t>
        </w:r>
      </w:ins>
      <w:ins w:id="1301" w:author="Sidharth Puri-NE" w:date="2025-03-19T21:01:00Z" w16du:dateUtc="2025-03-19T15:31:00Z">
        <w:r>
          <w:rPr>
            <w:rFonts w:ascii="Aptos Narrow" w:hAnsi="Aptos Narrow"/>
          </w:rPr>
          <w:t xml:space="preserve"> that context</w:t>
        </w:r>
      </w:ins>
      <w:ins w:id="1302" w:author="Sidharth Puri-NE" w:date="2025-03-19T20:58:00Z" w16du:dateUtc="2025-03-19T15:28:00Z">
        <w:r>
          <w:rPr>
            <w:rFonts w:ascii="Aptos Narrow" w:hAnsi="Aptos Narrow"/>
          </w:rPr>
          <w:t xml:space="preserve">, </w:t>
        </w:r>
      </w:ins>
      <w:proofErr w:type="gramStart"/>
      <w:ins w:id="1303" w:author="Sidharth Puri-NE" w:date="2025-03-19T20:57:00Z" w16du:dateUtc="2025-03-19T15:27:00Z">
        <w:r w:rsidR="001D1CA5" w:rsidRPr="001D1CA5">
          <w:rPr>
            <w:rFonts w:ascii="Aptos Narrow" w:hAnsi="Aptos Narrow"/>
          </w:rPr>
          <w:t>In</w:t>
        </w:r>
        <w:proofErr w:type="gramEnd"/>
        <w:r w:rsidR="001D1CA5" w:rsidRPr="001D1CA5">
          <w:rPr>
            <w:rFonts w:ascii="Aptos Narrow" w:hAnsi="Aptos Narrow"/>
          </w:rPr>
          <w:t xml:space="preserve"> production the weights are fixed and unchanged; this continues to drive the highest</w:t>
        </w:r>
        <w:r w:rsidR="001D1CA5">
          <w:rPr>
            <w:rFonts w:ascii="Aptos Narrow" w:hAnsi="Aptos Narrow"/>
          </w:rPr>
          <w:t xml:space="preserve"> </w:t>
        </w:r>
        <w:r w:rsidR="001D1CA5" w:rsidRPr="001D1CA5">
          <w:rPr>
            <w:rFonts w:ascii="Aptos Narrow" w:hAnsi="Aptos Narrow"/>
          </w:rPr>
          <w:t>performance and is most computationally efficient. The model structure is often single layer with different model</w:t>
        </w:r>
        <w:r w:rsidR="001D1CA5">
          <w:rPr>
            <w:rFonts w:ascii="Aptos Narrow" w:hAnsi="Aptos Narrow"/>
          </w:rPr>
          <w:t xml:space="preserve"> </w:t>
        </w:r>
        <w:r w:rsidR="001D1CA5" w:rsidRPr="001D1CA5">
          <w:rPr>
            <w:rFonts w:ascii="Aptos Narrow" w:hAnsi="Aptos Narrow"/>
          </w:rPr>
          <w:t xml:space="preserve">segments to minimize the </w:t>
        </w:r>
        <w:proofErr w:type="gramStart"/>
        <w:r w:rsidR="001D1CA5" w:rsidRPr="001D1CA5">
          <w:rPr>
            <w:rFonts w:ascii="Aptos Narrow" w:hAnsi="Aptos Narrow"/>
          </w:rPr>
          <w:t>amount</w:t>
        </w:r>
        <w:proofErr w:type="gramEnd"/>
        <w:r w:rsidR="001D1CA5" w:rsidRPr="001D1CA5">
          <w:rPr>
            <w:rFonts w:ascii="Aptos Narrow" w:hAnsi="Aptos Narrow"/>
          </w:rPr>
          <w:t xml:space="preserve"> of degrees of freedom.</w:t>
        </w:r>
      </w:ins>
    </w:p>
    <w:p w14:paraId="2B5F8553" w14:textId="77777777" w:rsidR="001D1CA5" w:rsidRPr="001D1CA5" w:rsidRDefault="001D1CA5" w:rsidP="001D1CA5">
      <w:pPr>
        <w:shd w:val="clear" w:color="auto" w:fill="DAEEF3" w:themeFill="accent5" w:themeFillTint="33"/>
        <w:rPr>
          <w:ins w:id="1304" w:author="Sidharth Puri-NE" w:date="2025-03-19T20:57:00Z" w16du:dateUtc="2025-03-19T15:27:00Z"/>
          <w:rFonts w:ascii="Aptos Narrow" w:hAnsi="Aptos Narrow"/>
        </w:rPr>
      </w:pPr>
      <w:ins w:id="1305" w:author="Sidharth Puri-NE" w:date="2025-03-19T20:57:00Z" w16du:dateUtc="2025-03-19T15:27:00Z">
        <w:r w:rsidRPr="001D1CA5">
          <w:rPr>
            <w:rFonts w:ascii="Aptos Narrow" w:hAnsi="Aptos Narrow"/>
          </w:rPr>
          <w:t>The following diagram is a high-level representation of a neural network with a single hidden layer and with the</w:t>
        </w:r>
      </w:ins>
    </w:p>
    <w:p w14:paraId="0A8A851E" w14:textId="77777777" w:rsidR="001D1CA5" w:rsidRPr="001D1CA5" w:rsidRDefault="001D1CA5" w:rsidP="001D1CA5">
      <w:pPr>
        <w:shd w:val="clear" w:color="auto" w:fill="DAEEF3" w:themeFill="accent5" w:themeFillTint="33"/>
        <w:rPr>
          <w:ins w:id="1306" w:author="Sidharth Puri-NE" w:date="2025-03-19T20:57:00Z" w16du:dateUtc="2025-03-19T15:27:00Z"/>
          <w:rFonts w:ascii="Aptos Narrow" w:hAnsi="Aptos Narrow"/>
        </w:rPr>
      </w:pPr>
      <w:ins w:id="1307" w:author="Sidharth Puri-NE" w:date="2025-03-19T20:57:00Z" w16du:dateUtc="2025-03-19T15:27:00Z">
        <w:r w:rsidRPr="001D1CA5">
          <w:rPr>
            <w:rFonts w:ascii="Aptos Narrow" w:hAnsi="Aptos Narrow"/>
          </w:rPr>
          <w:t>back propagation of the error. Training typically starts with random weights using back propagation of the errors</w:t>
        </w:r>
      </w:ins>
    </w:p>
    <w:p w14:paraId="7F2179B4" w14:textId="77777777" w:rsidR="001D1CA5" w:rsidRDefault="001D1CA5" w:rsidP="001D1CA5">
      <w:pPr>
        <w:shd w:val="clear" w:color="auto" w:fill="DAEEF3" w:themeFill="accent5" w:themeFillTint="33"/>
        <w:rPr>
          <w:ins w:id="1308" w:author="Sidharth Puri-NE" w:date="2025-03-19T20:57:00Z" w16du:dateUtc="2025-03-19T15:27:00Z"/>
          <w:rFonts w:ascii="Aptos Narrow" w:hAnsi="Aptos Narrow"/>
        </w:rPr>
      </w:pPr>
      <w:ins w:id="1309" w:author="Sidharth Puri-NE" w:date="2025-03-19T20:57:00Z" w16du:dateUtc="2025-03-19T15:27:00Z">
        <w:r w:rsidRPr="001D1CA5">
          <w:rPr>
            <w:rFonts w:ascii="Aptos Narrow" w:hAnsi="Aptos Narrow"/>
          </w:rPr>
          <w:t>to adjust the weights until the network converges.</w:t>
        </w:r>
      </w:ins>
    </w:p>
    <w:p w14:paraId="4246FC3B" w14:textId="77777777" w:rsidR="001D1CA5" w:rsidRDefault="001D1CA5" w:rsidP="001D1CA5">
      <w:pPr>
        <w:shd w:val="clear" w:color="auto" w:fill="DAEEF3" w:themeFill="accent5" w:themeFillTint="33"/>
        <w:rPr>
          <w:ins w:id="1310" w:author="Sidharth Puri-NE" w:date="2025-03-19T20:57:00Z" w16du:dateUtc="2025-03-19T15:27:00Z"/>
          <w:rFonts w:ascii="Aptos Narrow" w:hAnsi="Aptos Narrow"/>
        </w:rPr>
      </w:pPr>
    </w:p>
    <w:p w14:paraId="3847376E" w14:textId="77777777" w:rsidR="001D1CA5" w:rsidRDefault="001D1CA5" w:rsidP="001D1CA5">
      <w:pPr>
        <w:shd w:val="clear" w:color="auto" w:fill="DAEEF3" w:themeFill="accent5" w:themeFillTint="33"/>
        <w:rPr>
          <w:ins w:id="1311" w:author="Sidharth Puri-NE" w:date="2025-03-19T20:57:00Z" w16du:dateUtc="2025-03-19T15:27:00Z"/>
          <w:rFonts w:ascii="Aptos Narrow" w:hAnsi="Aptos Narrow"/>
        </w:rPr>
      </w:pPr>
      <w:ins w:id="1312" w:author="Sidharth Puri-NE" w:date="2025-03-19T20:57:00Z" w16du:dateUtc="2025-03-19T15:27:00Z">
        <w:r w:rsidRPr="001D1CA5">
          <w:rPr>
            <w:rFonts w:ascii="Aptos Narrow" w:hAnsi="Aptos Narrow"/>
            <w:noProof/>
          </w:rPr>
          <w:drawing>
            <wp:inline distT="0" distB="0" distL="0" distR="0" wp14:anchorId="12E2E011" wp14:editId="24BAB41C">
              <wp:extent cx="6400800" cy="3662045"/>
              <wp:effectExtent l="0" t="0" r="0" b="0"/>
              <wp:docPr id="17070502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0" cy="3662045"/>
                      </a:xfrm>
                      <a:prstGeom prst="rect">
                        <a:avLst/>
                      </a:prstGeom>
                      <a:noFill/>
                      <a:ln>
                        <a:noFill/>
                      </a:ln>
                    </pic:spPr>
                  </pic:pic>
                </a:graphicData>
              </a:graphic>
            </wp:inline>
          </w:drawing>
        </w:r>
      </w:ins>
    </w:p>
    <w:p w14:paraId="1F264231" w14:textId="77777777" w:rsidR="001D1CA5" w:rsidRDefault="001D1CA5" w:rsidP="001D1CA5">
      <w:pPr>
        <w:shd w:val="clear" w:color="auto" w:fill="DAEEF3" w:themeFill="accent5" w:themeFillTint="33"/>
        <w:rPr>
          <w:ins w:id="1313" w:author="Sidharth Puri-NE" w:date="2025-03-19T20:57:00Z" w16du:dateUtc="2025-03-19T15:27:00Z"/>
          <w:rFonts w:ascii="Aptos Narrow" w:hAnsi="Aptos Narrow"/>
        </w:rPr>
      </w:pPr>
    </w:p>
    <w:p w14:paraId="19C6135E" w14:textId="77777777" w:rsidR="001D1CA5" w:rsidRDefault="001D1CA5" w:rsidP="001D1CA5">
      <w:pPr>
        <w:shd w:val="clear" w:color="auto" w:fill="DAEEF3" w:themeFill="accent5" w:themeFillTint="33"/>
        <w:rPr>
          <w:ins w:id="1314" w:author="Sidharth Puri-NE" w:date="2025-03-19T20:57:00Z" w16du:dateUtc="2025-03-19T15:27:00Z"/>
          <w:rFonts w:ascii="Aptos Narrow" w:hAnsi="Aptos Narrow"/>
        </w:rPr>
      </w:pPr>
      <w:ins w:id="1315" w:author="Sidharth Puri-NE" w:date="2025-03-19T20:57:00Z" w16du:dateUtc="2025-03-19T15:27:00Z">
        <w:r w:rsidRPr="001D1CA5">
          <w:rPr>
            <w:rFonts w:ascii="Aptos Narrow" w:hAnsi="Aptos Narrow"/>
            <w:noProof/>
          </w:rPr>
          <w:lastRenderedPageBreak/>
          <w:drawing>
            <wp:inline distT="0" distB="0" distL="0" distR="0" wp14:anchorId="299C5809" wp14:editId="6DEA1E25">
              <wp:extent cx="3804285" cy="3813175"/>
              <wp:effectExtent l="0" t="0" r="5715" b="0"/>
              <wp:docPr id="14138155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4285" cy="3813175"/>
                      </a:xfrm>
                      <a:prstGeom prst="rect">
                        <a:avLst/>
                      </a:prstGeom>
                      <a:noFill/>
                      <a:ln>
                        <a:noFill/>
                      </a:ln>
                    </pic:spPr>
                  </pic:pic>
                </a:graphicData>
              </a:graphic>
            </wp:inline>
          </w:drawing>
        </w:r>
      </w:ins>
    </w:p>
    <w:p w14:paraId="5EE1AE26" w14:textId="77777777" w:rsidR="001D1CA5" w:rsidRDefault="001D1CA5" w:rsidP="001D1CA5">
      <w:pPr>
        <w:shd w:val="clear" w:color="auto" w:fill="DAEEF3" w:themeFill="accent5" w:themeFillTint="33"/>
        <w:rPr>
          <w:ins w:id="1316" w:author="Sidharth Puri-NE" w:date="2025-03-19T20:57:00Z" w16du:dateUtc="2025-03-19T15:27:00Z"/>
          <w:rFonts w:ascii="Aptos Narrow" w:hAnsi="Aptos Narrow"/>
        </w:rPr>
      </w:pPr>
    </w:p>
    <w:p w14:paraId="75BBB161" w14:textId="77777777" w:rsidR="001D1CA5" w:rsidRDefault="001D1CA5" w:rsidP="00D500DE">
      <w:pPr>
        <w:shd w:val="clear" w:color="auto" w:fill="DAEEF3" w:themeFill="accent5" w:themeFillTint="33"/>
        <w:rPr>
          <w:rFonts w:ascii="Aptos Narrow" w:hAnsi="Aptos Narrow"/>
        </w:rPr>
      </w:pPr>
    </w:p>
    <w:p w14:paraId="45F694BF" w14:textId="77777777" w:rsidR="001D1CA5" w:rsidRPr="00FB71EC" w:rsidRDefault="001D1CA5" w:rsidP="001D1CA5">
      <w:pPr>
        <w:shd w:val="clear" w:color="auto" w:fill="DAEEF3" w:themeFill="accent5" w:themeFillTint="33"/>
        <w:jc w:val="both"/>
        <w:rPr>
          <w:ins w:id="1317" w:author="Sidharth Puri-NE" w:date="2025-03-19T20:54:00Z" w16du:dateUtc="2025-03-19T15:24:00Z"/>
          <w:rFonts w:ascii="Aptos Narrow" w:hAnsi="Aptos Narrow"/>
        </w:rPr>
      </w:pPr>
      <w:ins w:id="1318" w:author="Sidharth Puri-NE" w:date="2025-03-19T20:54:00Z" w16du:dateUtc="2025-03-19T15:24:00Z">
        <w:r w:rsidRPr="00FB71EC">
          <w:rPr>
            <w:rFonts w:ascii="Aptos Narrow" w:hAnsi="Aptos Narrow"/>
            <w:b/>
            <w:bCs/>
            <w:i/>
            <w:iCs/>
          </w:rPr>
          <w:t xml:space="preserve">Missing Value Handling </w:t>
        </w:r>
      </w:ins>
    </w:p>
    <w:p w14:paraId="410B660A" w14:textId="56083176" w:rsidR="00BC0297" w:rsidRDefault="001D1CA5">
      <w:pPr>
        <w:shd w:val="clear" w:color="auto" w:fill="DAEEF3" w:themeFill="accent5" w:themeFillTint="33"/>
        <w:jc w:val="both"/>
        <w:rPr>
          <w:rFonts w:ascii="Aptos Narrow" w:hAnsi="Aptos Narrow"/>
        </w:rPr>
        <w:pPrChange w:id="1319" w:author="Sidharth Puri-NE" w:date="2025-03-19T20:56:00Z" w16du:dateUtc="2025-03-19T15:26:00Z">
          <w:pPr>
            <w:shd w:val="clear" w:color="auto" w:fill="DAEEF3" w:themeFill="accent5" w:themeFillTint="33"/>
          </w:pPr>
        </w:pPrChange>
      </w:pPr>
      <w:ins w:id="1320" w:author="Sidharth Puri-NE" w:date="2025-03-19T20:54:00Z" w16du:dateUtc="2025-03-19T15:24:00Z">
        <w:r w:rsidRPr="00FB71EC">
          <w:rPr>
            <w:rFonts w:ascii="Aptos Narrow" w:hAnsi="Aptos Narrow"/>
          </w:rPr>
          <w:t>Assuming the data in question are required for model scoring, FICO uses various methods to interpolate the value for the missing data for any given observation. FICO utilizes the following methods for missing data: for categorical values FICO may use a 'missing' or 'default' value typically determined using the population frequency distribution. For non-categorical fields FICO models often default to the population mean value.</w:t>
        </w:r>
      </w:ins>
    </w:p>
    <w:p w14:paraId="6D565556" w14:textId="5E3A12A4" w:rsidR="00BC0297" w:rsidRPr="002C3A9B" w:rsidDel="007D2CB5" w:rsidRDefault="00BC0297" w:rsidP="00BC0297">
      <w:pPr>
        <w:shd w:val="clear" w:color="auto" w:fill="DAEEF3" w:themeFill="accent5" w:themeFillTint="33"/>
        <w:jc w:val="both"/>
        <w:rPr>
          <w:del w:id="1321" w:author="Sidharth Puri-NE" w:date="2025-03-19T20:34:00Z" w16du:dateUtc="2025-03-19T15:04:00Z"/>
          <w:rFonts w:ascii="Aptos Narrow" w:hAnsi="Aptos Narrow"/>
          <w:b/>
          <w:bCs/>
        </w:rPr>
      </w:pPr>
      <w:del w:id="1322" w:author="Sidharth Puri-NE" w:date="2025-03-19T20:34:00Z" w16du:dateUtc="2025-03-19T15:04:00Z">
        <w:r w:rsidRPr="002C3A9B" w:rsidDel="007D2CB5">
          <w:rPr>
            <w:rFonts w:ascii="Aptos Narrow" w:hAnsi="Aptos Narrow"/>
            <w:b/>
            <w:bCs/>
          </w:rPr>
          <w:delText>Overview of F</w:delText>
        </w:r>
        <w:r w:rsidDel="007D2CB5">
          <w:rPr>
            <w:rFonts w:ascii="Aptos Narrow" w:hAnsi="Aptos Narrow"/>
            <w:b/>
            <w:bCs/>
          </w:rPr>
          <w:delText>ICO</w:delText>
        </w:r>
        <w:r w:rsidRPr="002C3A9B" w:rsidDel="007D2CB5">
          <w:rPr>
            <w:rFonts w:ascii="Aptos Narrow" w:hAnsi="Aptos Narrow"/>
            <w:b/>
            <w:bCs/>
          </w:rPr>
          <w:delText xml:space="preserve"> model development data</w:delText>
        </w:r>
      </w:del>
    </w:p>
    <w:p w14:paraId="2414BDEE" w14:textId="779CE47E" w:rsidR="00BC0297" w:rsidDel="001D1CA5" w:rsidRDefault="00BC0297" w:rsidP="00BC0297">
      <w:pPr>
        <w:shd w:val="clear" w:color="auto" w:fill="DAEEF3" w:themeFill="accent5" w:themeFillTint="33"/>
        <w:jc w:val="both"/>
        <w:rPr>
          <w:ins w:id="1323" w:author="Rishabh Dutt-NE" w:date="2025-03-17T17:54:00Z" w16du:dateUtc="2025-03-17T12:24:00Z"/>
          <w:del w:id="1324" w:author="Sidharth Puri-NE" w:date="2025-03-19T20:54:00Z" w16du:dateUtc="2025-03-19T15:24:00Z"/>
          <w:rFonts w:ascii="Aptos Narrow" w:hAnsi="Aptos Narrow"/>
        </w:rPr>
      </w:pPr>
      <w:r w:rsidRPr="002C3A9B">
        <w:rPr>
          <w:rFonts w:ascii="Aptos Narrow" w:hAnsi="Aptos Narrow"/>
        </w:rPr>
        <w:t>Raw data is continuously cleansed and fixed based on previously agreed conditions with</w:t>
      </w:r>
      <w:ins w:id="1325" w:author="Rishabh Dutt-NE" w:date="2025-03-17T17:23:00Z" w16du:dateUtc="2025-03-17T11:53:00Z">
        <w:r w:rsidR="0009491B">
          <w:rPr>
            <w:rFonts w:ascii="Aptos Narrow" w:hAnsi="Aptos Narrow"/>
          </w:rPr>
          <w:t xml:space="preserve"> the</w:t>
        </w:r>
      </w:ins>
      <w:r w:rsidRPr="002C3A9B">
        <w:rPr>
          <w:rFonts w:ascii="Aptos Narrow" w:hAnsi="Aptos Narrow"/>
        </w:rPr>
        <w:t xml:space="preserve"> client and modeling team. Once cleansed, </w:t>
      </w:r>
      <w:ins w:id="1326" w:author="Rishabh Dutt-NE" w:date="2025-03-17T17:53:00Z" w16du:dateUtc="2025-03-17T12:23:00Z">
        <w:r w:rsidR="009C388E">
          <w:rPr>
            <w:rFonts w:ascii="Aptos Narrow" w:hAnsi="Aptos Narrow"/>
          </w:rPr>
          <w:t xml:space="preserve">the data </w:t>
        </w:r>
      </w:ins>
      <w:ins w:id="1327" w:author="Rishabh Dutt-NE" w:date="2025-03-17T17:54:00Z" w16du:dateUtc="2025-03-17T12:24:00Z">
        <w:r w:rsidR="009C388E">
          <w:rPr>
            <w:rFonts w:ascii="Aptos Narrow" w:hAnsi="Aptos Narrow"/>
          </w:rPr>
          <w:t>undergoes the following</w:t>
        </w:r>
      </w:ins>
      <w:ins w:id="1328" w:author="Rishabh Dutt-NE" w:date="2025-03-17T19:35:00Z" w16du:dateUtc="2025-03-17T14:05:00Z">
        <w:r w:rsidR="007E19E9">
          <w:rPr>
            <w:rFonts w:ascii="Aptos Narrow" w:hAnsi="Aptos Narrow"/>
          </w:rPr>
          <w:t xml:space="preserve"> proce</w:t>
        </w:r>
      </w:ins>
      <w:ins w:id="1329" w:author="Rishabh Dutt-NE" w:date="2025-03-17T19:36:00Z" w16du:dateUtc="2025-03-17T14:06:00Z">
        <w:r w:rsidR="007E19E9">
          <w:rPr>
            <w:rFonts w:ascii="Aptos Narrow" w:hAnsi="Aptos Narrow"/>
          </w:rPr>
          <w:t>ss:</w:t>
        </w:r>
      </w:ins>
    </w:p>
    <w:p w14:paraId="23238DD4" w14:textId="77777777" w:rsidR="009C388E" w:rsidRPr="002C3A9B" w:rsidRDefault="009C388E" w:rsidP="00BC0297">
      <w:pPr>
        <w:shd w:val="clear" w:color="auto" w:fill="DAEEF3" w:themeFill="accent5" w:themeFillTint="33"/>
        <w:jc w:val="both"/>
        <w:rPr>
          <w:rFonts w:ascii="Aptos Narrow" w:hAnsi="Aptos Narrow"/>
        </w:rPr>
      </w:pPr>
    </w:p>
    <w:p w14:paraId="4AC70656" w14:textId="63A0B862" w:rsidR="00BC0297" w:rsidRPr="001D1CA5" w:rsidRDefault="00BC0297">
      <w:pPr>
        <w:pStyle w:val="ListParagraph"/>
        <w:numPr>
          <w:ilvl w:val="0"/>
          <w:numId w:val="49"/>
        </w:numPr>
        <w:shd w:val="clear" w:color="auto" w:fill="DAEEF3" w:themeFill="accent5" w:themeFillTint="33"/>
        <w:jc w:val="both"/>
        <w:rPr>
          <w:rFonts w:ascii="Aptos Narrow" w:hAnsi="Aptos Narrow"/>
          <w:rPrChange w:id="1330" w:author="Sidharth Puri-NE" w:date="2025-03-19T20:55:00Z" w16du:dateUtc="2025-03-19T15:25:00Z">
            <w:rPr/>
          </w:rPrChange>
        </w:rPr>
        <w:pPrChange w:id="1331" w:author="Sidharth Puri-NE" w:date="2025-03-19T20:55:00Z" w16du:dateUtc="2025-03-19T15:25:00Z">
          <w:pPr>
            <w:shd w:val="clear" w:color="auto" w:fill="DAEEF3" w:themeFill="accent5" w:themeFillTint="33"/>
            <w:jc w:val="both"/>
          </w:pPr>
        </w:pPrChange>
      </w:pPr>
      <w:del w:id="1332" w:author="Rishabh Dutt-NE" w:date="2025-03-17T17:23:00Z" w16du:dateUtc="2025-03-17T11:53:00Z">
        <w:r w:rsidRPr="001D1CA5" w:rsidDel="00862843">
          <w:rPr>
            <w:rFonts w:ascii="Aptos Narrow" w:hAnsi="Aptos Narrow"/>
            <w:rPrChange w:id="1333" w:author="Sidharth Puri-NE" w:date="2025-03-19T20:55:00Z" w16du:dateUtc="2025-03-19T15:25:00Z">
              <w:rPr/>
            </w:rPrChange>
          </w:rPr>
          <w:delText xml:space="preserve">• </w:delText>
        </w:r>
      </w:del>
      <w:r w:rsidRPr="001D1CA5">
        <w:rPr>
          <w:rFonts w:ascii="Aptos Narrow" w:hAnsi="Aptos Narrow"/>
          <w:rPrChange w:id="1334" w:author="Sidharth Puri-NE" w:date="2025-03-19T20:55:00Z" w16du:dateUtc="2025-03-19T15:25:00Z">
            <w:rPr/>
          </w:rPrChange>
        </w:rPr>
        <w:t xml:space="preserve">The fixed data is inventoried for the coverage period for a particular model build. </w:t>
      </w:r>
    </w:p>
    <w:p w14:paraId="504AF7E5" w14:textId="5CE0856E" w:rsidR="00BC0297" w:rsidRPr="001D1CA5" w:rsidRDefault="00BC0297">
      <w:pPr>
        <w:pStyle w:val="ListParagraph"/>
        <w:numPr>
          <w:ilvl w:val="0"/>
          <w:numId w:val="49"/>
        </w:numPr>
        <w:shd w:val="clear" w:color="auto" w:fill="DAEEF3" w:themeFill="accent5" w:themeFillTint="33"/>
        <w:jc w:val="both"/>
        <w:rPr>
          <w:rFonts w:ascii="Aptos Narrow" w:hAnsi="Aptos Narrow"/>
          <w:rPrChange w:id="1335" w:author="Sidharth Puri-NE" w:date="2025-03-19T20:55:00Z" w16du:dateUtc="2025-03-19T15:25:00Z">
            <w:rPr/>
          </w:rPrChange>
        </w:rPr>
        <w:pPrChange w:id="1336" w:author="Sidharth Puri-NE" w:date="2025-03-19T20:55:00Z" w16du:dateUtc="2025-03-19T15:25:00Z">
          <w:pPr>
            <w:shd w:val="clear" w:color="auto" w:fill="DAEEF3" w:themeFill="accent5" w:themeFillTint="33"/>
            <w:jc w:val="both"/>
          </w:pPr>
        </w:pPrChange>
      </w:pPr>
      <w:del w:id="1337" w:author="Rishabh Dutt-NE" w:date="2025-03-17T17:23:00Z" w16du:dateUtc="2025-03-17T11:53:00Z">
        <w:r w:rsidRPr="001D1CA5" w:rsidDel="00862843">
          <w:rPr>
            <w:rFonts w:ascii="Aptos Narrow" w:hAnsi="Aptos Narrow"/>
            <w:rPrChange w:id="1338" w:author="Sidharth Puri-NE" w:date="2025-03-19T20:55:00Z" w16du:dateUtc="2025-03-19T15:25:00Z">
              <w:rPr/>
            </w:rPrChange>
          </w:rPr>
          <w:delText xml:space="preserve">• </w:delText>
        </w:r>
      </w:del>
      <w:r w:rsidRPr="001D1CA5">
        <w:rPr>
          <w:rFonts w:ascii="Aptos Narrow" w:hAnsi="Aptos Narrow"/>
          <w:rPrChange w:id="1339" w:author="Sidharth Puri-NE" w:date="2025-03-19T20:55:00Z" w16du:dateUtc="2025-03-19T15:25:00Z">
            <w:rPr/>
          </w:rPrChange>
        </w:rPr>
        <w:t xml:space="preserve">Fraud data for the coverage period is prepared first and checked for completeness. </w:t>
      </w:r>
    </w:p>
    <w:p w14:paraId="6714E02F" w14:textId="480E5DD4" w:rsidR="00BC0297" w:rsidRPr="001D1CA5" w:rsidRDefault="00BC0297">
      <w:pPr>
        <w:pStyle w:val="ListParagraph"/>
        <w:numPr>
          <w:ilvl w:val="0"/>
          <w:numId w:val="49"/>
        </w:numPr>
        <w:shd w:val="clear" w:color="auto" w:fill="DAEEF3" w:themeFill="accent5" w:themeFillTint="33"/>
        <w:jc w:val="both"/>
        <w:rPr>
          <w:rFonts w:ascii="Aptos Narrow" w:hAnsi="Aptos Narrow"/>
          <w:rPrChange w:id="1340" w:author="Sidharth Puri-NE" w:date="2025-03-19T20:55:00Z" w16du:dateUtc="2025-03-19T15:25:00Z">
            <w:rPr/>
          </w:rPrChange>
        </w:rPr>
        <w:pPrChange w:id="1341" w:author="Sidharth Puri-NE" w:date="2025-03-19T20:55:00Z" w16du:dateUtc="2025-03-19T15:25:00Z">
          <w:pPr>
            <w:shd w:val="clear" w:color="auto" w:fill="DAEEF3" w:themeFill="accent5" w:themeFillTint="33"/>
            <w:jc w:val="both"/>
          </w:pPr>
        </w:pPrChange>
      </w:pPr>
      <w:del w:id="1342" w:author="Rishabh Dutt-NE" w:date="2025-03-17T17:23:00Z">
        <w:r w:rsidRPr="64F2A71C" w:rsidDel="4622AE08">
          <w:rPr>
            <w:rFonts w:ascii="Aptos Narrow" w:hAnsi="Aptos Narrow"/>
            <w:rPrChange w:id="1343" w:author="Sidharth Puri-NE" w:date="2025-03-19T20:55:00Z">
              <w:rPr/>
            </w:rPrChange>
          </w:rPr>
          <w:delText xml:space="preserve">• </w:delText>
        </w:r>
      </w:del>
      <w:r w:rsidR="4622AE08" w:rsidRPr="64F2A71C">
        <w:rPr>
          <w:rFonts w:ascii="Aptos Narrow" w:hAnsi="Aptos Narrow"/>
          <w:rPrChange w:id="1344" w:author="Sidharth Puri-NE" w:date="2025-03-19T20:55:00Z">
            <w:rPr/>
          </w:rPrChange>
        </w:rPr>
        <w:t xml:space="preserve">The transaction and demographic data </w:t>
      </w:r>
      <w:del w:id="1345" w:author="Rishabh Dutt-NE" w:date="2025-03-17T17:54:00Z">
        <w:r w:rsidRPr="64F2A71C" w:rsidDel="4622AE08">
          <w:rPr>
            <w:rFonts w:ascii="Aptos Narrow" w:hAnsi="Aptos Narrow"/>
            <w:rPrChange w:id="1346" w:author="Sidharth Puri-NE" w:date="2025-03-19T20:55:00Z">
              <w:rPr/>
            </w:rPrChange>
          </w:rPr>
          <w:delText>is</w:delText>
        </w:r>
      </w:del>
      <w:ins w:id="1347" w:author="Rishabh Dutt-NE" w:date="2025-03-17T17:54:00Z">
        <w:r w:rsidR="2188AEAE" w:rsidRPr="64F2A71C">
          <w:rPr>
            <w:rFonts w:ascii="Aptos Narrow" w:hAnsi="Aptos Narrow"/>
            <w:rPrChange w:id="1348" w:author="Sidharth Puri-NE" w:date="2025-03-19T20:55:00Z">
              <w:rPr/>
            </w:rPrChange>
          </w:rPr>
          <w:t xml:space="preserve"> are</w:t>
        </w:r>
      </w:ins>
      <w:r w:rsidR="4622AE08" w:rsidRPr="64F2A71C">
        <w:rPr>
          <w:rFonts w:ascii="Aptos Narrow" w:hAnsi="Aptos Narrow"/>
          <w:rPrChange w:id="1349" w:author="Sidharth Puri-NE" w:date="2025-03-19T20:55:00Z">
            <w:rPr/>
          </w:rPrChange>
        </w:rPr>
        <w:t xml:space="preserve"> sampled using 100% of the fraud accounts in the fraud file and a sample of the non-fraud accounts. </w:t>
      </w:r>
    </w:p>
    <w:p w14:paraId="26E95CAB" w14:textId="2604F84D" w:rsidR="00BC0297" w:rsidRPr="001D1CA5" w:rsidRDefault="00BC0297">
      <w:pPr>
        <w:pStyle w:val="ListParagraph"/>
        <w:numPr>
          <w:ilvl w:val="0"/>
          <w:numId w:val="49"/>
        </w:numPr>
        <w:shd w:val="clear" w:color="auto" w:fill="DAEEF3" w:themeFill="accent5" w:themeFillTint="33"/>
        <w:jc w:val="both"/>
        <w:rPr>
          <w:rFonts w:ascii="Aptos Narrow" w:hAnsi="Aptos Narrow"/>
          <w:rPrChange w:id="1350" w:author="Sidharth Puri-NE" w:date="2025-03-19T20:55:00Z" w16du:dateUtc="2025-03-19T15:25:00Z">
            <w:rPr/>
          </w:rPrChange>
        </w:rPr>
        <w:pPrChange w:id="1351" w:author="Sidharth Puri-NE" w:date="2025-03-19T20:55:00Z" w16du:dateUtc="2025-03-19T15:25:00Z">
          <w:pPr>
            <w:shd w:val="clear" w:color="auto" w:fill="DAEEF3" w:themeFill="accent5" w:themeFillTint="33"/>
            <w:jc w:val="both"/>
          </w:pPr>
        </w:pPrChange>
      </w:pPr>
      <w:del w:id="1352" w:author="Rishabh Dutt-NE" w:date="2025-03-17T17:23:00Z" w16du:dateUtc="2025-03-17T11:53:00Z">
        <w:r w:rsidRPr="001D1CA5" w:rsidDel="00862843">
          <w:rPr>
            <w:rFonts w:ascii="Aptos Narrow" w:hAnsi="Aptos Narrow"/>
            <w:rPrChange w:id="1353" w:author="Sidharth Puri-NE" w:date="2025-03-19T20:55:00Z" w16du:dateUtc="2025-03-19T15:25:00Z">
              <w:rPr/>
            </w:rPrChange>
          </w:rPr>
          <w:delText xml:space="preserve">• </w:delText>
        </w:r>
      </w:del>
      <w:r w:rsidRPr="001D1CA5">
        <w:rPr>
          <w:rFonts w:ascii="Aptos Narrow" w:hAnsi="Aptos Narrow"/>
          <w:rPrChange w:id="1354" w:author="Sidharth Puri-NE" w:date="2025-03-19T20:55:00Z" w16du:dateUtc="2025-03-19T15:25:00Z">
            <w:rPr/>
          </w:rPrChange>
        </w:rPr>
        <w:t xml:space="preserve">Field level and other statistics are gathered on the sampled data. </w:t>
      </w:r>
    </w:p>
    <w:p w14:paraId="6194CDAE" w14:textId="16CE1921" w:rsidR="00BC0297" w:rsidRPr="001D1CA5" w:rsidRDefault="00BC0297">
      <w:pPr>
        <w:pStyle w:val="ListParagraph"/>
        <w:numPr>
          <w:ilvl w:val="0"/>
          <w:numId w:val="49"/>
        </w:numPr>
        <w:shd w:val="clear" w:color="auto" w:fill="DAEEF3" w:themeFill="accent5" w:themeFillTint="33"/>
        <w:jc w:val="both"/>
        <w:rPr>
          <w:rFonts w:ascii="Aptos Narrow" w:hAnsi="Aptos Narrow"/>
          <w:rPrChange w:id="1355" w:author="Sidharth Puri-NE" w:date="2025-03-19T20:55:00Z" w16du:dateUtc="2025-03-19T15:25:00Z">
            <w:rPr/>
          </w:rPrChange>
        </w:rPr>
        <w:pPrChange w:id="1356" w:author="Sidharth Puri-NE" w:date="2025-03-19T20:55:00Z" w16du:dateUtc="2025-03-19T15:25:00Z">
          <w:pPr>
            <w:shd w:val="clear" w:color="auto" w:fill="DAEEF3" w:themeFill="accent5" w:themeFillTint="33"/>
            <w:jc w:val="both"/>
          </w:pPr>
        </w:pPrChange>
      </w:pPr>
      <w:del w:id="1357" w:author="Rishabh Dutt-NE" w:date="2025-03-17T17:23:00Z" w16du:dateUtc="2025-03-17T11:53:00Z">
        <w:r w:rsidRPr="001D1CA5" w:rsidDel="00862843">
          <w:rPr>
            <w:rFonts w:ascii="Aptos Narrow" w:hAnsi="Aptos Narrow"/>
            <w:rPrChange w:id="1358" w:author="Sidharth Puri-NE" w:date="2025-03-19T20:55:00Z" w16du:dateUtc="2025-03-19T15:25:00Z">
              <w:rPr/>
            </w:rPrChange>
          </w:rPr>
          <w:delText xml:space="preserve">• </w:delText>
        </w:r>
      </w:del>
      <w:r w:rsidRPr="001D1CA5">
        <w:rPr>
          <w:rFonts w:ascii="Aptos Narrow" w:hAnsi="Aptos Narrow"/>
          <w:rPrChange w:id="1359" w:author="Sidharth Puri-NE" w:date="2025-03-19T20:55:00Z" w16du:dateUtc="2025-03-19T15:25:00Z">
            <w:rPr/>
          </w:rPrChange>
        </w:rPr>
        <w:t xml:space="preserve">File intersection and integrity checks are performed on the sampled data. </w:t>
      </w:r>
    </w:p>
    <w:p w14:paraId="24A389F1" w14:textId="6C23175B" w:rsidR="00BC0297" w:rsidRPr="001D1CA5" w:rsidRDefault="00BC0297">
      <w:pPr>
        <w:pStyle w:val="ListParagraph"/>
        <w:numPr>
          <w:ilvl w:val="0"/>
          <w:numId w:val="49"/>
        </w:numPr>
        <w:shd w:val="clear" w:color="auto" w:fill="DAEEF3" w:themeFill="accent5" w:themeFillTint="33"/>
        <w:jc w:val="both"/>
        <w:rPr>
          <w:rFonts w:ascii="Aptos Narrow" w:hAnsi="Aptos Narrow"/>
          <w:rPrChange w:id="1360" w:author="Sidharth Puri-NE" w:date="2025-03-19T20:55:00Z" w16du:dateUtc="2025-03-19T15:25:00Z">
            <w:rPr/>
          </w:rPrChange>
        </w:rPr>
        <w:pPrChange w:id="1361" w:author="Sidharth Puri-NE" w:date="2025-03-19T20:55:00Z" w16du:dateUtc="2025-03-19T15:25:00Z">
          <w:pPr>
            <w:shd w:val="clear" w:color="auto" w:fill="DAEEF3" w:themeFill="accent5" w:themeFillTint="33"/>
            <w:jc w:val="both"/>
          </w:pPr>
        </w:pPrChange>
      </w:pPr>
      <w:del w:id="1362" w:author="Rishabh Dutt-NE" w:date="2025-03-17T17:23:00Z" w16du:dateUtc="2025-03-17T11:53:00Z">
        <w:r w:rsidRPr="001D1CA5" w:rsidDel="00862843">
          <w:rPr>
            <w:rFonts w:ascii="Aptos Narrow" w:hAnsi="Aptos Narrow"/>
            <w:rPrChange w:id="1363" w:author="Sidharth Puri-NE" w:date="2025-03-19T20:55:00Z" w16du:dateUtc="2025-03-19T15:25:00Z">
              <w:rPr/>
            </w:rPrChange>
          </w:rPr>
          <w:delText xml:space="preserve">• </w:delText>
        </w:r>
      </w:del>
      <w:r w:rsidRPr="001D1CA5">
        <w:rPr>
          <w:rFonts w:ascii="Aptos Narrow" w:hAnsi="Aptos Narrow"/>
          <w:rPrChange w:id="1364" w:author="Sidharth Puri-NE" w:date="2025-03-19T20:55:00Z" w16du:dateUtc="2025-03-19T15:25:00Z">
            <w:rPr/>
          </w:rPrChange>
        </w:rPr>
        <w:t xml:space="preserve">The data is handed over to the modeling team for final quality and validation. </w:t>
      </w:r>
    </w:p>
    <w:p w14:paraId="30EFB473" w14:textId="77777777" w:rsidR="00BC0297" w:rsidRPr="00BC0297" w:rsidRDefault="00BC0297" w:rsidP="00BC0297">
      <w:pPr>
        <w:shd w:val="clear" w:color="auto" w:fill="DAEEF3" w:themeFill="accent5" w:themeFillTint="33"/>
        <w:rPr>
          <w:rFonts w:ascii="Aptos Narrow" w:hAnsi="Aptos Narrow"/>
        </w:rPr>
      </w:pPr>
    </w:p>
    <w:p w14:paraId="76EA67B5" w14:textId="32461BA5" w:rsidR="00D82C8F" w:rsidDel="00F771A7" w:rsidRDefault="00D82C8F" w:rsidP="00D82C8F">
      <w:pPr>
        <w:shd w:val="clear" w:color="auto" w:fill="DAEEF3" w:themeFill="accent5" w:themeFillTint="33"/>
        <w:jc w:val="both"/>
        <w:rPr>
          <w:del w:id="1365" w:author="Sidharth Puri-NE" w:date="2025-03-19T19:41:00Z" w16du:dateUtc="2025-03-19T14:11:00Z"/>
          <w:rFonts w:ascii="Aptos Narrow" w:hAnsi="Aptos Narrow"/>
        </w:rPr>
      </w:pPr>
      <w:del w:id="1366" w:author="Sidharth Puri-NE" w:date="2025-03-19T19:41:00Z" w16du:dateUtc="2025-03-19T14:11:00Z">
        <w:r w:rsidDel="00F771A7">
          <w:rPr>
            <w:rFonts w:ascii="Aptos Narrow" w:hAnsi="Aptos Narrow"/>
          </w:rPr>
          <w:delText xml:space="preserve">Please refer to </w:delText>
        </w:r>
        <w:r w:rsidRPr="00F15DAB" w:rsidDel="00F771A7">
          <w:rPr>
            <w:rFonts w:ascii="Aptos Narrow" w:hAnsi="Aptos Narrow"/>
            <w:b/>
            <w:bCs/>
          </w:rPr>
          <w:delText>“FICO Falcon Model Governance US Debit v26 (v2.0)”</w:delText>
        </w:r>
        <w:r w:rsidDel="00F771A7">
          <w:rPr>
            <w:rFonts w:ascii="Aptos Narrow" w:hAnsi="Aptos Narrow"/>
            <w:b/>
            <w:bCs/>
          </w:rPr>
          <w:delText xml:space="preserve"> </w:delText>
        </w:r>
        <w:r w:rsidRPr="00F15DAB" w:rsidDel="00F771A7">
          <w:rPr>
            <w:rFonts w:ascii="Aptos Narrow" w:hAnsi="Aptos Narrow"/>
          </w:rPr>
          <w:delText>and</w:delText>
        </w:r>
        <w:r w:rsidDel="00F771A7">
          <w:rPr>
            <w:rFonts w:ascii="Aptos Narrow" w:hAnsi="Aptos Narrow"/>
            <w:b/>
            <w:bCs/>
          </w:rPr>
          <w:delText xml:space="preserve"> “</w:delText>
        </w:r>
        <w:r w:rsidRPr="00F15DAB" w:rsidDel="00F771A7">
          <w:rPr>
            <w:rFonts w:ascii="Aptos Narrow" w:hAnsi="Aptos Narrow"/>
            <w:b/>
            <w:bCs/>
          </w:rPr>
          <w:delText>FICO Falcon Model Governance US Credit v29 (v2.0)</w:delText>
        </w:r>
        <w:r w:rsidDel="00F771A7">
          <w:rPr>
            <w:rFonts w:ascii="Aptos Narrow" w:hAnsi="Aptos Narrow"/>
            <w:b/>
            <w:bCs/>
          </w:rPr>
          <w:delText xml:space="preserve">” </w:delText>
        </w:r>
        <w:r w:rsidDel="00F771A7">
          <w:rPr>
            <w:rFonts w:ascii="Aptos Narrow" w:hAnsi="Aptos Narrow"/>
          </w:rPr>
          <w:delText xml:space="preserve">for further details. </w:delText>
        </w:r>
      </w:del>
    </w:p>
    <w:p w14:paraId="066135A3" w14:textId="4767E75B" w:rsidR="001D1CA5" w:rsidDel="001D1CA5" w:rsidRDefault="001D1CA5" w:rsidP="001D1CA5">
      <w:pPr>
        <w:shd w:val="clear" w:color="auto" w:fill="DAEEF3" w:themeFill="accent5" w:themeFillTint="33"/>
        <w:rPr>
          <w:del w:id="1367" w:author="Sidharth Puri-NE" w:date="2025-03-19T20:57:00Z" w16du:dateUtc="2025-03-19T15:27:00Z"/>
          <w:rFonts w:ascii="Aptos Narrow" w:hAnsi="Aptos Narrow"/>
        </w:rPr>
      </w:pPr>
    </w:p>
    <w:bookmarkEnd w:id="1294"/>
    <w:p w14:paraId="2EDCD423" w14:textId="77777777" w:rsidR="00A16A70" w:rsidRDefault="00A16A70" w:rsidP="005D639E"/>
    <w:p w14:paraId="68C30B18" w14:textId="77777777" w:rsidR="000A128C" w:rsidRDefault="00255D6E" w:rsidP="00255D6E">
      <w:pPr>
        <w:pStyle w:val="Heading4"/>
        <w:numPr>
          <w:ilvl w:val="0"/>
          <w:numId w:val="0"/>
        </w:numPr>
        <w:ind w:left="864" w:hanging="864"/>
      </w:pPr>
      <w:r>
        <w:t xml:space="preserve">2.1.3.5 </w:t>
      </w:r>
      <w:r w:rsidR="000A128C">
        <w:t>Variable Definitions</w:t>
      </w:r>
    </w:p>
    <w:p w14:paraId="1D8D8365" w14:textId="77777777" w:rsidR="000A128C" w:rsidRDefault="000A128C" w:rsidP="000A128C">
      <w:pPr>
        <w:rPr>
          <w:rStyle w:val="SubtleEmphasis"/>
        </w:rPr>
      </w:pPr>
      <w:r>
        <w:rPr>
          <w:rStyle w:val="SubtleEmphasis"/>
        </w:rPr>
        <w:t>Provide definitions of variables, including alternative transformations of variables tested. For vendor models, describe how the vendor’s definitions for inputs and outputs compare with the Bank’s internal definitions (e.g., delinquency, defaults, accounting losses, etc.).</w:t>
      </w:r>
    </w:p>
    <w:p w14:paraId="58F66DD7" w14:textId="77777777" w:rsidR="002C57A9" w:rsidRDefault="002C57A9" w:rsidP="000A128C">
      <w:pPr>
        <w:rPr>
          <w:rStyle w:val="SubtleEmphasis"/>
        </w:rPr>
      </w:pPr>
    </w:p>
    <w:p w14:paraId="00E0BB22" w14:textId="77777777" w:rsidR="008D6ED1" w:rsidRDefault="008D6ED1" w:rsidP="008D6ED1">
      <w:pPr>
        <w:rPr>
          <w:rStyle w:val="SubtleEmphasis"/>
        </w:rPr>
      </w:pPr>
      <w:r>
        <w:rPr>
          <w:rStyle w:val="SubtleEmphasis"/>
        </w:rPr>
        <w:t>Reference the location of the comprehensive data dictionary that lists each variable’s description, source, allowable values</w:t>
      </w:r>
      <w:r w:rsidR="004F39CA">
        <w:rPr>
          <w:rStyle w:val="SubtleEmphasis"/>
        </w:rPr>
        <w:t>,</w:t>
      </w:r>
      <w:r>
        <w:rPr>
          <w:rStyle w:val="SubtleEmphasis"/>
        </w:rPr>
        <w:t xml:space="preserve"> and other relevant information.</w:t>
      </w:r>
    </w:p>
    <w:p w14:paraId="4877BBA7" w14:textId="77777777" w:rsidR="008D6ED1" w:rsidRDefault="008D6ED1" w:rsidP="000A128C">
      <w:pPr>
        <w:rPr>
          <w:rStyle w:val="SubtleEmphasis"/>
        </w:rPr>
      </w:pPr>
    </w:p>
    <w:p w14:paraId="3466C744" w14:textId="77777777" w:rsidR="000A128C" w:rsidRDefault="000A128C" w:rsidP="000A128C">
      <w:pPr>
        <w:rPr>
          <w:rStyle w:val="IntenseEmphasis"/>
        </w:rPr>
      </w:pPr>
      <w:r>
        <w:rPr>
          <w:rStyle w:val="IntenseEmphasis"/>
        </w:rPr>
        <w:t>Response Variable</w:t>
      </w:r>
    </w:p>
    <w:p w14:paraId="65F75996" w14:textId="77777777" w:rsidR="000A128C" w:rsidRDefault="000A128C" w:rsidP="000A128C">
      <w:pPr>
        <w:rPr>
          <w:rStyle w:val="SubtleEmphasis"/>
        </w:rPr>
      </w:pPr>
      <w:r>
        <w:rPr>
          <w:rStyle w:val="SubtleEmphasis"/>
        </w:rPr>
        <w:t>Describe the response/performance/dependent variable that the model is designed to estimate/project.</w:t>
      </w:r>
    </w:p>
    <w:p w14:paraId="5D34C02F" w14:textId="77777777" w:rsidR="002C57A9" w:rsidRDefault="002C57A9" w:rsidP="000A128C">
      <w:pPr>
        <w:rPr>
          <w:rStyle w:val="SubtleEmphasis"/>
        </w:rPr>
      </w:pPr>
    </w:p>
    <w:p w14:paraId="4BBDAC1B" w14:textId="77777777" w:rsidR="000A128C" w:rsidRDefault="000A128C" w:rsidP="000A128C">
      <w:pPr>
        <w:shd w:val="clear" w:color="auto" w:fill="DAEEF3" w:themeFill="accent5" w:themeFillTint="33"/>
        <w:rPr>
          <w:rFonts w:ascii="Aptos Narrow" w:hAnsi="Aptos Narrow"/>
        </w:rPr>
      </w:pPr>
      <w:bookmarkStart w:id="1368" w:name="OLE_LINK31"/>
      <w:r>
        <w:rPr>
          <w:rFonts w:ascii="Aptos Narrow" w:hAnsi="Aptos Narrow"/>
        </w:rPr>
        <w:t xml:space="preserve">Model Owner: </w:t>
      </w:r>
      <w:r w:rsidR="00C719C8">
        <w:rPr>
          <w:rFonts w:ascii="Aptos Narrow" w:hAnsi="Aptos Narrow"/>
        </w:rPr>
        <w:t xml:space="preserve"> </w:t>
      </w:r>
    </w:p>
    <w:p w14:paraId="46806A44" w14:textId="58CEAE88" w:rsidR="000A128C" w:rsidRDefault="000A128C" w:rsidP="000A128C">
      <w:pPr>
        <w:shd w:val="clear" w:color="auto" w:fill="DAEEF3" w:themeFill="accent5" w:themeFillTint="33"/>
        <w:rPr>
          <w:ins w:id="1369" w:author="Sakshi Sharma-NE" w:date="2025-03-24T09:33:00Z" w16du:dateUtc="2025-03-24T09:33:07Z"/>
          <w:rFonts w:ascii="Aptos Narrow" w:hAnsi="Aptos Narrow"/>
        </w:rPr>
      </w:pPr>
    </w:p>
    <w:p w14:paraId="62AF95C3" w14:textId="40FE1B44" w:rsidR="291E8A6C" w:rsidRDefault="291E8A6C" w:rsidP="64F2A71C">
      <w:pPr>
        <w:shd w:val="clear" w:color="auto" w:fill="DAEEF3" w:themeFill="accent5" w:themeFillTint="33"/>
        <w:rPr>
          <w:ins w:id="1370" w:author="Sakshi Sharma-NE" w:date="2025-03-24T09:33:00Z" w16du:dateUtc="2025-03-24T09:33:08Z"/>
          <w:rFonts w:ascii="Aptos Narrow" w:hAnsi="Aptos Narrow"/>
        </w:rPr>
      </w:pPr>
      <w:ins w:id="1371" w:author="Sakshi Sharma-NE" w:date="2025-03-24T09:37:00Z">
        <w:r w:rsidRPr="64F2A71C">
          <w:rPr>
            <w:rFonts w:ascii="Aptos Narrow" w:hAnsi="Aptos Narrow"/>
          </w:rPr>
          <w:t xml:space="preserve">The response variable that </w:t>
        </w:r>
        <w:proofErr w:type="spellStart"/>
        <w:r w:rsidRPr="64F2A71C">
          <w:rPr>
            <w:rFonts w:ascii="Aptos Narrow" w:hAnsi="Aptos Narrow"/>
          </w:rPr>
          <w:t>SecurLock</w:t>
        </w:r>
        <w:proofErr w:type="spellEnd"/>
        <w:r w:rsidRPr="64F2A71C">
          <w:rPr>
            <w:rFonts w:ascii="Aptos Narrow" w:hAnsi="Aptos Narrow"/>
          </w:rPr>
          <w:t xml:space="preserve"> Predict is </w:t>
        </w:r>
      </w:ins>
      <w:ins w:id="1372" w:author="Sakshi Sharma-NE" w:date="2025-03-24T09:45:00Z">
        <w:r w:rsidR="60678CBD" w:rsidRPr="64F2A71C">
          <w:rPr>
            <w:rFonts w:ascii="Aptos Narrow" w:hAnsi="Aptos Narrow"/>
          </w:rPr>
          <w:t>designed for</w:t>
        </w:r>
        <w:r w:rsidR="421494C6" w:rsidRPr="64F2A71C">
          <w:rPr>
            <w:rFonts w:ascii="Aptos Narrow" w:hAnsi="Aptos Narrow"/>
          </w:rPr>
          <w:t xml:space="preserve"> is</w:t>
        </w:r>
      </w:ins>
      <w:ins w:id="1373" w:author="Sakshi Sharma-NE" w:date="2025-03-24T09:41:00Z">
        <w:r w:rsidR="7B054A55" w:rsidRPr="64F2A71C">
          <w:rPr>
            <w:rFonts w:ascii="Aptos Narrow" w:hAnsi="Aptos Narrow"/>
          </w:rPr>
          <w:t xml:space="preserve"> to </w:t>
        </w:r>
      </w:ins>
      <w:ins w:id="1374" w:author="Sakshi Sharma-NE" w:date="2025-03-24T09:45:00Z">
        <w:r w:rsidR="61A316A5" w:rsidRPr="64F2A71C">
          <w:rPr>
            <w:rFonts w:ascii="Aptos Narrow" w:hAnsi="Aptos Narrow"/>
          </w:rPr>
          <w:t>estimate</w:t>
        </w:r>
      </w:ins>
      <w:ins w:id="1375" w:author="Sakshi Sharma-NE" w:date="2025-03-24T09:43:00Z">
        <w:r w:rsidR="089C298D" w:rsidRPr="64F2A71C">
          <w:rPr>
            <w:rFonts w:ascii="Aptos Narrow" w:hAnsi="Aptos Narrow"/>
          </w:rPr>
          <w:t xml:space="preserve"> whether the transaction is allowed to proceed or not.</w:t>
        </w:r>
      </w:ins>
    </w:p>
    <w:p w14:paraId="7CEF71B7" w14:textId="445B1DBF" w:rsidR="64F2A71C" w:rsidRDefault="64F2A71C" w:rsidP="64F2A71C">
      <w:pPr>
        <w:shd w:val="clear" w:color="auto" w:fill="DAEEF3" w:themeFill="accent5" w:themeFillTint="33"/>
        <w:rPr>
          <w:rFonts w:ascii="Aptos Narrow" w:hAnsi="Aptos Narrow"/>
        </w:rPr>
      </w:pPr>
    </w:p>
    <w:p w14:paraId="4779801B" w14:textId="77777777" w:rsidR="006B2EA9" w:rsidRDefault="00D2434E" w:rsidP="000A128C">
      <w:pPr>
        <w:shd w:val="clear" w:color="auto" w:fill="DAEEF3" w:themeFill="accent5" w:themeFillTint="33"/>
        <w:rPr>
          <w:del w:id="1376" w:author="Sakshi Sharma-NE" w:date="2025-03-24T09:04:00Z" w16du:dateUtc="2025-03-24T09:04:32Z"/>
          <w:rFonts w:ascii="Aptos Narrow" w:hAnsi="Aptos Narrow"/>
        </w:rPr>
      </w:pPr>
      <w:del w:id="1377" w:author="Sakshi Sharma-NE" w:date="2025-03-24T09:04:00Z">
        <w:r w:rsidRPr="64F2A71C" w:rsidDel="4B3DB3B0">
          <w:rPr>
            <w:rFonts w:ascii="Aptos Narrow" w:hAnsi="Aptos Narrow"/>
          </w:rPr>
          <w:delText>The key output is the response that SecurLock Predict returns after interrogating a card transaction, whether the transaction is allowed to proceed or not.</w:delText>
        </w:r>
      </w:del>
    </w:p>
    <w:p w14:paraId="72D8B464" w14:textId="77777777" w:rsidR="00A15B45" w:rsidRDefault="00A15B45" w:rsidP="000A128C">
      <w:pPr>
        <w:shd w:val="clear" w:color="auto" w:fill="DAEEF3" w:themeFill="accent5" w:themeFillTint="33"/>
        <w:rPr>
          <w:del w:id="1378" w:author="Sakshi Sharma-NE" w:date="2025-03-24T09:04:00Z" w16du:dateUtc="2025-03-24T09:04:32Z"/>
          <w:rFonts w:ascii="Aptos Narrow" w:hAnsi="Aptos Narrow"/>
        </w:rPr>
      </w:pPr>
    </w:p>
    <w:p w14:paraId="21F8D66E" w14:textId="48914324" w:rsidR="00F52007" w:rsidRPr="009E31B1" w:rsidRDefault="00F52007" w:rsidP="000A128C">
      <w:pPr>
        <w:shd w:val="clear" w:color="auto" w:fill="DAEEF3" w:themeFill="accent5" w:themeFillTint="33"/>
        <w:rPr>
          <w:del w:id="1379" w:author="Sakshi Sharma-NE" w:date="2025-03-24T09:04:00Z" w16du:dateUtc="2025-03-24T09:04:32Z"/>
          <w:rFonts w:ascii="Aptos Narrow" w:hAnsi="Aptos Narrow"/>
        </w:rPr>
      </w:pPr>
      <w:del w:id="1380" w:author="Sakshi Sharma-NE" w:date="2025-03-24T09:04:00Z">
        <w:r w:rsidRPr="64F2A71C" w:rsidDel="02C2B4C2">
          <w:rPr>
            <w:rFonts w:ascii="Aptos Narrow" w:hAnsi="Aptos Narrow"/>
          </w:rPr>
          <w:delText>Issuers view the fraud alert generated by FIS SecurLOCK as:</w:delText>
        </w:r>
      </w:del>
    </w:p>
    <w:p w14:paraId="0CE7F07D" w14:textId="77777777" w:rsidR="00F52007" w:rsidRPr="009E31B1" w:rsidRDefault="00F52007" w:rsidP="000A128C">
      <w:pPr>
        <w:shd w:val="clear" w:color="auto" w:fill="DAEEF3" w:themeFill="accent5" w:themeFillTint="33"/>
        <w:rPr>
          <w:del w:id="1381" w:author="Sakshi Sharma-NE" w:date="2025-03-24T09:04:00Z" w16du:dateUtc="2025-03-24T09:04:32Z"/>
          <w:rFonts w:ascii="Aptos Narrow" w:hAnsi="Aptos Narrow"/>
        </w:rPr>
      </w:pPr>
    </w:p>
    <w:p w14:paraId="7A5062C3" w14:textId="258CCFAF" w:rsidR="00A15B45" w:rsidRPr="009E31B1" w:rsidRDefault="00F52007" w:rsidP="00A15B45">
      <w:pPr>
        <w:shd w:val="clear" w:color="auto" w:fill="DAEEF3" w:themeFill="accent5" w:themeFillTint="33"/>
        <w:rPr>
          <w:del w:id="1382" w:author="Sakshi Sharma-NE" w:date="2025-03-24T09:04:00Z" w16du:dateUtc="2025-03-24T09:04:32Z"/>
          <w:rFonts w:ascii="Aptos Narrow" w:hAnsi="Aptos Narrow"/>
          <w:b/>
          <w:bCs/>
        </w:rPr>
      </w:pPr>
      <w:del w:id="1383" w:author="Sakshi Sharma-NE" w:date="2025-03-24T09:04:00Z">
        <w:r w:rsidRPr="64F2A71C" w:rsidDel="02C2B4C2">
          <w:rPr>
            <w:rFonts w:ascii="Aptos Narrow" w:hAnsi="Aptos Narrow"/>
            <w:b/>
            <w:bCs/>
          </w:rPr>
          <w:delText xml:space="preserve">1.    </w:delText>
        </w:r>
        <w:r w:rsidRPr="64F2A71C" w:rsidDel="29821B04">
          <w:rPr>
            <w:rFonts w:ascii="Aptos Narrow" w:hAnsi="Aptos Narrow"/>
            <w:b/>
            <w:bCs/>
          </w:rPr>
          <w:delText>Other Status (Active, Unable to Confirm, Call Back, etc.)</w:delText>
        </w:r>
      </w:del>
    </w:p>
    <w:p w14:paraId="78E9D55D" w14:textId="77777777" w:rsidR="00A15B45" w:rsidRPr="009E31B1" w:rsidRDefault="00A15B45" w:rsidP="00A15B45">
      <w:pPr>
        <w:shd w:val="clear" w:color="auto" w:fill="DAEEF3" w:themeFill="accent5" w:themeFillTint="33"/>
        <w:rPr>
          <w:del w:id="1384" w:author="Sakshi Sharma-NE" w:date="2025-03-24T09:04:00Z" w16du:dateUtc="2025-03-24T09:04:32Z"/>
          <w:rFonts w:ascii="Aptos Narrow" w:hAnsi="Aptos Narrow"/>
        </w:rPr>
      </w:pPr>
      <w:del w:id="1385" w:author="Sakshi Sharma-NE" w:date="2025-03-24T09:04:00Z">
        <w:r w:rsidRPr="64F2A71C" w:rsidDel="29821B04">
          <w:rPr>
            <w:rFonts w:ascii="Aptos Narrow" w:hAnsi="Aptos Narrow"/>
          </w:rPr>
          <w:delText>These are the most important, as they have not been confirmed by your cardholder.</w:delText>
        </w:r>
      </w:del>
    </w:p>
    <w:p w14:paraId="3DAB3ACF" w14:textId="51AF2B0B" w:rsidR="00A15B45" w:rsidRPr="009E31B1" w:rsidRDefault="00A15B45" w:rsidP="00F52007">
      <w:pPr>
        <w:pStyle w:val="ListParagraph"/>
        <w:numPr>
          <w:ilvl w:val="0"/>
          <w:numId w:val="8"/>
        </w:numPr>
        <w:shd w:val="clear" w:color="auto" w:fill="DAEEF3" w:themeFill="accent5" w:themeFillTint="33"/>
        <w:rPr>
          <w:del w:id="1386" w:author="Sakshi Sharma-NE" w:date="2025-03-24T09:04:00Z" w16du:dateUtc="2025-03-24T09:04:32Z"/>
          <w:rFonts w:ascii="Aptos Narrow" w:hAnsi="Aptos Narrow"/>
          <w:b/>
          <w:bCs/>
        </w:rPr>
      </w:pPr>
      <w:del w:id="1387" w:author="Sakshi Sharma-NE" w:date="2025-03-24T09:04:00Z">
        <w:r w:rsidRPr="64F2A71C" w:rsidDel="29821B04">
          <w:rPr>
            <w:rFonts w:ascii="Aptos Narrow" w:hAnsi="Aptos Narrow"/>
            <w:b/>
            <w:bCs/>
          </w:rPr>
          <w:delText>Confirmed Fraud</w:delText>
        </w:r>
      </w:del>
    </w:p>
    <w:p w14:paraId="6CFBF1EF" w14:textId="77777777" w:rsidR="00A15B45" w:rsidRPr="009E31B1" w:rsidRDefault="00A15B45" w:rsidP="00A15B45">
      <w:pPr>
        <w:shd w:val="clear" w:color="auto" w:fill="DAEEF3" w:themeFill="accent5" w:themeFillTint="33"/>
        <w:rPr>
          <w:del w:id="1388" w:author="Sakshi Sharma-NE" w:date="2025-03-24T09:04:00Z" w16du:dateUtc="2025-03-24T09:04:32Z"/>
          <w:rFonts w:ascii="Aptos Narrow" w:hAnsi="Aptos Narrow"/>
        </w:rPr>
      </w:pPr>
      <w:del w:id="1389" w:author="Sakshi Sharma-NE" w:date="2025-03-24T09:04:00Z">
        <w:r w:rsidRPr="64F2A71C" w:rsidDel="29821B04">
          <w:rPr>
            <w:rFonts w:ascii="Aptos Narrow" w:hAnsi="Aptos Narrow"/>
          </w:rPr>
          <w:delText>These typically require follow-up action on reissued cards or action to start the fraud chargeback process by the issuer.</w:delText>
        </w:r>
      </w:del>
    </w:p>
    <w:p w14:paraId="187D5CC1" w14:textId="45BA8521" w:rsidR="00A15B45" w:rsidRPr="009E31B1" w:rsidRDefault="00A15B45" w:rsidP="00F52007">
      <w:pPr>
        <w:pStyle w:val="ListParagraph"/>
        <w:numPr>
          <w:ilvl w:val="0"/>
          <w:numId w:val="8"/>
        </w:numPr>
        <w:shd w:val="clear" w:color="auto" w:fill="DAEEF3" w:themeFill="accent5" w:themeFillTint="33"/>
        <w:rPr>
          <w:del w:id="1390" w:author="Sakshi Sharma-NE" w:date="2025-03-24T09:04:00Z" w16du:dateUtc="2025-03-24T09:04:32Z"/>
          <w:rFonts w:ascii="Aptos Narrow" w:hAnsi="Aptos Narrow"/>
          <w:b/>
          <w:bCs/>
        </w:rPr>
      </w:pPr>
      <w:del w:id="1391" w:author="Sakshi Sharma-NE" w:date="2025-03-24T09:04:00Z">
        <w:r w:rsidRPr="64F2A71C" w:rsidDel="29821B04">
          <w:rPr>
            <w:rFonts w:ascii="Aptos Narrow" w:hAnsi="Aptos Narrow"/>
            <w:b/>
            <w:bCs/>
          </w:rPr>
          <w:delText>Confirmed Not Fraud</w:delText>
        </w:r>
      </w:del>
    </w:p>
    <w:p w14:paraId="0F6CC25D" w14:textId="1C5C2691" w:rsidR="00A15B45" w:rsidRDefault="00A15B45" w:rsidP="00A15B45">
      <w:pPr>
        <w:shd w:val="clear" w:color="auto" w:fill="DAEEF3" w:themeFill="accent5" w:themeFillTint="33"/>
        <w:rPr>
          <w:del w:id="1392" w:author="Sakshi Sharma-NE" w:date="2025-03-24T09:04:00Z" w16du:dateUtc="2025-03-24T09:04:32Z"/>
          <w:rFonts w:ascii="Aptos Narrow" w:hAnsi="Aptos Narrow"/>
        </w:rPr>
      </w:pPr>
      <w:del w:id="1393" w:author="Sakshi Sharma-NE" w:date="2025-03-24T09:04:00Z">
        <w:r w:rsidRPr="64F2A71C" w:rsidDel="29821B04">
          <w:rPr>
            <w:rFonts w:ascii="Aptos Narrow" w:hAnsi="Aptos Narrow"/>
          </w:rPr>
          <w:delText>Review these fraud alerts for validated activities in case additional review of the case is warranted.</w:delText>
        </w:r>
      </w:del>
    </w:p>
    <w:p w14:paraId="1B3457A3" w14:textId="77777777" w:rsidR="006B2EA9" w:rsidRDefault="006B2EA9" w:rsidP="000A128C">
      <w:pPr>
        <w:shd w:val="clear" w:color="auto" w:fill="DAEEF3" w:themeFill="accent5" w:themeFillTint="33"/>
        <w:rPr>
          <w:rFonts w:ascii="Aptos Narrow" w:hAnsi="Aptos Narrow"/>
        </w:rPr>
      </w:pPr>
    </w:p>
    <w:bookmarkEnd w:id="1368"/>
    <w:p w14:paraId="4212DB29" w14:textId="77777777" w:rsidR="000A128C" w:rsidRDefault="000A128C" w:rsidP="000A128C">
      <w:pPr>
        <w:rPr>
          <w:rStyle w:val="IntenseEmphasis"/>
        </w:rPr>
      </w:pPr>
    </w:p>
    <w:p w14:paraId="686E90A7" w14:textId="77777777" w:rsidR="000A128C" w:rsidRDefault="000A128C" w:rsidP="000A128C">
      <w:pPr>
        <w:rPr>
          <w:rStyle w:val="IntenseEmphasis"/>
        </w:rPr>
      </w:pPr>
      <w:r>
        <w:rPr>
          <w:rStyle w:val="IntenseEmphasis"/>
        </w:rPr>
        <w:t>Explanatory Variables</w:t>
      </w:r>
    </w:p>
    <w:p w14:paraId="74B051EC" w14:textId="77777777" w:rsidR="000A128C" w:rsidRDefault="000A128C" w:rsidP="000A128C">
      <w:pPr>
        <w:rPr>
          <w:rStyle w:val="SubtleEmphasis"/>
        </w:rPr>
      </w:pPr>
      <w:r>
        <w:rPr>
          <w:rStyle w:val="SubtleEmphasis"/>
        </w:rPr>
        <w:t>Describe the explanatory/independent variable candidates assessed in the model development process.</w:t>
      </w:r>
    </w:p>
    <w:p w14:paraId="2B43C338" w14:textId="77777777" w:rsidR="002C57A9" w:rsidRDefault="002C57A9" w:rsidP="000A128C">
      <w:pPr>
        <w:rPr>
          <w:rStyle w:val="SubtleEmphasis"/>
        </w:rPr>
      </w:pPr>
    </w:p>
    <w:p w14:paraId="61A5182E" w14:textId="77777777" w:rsidR="000A128C" w:rsidRDefault="000A128C" w:rsidP="000A128C">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159D7893" w14:textId="77777777" w:rsidR="000A128C" w:rsidRDefault="000A128C" w:rsidP="000A128C">
      <w:pPr>
        <w:shd w:val="clear" w:color="auto" w:fill="DAEEF3" w:themeFill="accent5" w:themeFillTint="33"/>
        <w:rPr>
          <w:rFonts w:ascii="Aptos Narrow" w:hAnsi="Aptos Narrow"/>
        </w:rPr>
      </w:pPr>
    </w:p>
    <w:p w14:paraId="55276D67" w14:textId="77777777" w:rsidR="000A128C" w:rsidRPr="00F50C79" w:rsidDel="001731A8" w:rsidRDefault="00F50C79" w:rsidP="002E32E5">
      <w:pPr>
        <w:shd w:val="clear" w:color="auto" w:fill="DAEEF3" w:themeFill="accent5" w:themeFillTint="33"/>
        <w:jc w:val="both"/>
        <w:rPr>
          <w:del w:id="1394" w:author="Rishabh Dutt-NE" w:date="2025-03-17T18:04:00Z" w16du:dateUtc="2025-03-17T12:34:00Z"/>
          <w:rFonts w:ascii="Aptos Narrow" w:hAnsi="Aptos Narrow"/>
        </w:rPr>
      </w:pPr>
      <w:r w:rsidRPr="00F50C79">
        <w:rPr>
          <w:rFonts w:ascii="Aptos Narrow" w:hAnsi="Aptos Narrow"/>
        </w:rPr>
        <w:t>Input variables can be referred to as explanatory variables in a model development process, as they are the features or predictors used to explain variations in the target variable (dependent variable).</w:t>
      </w:r>
    </w:p>
    <w:p w14:paraId="5744BDEE" w14:textId="771460F8" w:rsidR="001731A8" w:rsidRDefault="001731A8" w:rsidP="002E32E5">
      <w:pPr>
        <w:shd w:val="clear" w:color="auto" w:fill="DAEEF3" w:themeFill="accent5" w:themeFillTint="33"/>
        <w:jc w:val="both"/>
        <w:rPr>
          <w:ins w:id="1395" w:author="Rishabh Dutt-NE" w:date="2025-03-17T18:03:00Z" w16du:dateUtc="2025-03-17T12:33:00Z"/>
          <w:rFonts w:ascii="Aptos Narrow" w:hAnsi="Aptos Narrow"/>
        </w:rPr>
      </w:pPr>
      <w:ins w:id="1396" w:author="Rishabh Dutt-NE" w:date="2025-03-17T18:03:00Z" w16du:dateUtc="2025-03-17T12:33:00Z">
        <w:r>
          <w:rPr>
            <w:rFonts w:ascii="Aptos Narrow" w:hAnsi="Aptos Narrow"/>
          </w:rPr>
          <w:t>The</w:t>
        </w:r>
      </w:ins>
      <w:ins w:id="1397" w:author="Rishabh Dutt-NE" w:date="2025-03-17T18:03:00Z">
        <w:r w:rsidRPr="001731A8">
          <w:rPr>
            <w:rFonts w:ascii="Aptos Narrow" w:hAnsi="Aptos Narrow"/>
          </w:rPr>
          <w:t xml:space="preserve"> explanatory variables are the factors used to predict the likelihood of fraudulent transactions. These variables help the model identify patterns and anomalies that indicate potential fraud. Some key explanatory variables in the </w:t>
        </w:r>
        <w:proofErr w:type="spellStart"/>
        <w:r w:rsidRPr="001731A8">
          <w:rPr>
            <w:rFonts w:ascii="Aptos Narrow" w:hAnsi="Aptos Narrow"/>
          </w:rPr>
          <w:t>SecurLOCK</w:t>
        </w:r>
        <w:proofErr w:type="spellEnd"/>
        <w:r w:rsidRPr="001731A8">
          <w:rPr>
            <w:rFonts w:ascii="Aptos Narrow" w:hAnsi="Aptos Narrow"/>
          </w:rPr>
          <w:t xml:space="preserve"> Predict model include:</w:t>
        </w:r>
      </w:ins>
    </w:p>
    <w:p w14:paraId="6BE5726A" w14:textId="77777777" w:rsidR="001731A8" w:rsidRDefault="001731A8" w:rsidP="002E32E5">
      <w:pPr>
        <w:shd w:val="clear" w:color="auto" w:fill="DAEEF3" w:themeFill="accent5" w:themeFillTint="33"/>
        <w:jc w:val="both"/>
        <w:rPr>
          <w:ins w:id="1398" w:author="Rishabh Dutt-NE" w:date="2025-03-17T18:09:00Z" w16du:dateUtc="2025-03-17T12:39:00Z"/>
          <w:rFonts w:ascii="Aptos Narrow" w:hAnsi="Aptos Narrow"/>
        </w:rPr>
      </w:pPr>
    </w:p>
    <w:p w14:paraId="7DAAD1F6" w14:textId="4A830742" w:rsidR="001731A8" w:rsidRPr="001731A8" w:rsidRDefault="001731A8" w:rsidP="001731A8">
      <w:pPr>
        <w:numPr>
          <w:ilvl w:val="0"/>
          <w:numId w:val="46"/>
        </w:numPr>
        <w:shd w:val="clear" w:color="auto" w:fill="DAEEF3" w:themeFill="accent5" w:themeFillTint="33"/>
        <w:jc w:val="both"/>
        <w:rPr>
          <w:ins w:id="1399" w:author="Rishabh Dutt-NE" w:date="2025-03-17T18:09:00Z"/>
          <w:rFonts w:ascii="Aptos Narrow" w:hAnsi="Aptos Narrow"/>
        </w:rPr>
      </w:pPr>
      <w:ins w:id="1400" w:author="Rishabh Dutt-NE" w:date="2025-03-17T18:09:00Z">
        <w:r w:rsidRPr="001731A8">
          <w:rPr>
            <w:rFonts w:ascii="Aptos Narrow" w:hAnsi="Aptos Narrow"/>
            <w:b/>
            <w:bCs/>
          </w:rPr>
          <w:lastRenderedPageBreak/>
          <w:t>Transaction Amount</w:t>
        </w:r>
        <w:r w:rsidRPr="001731A8">
          <w:rPr>
            <w:rFonts w:ascii="Aptos Narrow" w:hAnsi="Aptos Narrow"/>
          </w:rPr>
          <w:t>: The value of the transaction can be a significant indicator,</w:t>
        </w:r>
      </w:ins>
      <w:ins w:id="1401" w:author="Rishabh Dutt-NE" w:date="2025-03-17T18:11:00Z" w16du:dateUtc="2025-03-17T12:41:00Z">
        <w:r>
          <w:rPr>
            <w:rFonts w:ascii="Aptos Narrow" w:hAnsi="Aptos Narrow"/>
          </w:rPr>
          <w:t xml:space="preserve"> as an unusual amount</w:t>
        </w:r>
      </w:ins>
      <w:ins w:id="1402" w:author="Rishabh Dutt-NE" w:date="2025-03-17T18:09:00Z">
        <w:r w:rsidRPr="001731A8">
          <w:rPr>
            <w:rFonts w:ascii="Aptos Narrow" w:hAnsi="Aptos Narrow"/>
          </w:rPr>
          <w:t xml:space="preserve"> may trigger suspicion.</w:t>
        </w:r>
      </w:ins>
    </w:p>
    <w:p w14:paraId="1D45B85D" w14:textId="77777777" w:rsidR="001731A8" w:rsidRPr="001731A8" w:rsidRDefault="001731A8" w:rsidP="001731A8">
      <w:pPr>
        <w:numPr>
          <w:ilvl w:val="0"/>
          <w:numId w:val="46"/>
        </w:numPr>
        <w:shd w:val="clear" w:color="auto" w:fill="DAEEF3" w:themeFill="accent5" w:themeFillTint="33"/>
        <w:jc w:val="both"/>
        <w:rPr>
          <w:ins w:id="1403" w:author="Rishabh Dutt-NE" w:date="2025-03-17T18:09:00Z"/>
          <w:rFonts w:ascii="Aptos Narrow" w:hAnsi="Aptos Narrow"/>
        </w:rPr>
      </w:pPr>
      <w:ins w:id="1404" w:author="Rishabh Dutt-NE" w:date="2025-03-17T18:09:00Z">
        <w:r w:rsidRPr="001731A8">
          <w:rPr>
            <w:rFonts w:ascii="Aptos Narrow" w:hAnsi="Aptos Narrow"/>
            <w:b/>
            <w:bCs/>
          </w:rPr>
          <w:t>Transaction Location</w:t>
        </w:r>
        <w:r w:rsidRPr="001731A8">
          <w:rPr>
            <w:rFonts w:ascii="Aptos Narrow" w:hAnsi="Aptos Narrow"/>
          </w:rPr>
          <w:t>: The geographical location where the transaction occurs is analyzed, especially if it deviates from the cardholder's usual locations.</w:t>
        </w:r>
      </w:ins>
    </w:p>
    <w:p w14:paraId="16BE9424" w14:textId="77777777" w:rsidR="001731A8" w:rsidRPr="001731A8" w:rsidRDefault="001731A8" w:rsidP="001731A8">
      <w:pPr>
        <w:numPr>
          <w:ilvl w:val="0"/>
          <w:numId w:val="46"/>
        </w:numPr>
        <w:shd w:val="clear" w:color="auto" w:fill="DAEEF3" w:themeFill="accent5" w:themeFillTint="33"/>
        <w:jc w:val="both"/>
        <w:rPr>
          <w:ins w:id="1405" w:author="Rishabh Dutt-NE" w:date="2025-03-17T18:09:00Z"/>
          <w:rFonts w:ascii="Aptos Narrow" w:hAnsi="Aptos Narrow"/>
        </w:rPr>
      </w:pPr>
      <w:ins w:id="1406" w:author="Rishabh Dutt-NE" w:date="2025-03-17T18:09:00Z">
        <w:r w:rsidRPr="001731A8">
          <w:rPr>
            <w:rFonts w:ascii="Aptos Narrow" w:hAnsi="Aptos Narrow"/>
            <w:b/>
            <w:bCs/>
          </w:rPr>
          <w:t>Time of Transaction</w:t>
        </w:r>
        <w:r w:rsidRPr="001731A8">
          <w:rPr>
            <w:rFonts w:ascii="Aptos Narrow" w:hAnsi="Aptos Narrow"/>
          </w:rPr>
          <w:t>: The time at which a transaction is made can be crucial, with transactions occurring at odd hours potentially raising red flags.</w:t>
        </w:r>
      </w:ins>
    </w:p>
    <w:p w14:paraId="2845E014" w14:textId="77777777" w:rsidR="001731A8" w:rsidRPr="001731A8" w:rsidRDefault="001731A8" w:rsidP="001731A8">
      <w:pPr>
        <w:numPr>
          <w:ilvl w:val="0"/>
          <w:numId w:val="46"/>
        </w:numPr>
        <w:shd w:val="clear" w:color="auto" w:fill="DAEEF3" w:themeFill="accent5" w:themeFillTint="33"/>
        <w:jc w:val="both"/>
        <w:rPr>
          <w:ins w:id="1407" w:author="Rishabh Dutt-NE" w:date="2025-03-17T18:09:00Z"/>
          <w:rFonts w:ascii="Aptos Narrow" w:hAnsi="Aptos Narrow"/>
        </w:rPr>
      </w:pPr>
      <w:ins w:id="1408" w:author="Rishabh Dutt-NE" w:date="2025-03-17T18:09:00Z">
        <w:r w:rsidRPr="001731A8">
          <w:rPr>
            <w:rFonts w:ascii="Aptos Narrow" w:hAnsi="Aptos Narrow"/>
            <w:b/>
            <w:bCs/>
          </w:rPr>
          <w:t>Merchant Category</w:t>
        </w:r>
        <w:r w:rsidRPr="001731A8">
          <w:rPr>
            <w:rFonts w:ascii="Aptos Narrow" w:hAnsi="Aptos Narrow"/>
          </w:rPr>
          <w:t>: The type of merchant where the transaction takes place is considered, as certain categories may have higher fraud risks.</w:t>
        </w:r>
      </w:ins>
    </w:p>
    <w:p w14:paraId="7D620AF8" w14:textId="35D11B07" w:rsidR="001731A8" w:rsidRPr="001731A8" w:rsidRDefault="001731A8" w:rsidP="001731A8">
      <w:pPr>
        <w:numPr>
          <w:ilvl w:val="0"/>
          <w:numId w:val="46"/>
        </w:numPr>
        <w:shd w:val="clear" w:color="auto" w:fill="DAEEF3" w:themeFill="accent5" w:themeFillTint="33"/>
        <w:jc w:val="both"/>
        <w:rPr>
          <w:ins w:id="1409" w:author="Rishabh Dutt-NE" w:date="2025-03-17T18:09:00Z"/>
          <w:rFonts w:ascii="Aptos Narrow" w:hAnsi="Aptos Narrow"/>
        </w:rPr>
      </w:pPr>
      <w:ins w:id="1410" w:author="Rishabh Dutt-NE" w:date="2025-03-17T18:09:00Z">
        <w:r w:rsidRPr="001731A8">
          <w:rPr>
            <w:rFonts w:ascii="Aptos Narrow" w:hAnsi="Aptos Narrow"/>
            <w:b/>
            <w:bCs/>
          </w:rPr>
          <w:t>Device Information</w:t>
        </w:r>
        <w:r w:rsidRPr="001731A8">
          <w:rPr>
            <w:rFonts w:ascii="Aptos Narrow" w:hAnsi="Aptos Narrow"/>
          </w:rPr>
          <w:t>: Data about the device used for the transaction,</w:t>
        </w:r>
      </w:ins>
      <w:ins w:id="1411" w:author="Rishabh Dutt-NE" w:date="2025-03-17T19:37:00Z" w16du:dateUtc="2025-03-17T14:07:00Z">
        <w:r w:rsidR="007E19E9">
          <w:rPr>
            <w:rFonts w:ascii="Aptos Narrow" w:hAnsi="Aptos Narrow"/>
          </w:rPr>
          <w:t xml:space="preserve"> this information</w:t>
        </w:r>
      </w:ins>
      <w:ins w:id="1412" w:author="Rishabh Dutt-NE" w:date="2025-03-17T18:09:00Z">
        <w:r w:rsidRPr="001731A8">
          <w:rPr>
            <w:rFonts w:ascii="Aptos Narrow" w:hAnsi="Aptos Narrow"/>
          </w:rPr>
          <w:t xml:space="preserve"> can help identify suspicious activities.</w:t>
        </w:r>
      </w:ins>
    </w:p>
    <w:p w14:paraId="354BB512" w14:textId="77777777" w:rsidR="001731A8" w:rsidRPr="001731A8" w:rsidRDefault="001731A8" w:rsidP="001731A8">
      <w:pPr>
        <w:numPr>
          <w:ilvl w:val="0"/>
          <w:numId w:val="46"/>
        </w:numPr>
        <w:shd w:val="clear" w:color="auto" w:fill="DAEEF3" w:themeFill="accent5" w:themeFillTint="33"/>
        <w:jc w:val="both"/>
        <w:rPr>
          <w:ins w:id="1413" w:author="Rishabh Dutt-NE" w:date="2025-03-17T18:09:00Z"/>
          <w:rFonts w:ascii="Aptos Narrow" w:hAnsi="Aptos Narrow"/>
        </w:rPr>
      </w:pPr>
      <w:ins w:id="1414" w:author="Rishabh Dutt-NE" w:date="2025-03-17T18:09:00Z">
        <w:r w:rsidRPr="001731A8">
          <w:rPr>
            <w:rFonts w:ascii="Aptos Narrow" w:hAnsi="Aptos Narrow"/>
            <w:b/>
            <w:bCs/>
          </w:rPr>
          <w:t>Previous Fraud Incidents</w:t>
        </w:r>
        <w:r w:rsidRPr="001731A8">
          <w:rPr>
            <w:rFonts w:ascii="Aptos Narrow" w:hAnsi="Aptos Narrow"/>
          </w:rPr>
          <w:t>: Historical data on past fraud incidents involving the cardholder or similar transactions are used to enhance detection accuracy.</w:t>
        </w:r>
      </w:ins>
    </w:p>
    <w:p w14:paraId="51E223BB" w14:textId="57054189" w:rsidR="001731A8" w:rsidRPr="00F50C79" w:rsidDel="001731A8" w:rsidRDefault="001731A8" w:rsidP="002E32E5">
      <w:pPr>
        <w:shd w:val="clear" w:color="auto" w:fill="DAEEF3" w:themeFill="accent5" w:themeFillTint="33"/>
        <w:jc w:val="both"/>
        <w:rPr>
          <w:del w:id="1415" w:author="Rishabh Dutt-NE" w:date="2025-03-17T18:09:00Z" w16du:dateUtc="2025-03-17T12:39:00Z"/>
          <w:rFonts w:ascii="Aptos Narrow" w:hAnsi="Aptos Narrow"/>
        </w:rPr>
      </w:pPr>
    </w:p>
    <w:p w14:paraId="722229D3" w14:textId="77777777" w:rsidR="000A128C" w:rsidRPr="00F50C79" w:rsidRDefault="00F50C79" w:rsidP="002E32E5">
      <w:pPr>
        <w:shd w:val="clear" w:color="auto" w:fill="DAEEF3" w:themeFill="accent5" w:themeFillTint="33"/>
        <w:jc w:val="both"/>
        <w:rPr>
          <w:rFonts w:ascii="Aptos Narrow" w:hAnsi="Aptos Narrow"/>
        </w:rPr>
      </w:pPr>
      <w:r w:rsidRPr="00F50C79">
        <w:rPr>
          <w:rFonts w:ascii="Aptos Narrow" w:hAnsi="Aptos Narrow"/>
        </w:rPr>
        <w:t xml:space="preserve">The key input data from an EWB perspective is the card transaction details. </w:t>
      </w:r>
      <w:r w:rsidRPr="00F50C79">
        <w:rPr>
          <w:rStyle w:val="cf01"/>
          <w:rFonts w:ascii="Aptos Narrow" w:hAnsi="Aptos Narrow"/>
          <w:sz w:val="22"/>
          <w:szCs w:val="22"/>
        </w:rPr>
        <w:t xml:space="preserve">Since FIS is the payment </w:t>
      </w:r>
      <w:r w:rsidR="00B41437" w:rsidRPr="00F50C79">
        <w:rPr>
          <w:rStyle w:val="cf01"/>
          <w:rFonts w:ascii="Aptos Narrow" w:hAnsi="Aptos Narrow"/>
          <w:sz w:val="22"/>
          <w:szCs w:val="22"/>
        </w:rPr>
        <w:t>proc</w:t>
      </w:r>
      <w:r w:rsidR="00B41437">
        <w:rPr>
          <w:rStyle w:val="cf01"/>
          <w:rFonts w:ascii="Aptos Narrow" w:hAnsi="Aptos Narrow"/>
          <w:sz w:val="22"/>
          <w:szCs w:val="22"/>
        </w:rPr>
        <w:t>e</w:t>
      </w:r>
      <w:r w:rsidR="00B41437" w:rsidRPr="00F50C79">
        <w:rPr>
          <w:rStyle w:val="cf01"/>
          <w:rFonts w:ascii="Aptos Narrow" w:hAnsi="Aptos Narrow"/>
          <w:sz w:val="22"/>
          <w:szCs w:val="22"/>
        </w:rPr>
        <w:t>ssor</w:t>
      </w:r>
      <w:r w:rsidRPr="00F50C79">
        <w:rPr>
          <w:rStyle w:val="cf01"/>
          <w:rFonts w:ascii="Aptos Narrow" w:hAnsi="Aptos Narrow"/>
          <w:sz w:val="22"/>
          <w:szCs w:val="22"/>
        </w:rPr>
        <w:t>, anytime a cardholder makes a transaction, card present or card not present, FIS receives the transaction details including dollar amount, merchant name, etc.</w:t>
      </w:r>
    </w:p>
    <w:p w14:paraId="23AB89C7" w14:textId="77777777" w:rsidR="000A2C51" w:rsidRDefault="000A2C51" w:rsidP="000A2C51">
      <w:pPr>
        <w:shd w:val="clear" w:color="auto" w:fill="DAEEF3" w:themeFill="accent5" w:themeFillTint="33"/>
        <w:jc w:val="both"/>
        <w:rPr>
          <w:rFonts w:ascii="Arial Narrow" w:hAnsi="Arial Narrow"/>
          <w:sz w:val="20"/>
          <w:szCs w:val="20"/>
        </w:rPr>
      </w:pPr>
    </w:p>
    <w:p w14:paraId="06D1502B" w14:textId="1A8D6BEB" w:rsidR="00510AA6" w:rsidDel="007D2CB5" w:rsidRDefault="000A2C51" w:rsidP="002E32E5">
      <w:pPr>
        <w:shd w:val="clear" w:color="auto" w:fill="DAEEF3" w:themeFill="accent5" w:themeFillTint="33"/>
        <w:jc w:val="both"/>
        <w:rPr>
          <w:del w:id="1416" w:author="Sidharth Puri-NE" w:date="2025-03-19T20:33:00Z" w16du:dateUtc="2025-03-19T15:03:00Z"/>
          <w:rFonts w:ascii="Aptos Narrow" w:hAnsi="Aptos Narrow"/>
        </w:rPr>
      </w:pPr>
      <w:del w:id="1417" w:author="Sidharth Puri-NE" w:date="2025-03-19T20:33:00Z" w16du:dateUtc="2025-03-19T15:03:00Z">
        <w:r w:rsidRPr="34A2CE9E" w:rsidDel="007D2CB5">
          <w:rPr>
            <w:rFonts w:ascii="Aptos Narrow" w:hAnsi="Aptos Narrow"/>
          </w:rPr>
          <w:delText xml:space="preserve">In FICO, </w:delText>
        </w:r>
        <w:r w:rsidRPr="007E19E9" w:rsidDel="007D2CB5">
          <w:rPr>
            <w:rFonts w:ascii="Aptos Narrow" w:hAnsi="Aptos Narrow"/>
          </w:rPr>
          <w:delText>t</w:delText>
        </w:r>
        <w:r w:rsidR="00510AA6" w:rsidRPr="007E19E9" w:rsidDel="007D2CB5">
          <w:rPr>
            <w:rFonts w:ascii="Aptos Narrow" w:hAnsi="Aptos Narrow"/>
          </w:rPr>
          <w:delText xml:space="preserve">he data specification </w:delText>
        </w:r>
        <w:r w:rsidR="6CD0EC62" w:rsidRPr="007E19E9" w:rsidDel="007D2CB5">
          <w:rPr>
            <w:rFonts w:ascii="Aptos Narrow" w:hAnsi="Aptos Narrow"/>
          </w:rPr>
          <w:delText>document (“</w:delText>
        </w:r>
        <w:r w:rsidR="00510AA6" w:rsidRPr="007E19E9" w:rsidDel="007D2CB5">
          <w:rPr>
            <w:rFonts w:ascii="Aptos Narrow" w:hAnsi="Aptos Narrow"/>
            <w:i/>
            <w:iCs/>
          </w:rPr>
          <w:delText>FFM6.xDataSpec.Debit.pdf</w:delText>
        </w:r>
        <w:r w:rsidR="00510AA6" w:rsidRPr="007E19E9" w:rsidDel="007D2CB5">
          <w:rPr>
            <w:rFonts w:ascii="Aptos Narrow" w:hAnsi="Aptos Narrow"/>
          </w:rPr>
          <w:delText>”)</w:delText>
        </w:r>
        <w:r w:rsidR="00510AA6" w:rsidRPr="34A2CE9E" w:rsidDel="007D2CB5">
          <w:rPr>
            <w:rFonts w:ascii="Aptos Narrow" w:hAnsi="Aptos Narrow"/>
          </w:rPr>
          <w:delText xml:space="preserve"> provides a comprehensive list of required data</w:delText>
        </w:r>
        <w:r w:rsidR="006842FE" w:rsidRPr="34A2CE9E" w:rsidDel="007D2CB5">
          <w:rPr>
            <w:rFonts w:ascii="Aptos Narrow" w:hAnsi="Aptos Narrow"/>
          </w:rPr>
          <w:delText xml:space="preserve"> </w:delText>
        </w:r>
        <w:r w:rsidR="00510AA6" w:rsidRPr="34A2CE9E" w:rsidDel="007D2CB5">
          <w:rPr>
            <w:rFonts w:ascii="Aptos Narrow" w:hAnsi="Aptos Narrow"/>
          </w:rPr>
          <w:delText>elements for the model scoring engine. These</w:delText>
        </w:r>
      </w:del>
      <w:ins w:id="1418" w:author="Rishabh Dutt-NE" w:date="2025-03-17T19:38:00Z" w16du:dateUtc="2025-03-17T14:08:00Z">
        <w:del w:id="1419" w:author="Sidharth Puri-NE" w:date="2025-03-19T20:33:00Z" w16du:dateUtc="2025-03-19T15:03:00Z">
          <w:r w:rsidR="007E19E9" w:rsidDel="007D2CB5">
            <w:rPr>
              <w:rFonts w:ascii="Aptos Narrow" w:hAnsi="Aptos Narrow"/>
            </w:rPr>
            <w:delText xml:space="preserve"> The</w:delText>
          </w:r>
        </w:del>
      </w:ins>
      <w:del w:id="1420" w:author="Sidharth Puri-NE" w:date="2025-03-19T20:33:00Z" w16du:dateUtc="2025-03-19T15:03:00Z">
        <w:r w:rsidR="00510AA6" w:rsidRPr="34A2CE9E" w:rsidDel="007D2CB5">
          <w:rPr>
            <w:rFonts w:ascii="Aptos Narrow" w:hAnsi="Aptos Narrow"/>
          </w:rPr>
          <w:delText xml:space="preserve"> data elements may be used separately or to create derived</w:delText>
        </w:r>
        <w:r w:rsidR="002E32E5" w:rsidRPr="34A2CE9E" w:rsidDel="007D2CB5">
          <w:rPr>
            <w:rFonts w:ascii="Aptos Narrow" w:hAnsi="Aptos Narrow"/>
          </w:rPr>
          <w:delText xml:space="preserve"> </w:delText>
        </w:r>
        <w:r w:rsidR="00510AA6" w:rsidRPr="34A2CE9E" w:rsidDel="007D2CB5">
          <w:rPr>
            <w:rFonts w:ascii="Aptos Narrow" w:hAnsi="Aptos Narrow"/>
          </w:rPr>
          <w:delText>variables for the model. Model variables are included based on their statistical significance and benefit to model</w:delText>
        </w:r>
        <w:r w:rsidR="002E32E5" w:rsidRPr="34A2CE9E" w:rsidDel="007D2CB5">
          <w:rPr>
            <w:rFonts w:ascii="Aptos Narrow" w:hAnsi="Aptos Narrow"/>
          </w:rPr>
          <w:delText xml:space="preserve"> </w:delText>
        </w:r>
        <w:r w:rsidR="00510AA6" w:rsidRPr="34A2CE9E" w:rsidDel="007D2CB5">
          <w:rPr>
            <w:rFonts w:ascii="Aptos Narrow" w:hAnsi="Aptos Narrow"/>
          </w:rPr>
          <w:delText>performance</w:delText>
        </w:r>
        <w:r w:rsidR="002E32E5" w:rsidRPr="34A2CE9E" w:rsidDel="007D2CB5">
          <w:rPr>
            <w:rFonts w:ascii="Aptos Narrow" w:hAnsi="Aptos Narrow"/>
          </w:rPr>
          <w:delText>.</w:delText>
        </w:r>
      </w:del>
    </w:p>
    <w:p w14:paraId="26FD2FEE" w14:textId="77777777" w:rsidR="00510AA6" w:rsidRDefault="00510AA6" w:rsidP="00510AA6">
      <w:pPr>
        <w:shd w:val="clear" w:color="auto" w:fill="DAEEF3" w:themeFill="accent5" w:themeFillTint="33"/>
        <w:rPr>
          <w:rFonts w:ascii="Aptos Narrow" w:hAnsi="Aptos Narrow"/>
        </w:rPr>
      </w:pPr>
    </w:p>
    <w:p w14:paraId="5A247AAD" w14:textId="3682B139" w:rsidR="00D82C8F" w:rsidDel="007D2CB5" w:rsidRDefault="00D82C8F" w:rsidP="00D82C8F">
      <w:pPr>
        <w:shd w:val="clear" w:color="auto" w:fill="DAEEF3" w:themeFill="accent5" w:themeFillTint="33"/>
        <w:jc w:val="both"/>
        <w:rPr>
          <w:del w:id="1421" w:author="Sidharth Puri-NE" w:date="2025-03-19T20:27:00Z" w16du:dateUtc="2025-03-19T14:57:00Z"/>
          <w:rFonts w:ascii="Aptos Narrow" w:hAnsi="Aptos Narrow"/>
        </w:rPr>
      </w:pPr>
      <w:del w:id="1422" w:author="Sidharth Puri-NE" w:date="2025-03-19T20:27:00Z" w16du:dateUtc="2025-03-19T14:57:00Z">
        <w:r w:rsidDel="007D2CB5">
          <w:rPr>
            <w:rFonts w:ascii="Aptos Narrow" w:hAnsi="Aptos Narrow"/>
          </w:rPr>
          <w:delText xml:space="preserve">Please refer to </w:delText>
        </w:r>
        <w:r w:rsidRPr="00F15DAB" w:rsidDel="007D2CB5">
          <w:rPr>
            <w:rFonts w:ascii="Aptos Narrow" w:hAnsi="Aptos Narrow"/>
            <w:b/>
            <w:bCs/>
          </w:rPr>
          <w:delText>“FICO Falcon Model Governance US Debit v26 (v2.0)”</w:delText>
        </w:r>
        <w:r w:rsidDel="007D2CB5">
          <w:rPr>
            <w:rFonts w:ascii="Aptos Narrow" w:hAnsi="Aptos Narrow"/>
            <w:b/>
            <w:bCs/>
          </w:rPr>
          <w:delText xml:space="preserve"> </w:delText>
        </w:r>
        <w:r w:rsidRPr="00F15DAB" w:rsidDel="007D2CB5">
          <w:rPr>
            <w:rFonts w:ascii="Aptos Narrow" w:hAnsi="Aptos Narrow"/>
          </w:rPr>
          <w:delText>and</w:delText>
        </w:r>
        <w:r w:rsidDel="007D2CB5">
          <w:rPr>
            <w:rFonts w:ascii="Aptos Narrow" w:hAnsi="Aptos Narrow"/>
            <w:b/>
            <w:bCs/>
          </w:rPr>
          <w:delText xml:space="preserve"> “</w:delText>
        </w:r>
        <w:r w:rsidRPr="00F15DAB" w:rsidDel="007D2CB5">
          <w:rPr>
            <w:rFonts w:ascii="Aptos Narrow" w:hAnsi="Aptos Narrow"/>
            <w:b/>
            <w:bCs/>
          </w:rPr>
          <w:delText>FICO Falcon Model Governance US Credit v29 (v2.0)</w:delText>
        </w:r>
        <w:r w:rsidDel="007D2CB5">
          <w:rPr>
            <w:rFonts w:ascii="Aptos Narrow" w:hAnsi="Aptos Narrow"/>
            <w:b/>
            <w:bCs/>
          </w:rPr>
          <w:delText xml:space="preserve">” </w:delText>
        </w:r>
        <w:r w:rsidDel="007D2CB5">
          <w:rPr>
            <w:rFonts w:ascii="Aptos Narrow" w:hAnsi="Aptos Narrow"/>
          </w:rPr>
          <w:delText xml:space="preserve">for further details. </w:delText>
        </w:r>
      </w:del>
    </w:p>
    <w:p w14:paraId="4483280C" w14:textId="77777777" w:rsidR="00F50C79" w:rsidRPr="00090FB1" w:rsidRDefault="00F50C79" w:rsidP="00F50C79">
      <w:pPr>
        <w:shd w:val="clear" w:color="auto" w:fill="DAEEF3" w:themeFill="accent5" w:themeFillTint="33"/>
        <w:rPr>
          <w:rStyle w:val="SubtleEmphasis"/>
          <w:i w:val="0"/>
          <w:iCs w:val="0"/>
        </w:rPr>
      </w:pPr>
    </w:p>
    <w:p w14:paraId="76A42F18" w14:textId="77777777" w:rsidR="004A7062" w:rsidRPr="004A7062" w:rsidRDefault="00255D6E" w:rsidP="00255D6E">
      <w:pPr>
        <w:pStyle w:val="Heading3"/>
        <w:numPr>
          <w:ilvl w:val="0"/>
          <w:numId w:val="0"/>
        </w:numPr>
      </w:pPr>
      <w:bookmarkStart w:id="1423" w:name="_Toc193800913"/>
      <w:r>
        <w:t xml:space="preserve">2.1.4 </w:t>
      </w:r>
      <w:r w:rsidR="004A7062">
        <w:t>Data Limitations</w:t>
      </w:r>
      <w:bookmarkEnd w:id="1423"/>
    </w:p>
    <w:p w14:paraId="13AFAAA6" w14:textId="77777777" w:rsidR="004A7062" w:rsidRDefault="00D26AF6" w:rsidP="002C57A9">
      <w:pPr>
        <w:rPr>
          <w:rStyle w:val="SubtleEmphasis"/>
        </w:rPr>
      </w:pPr>
      <w:r w:rsidRPr="00D26AF6">
        <w:rPr>
          <w:rStyle w:val="SubtleEmphasis"/>
        </w:rPr>
        <w:t>Provide information about known data limitations / weaknesses and an assessment of their impact on the final model’s output. For example, if the model was developed based on external data that differs notably from the Bank’s data, the differences and their potential impact must be documented. For each noted weakness / limitation, describe how the associated risk is currently being mitigated. Additionally, where longer-term remedial actions are being undertaken or planned (e.g., an initiative to clean up the existing data or collect incremental data), such actions should also be documented.</w:t>
      </w:r>
    </w:p>
    <w:p w14:paraId="553270C1" w14:textId="77777777" w:rsidR="002C57A9" w:rsidRPr="00D26AF6" w:rsidRDefault="002C57A9" w:rsidP="002C57A9">
      <w:pPr>
        <w:rPr>
          <w:rStyle w:val="SubtleEmphasis"/>
        </w:rPr>
      </w:pPr>
      <w:bookmarkStart w:id="1424" w:name="OLE_LINK64"/>
    </w:p>
    <w:p w14:paraId="0B1C7CC6" w14:textId="77777777" w:rsidR="00D26AF6" w:rsidRDefault="00D26AF6" w:rsidP="00D26AF6">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5EEB778B" w14:textId="77777777" w:rsidR="00D26AF6" w:rsidRPr="00C83514" w:rsidRDefault="00C83514" w:rsidP="00D26AF6">
      <w:pPr>
        <w:shd w:val="clear" w:color="auto" w:fill="DAEEF3" w:themeFill="accent5" w:themeFillTint="33"/>
        <w:rPr>
          <w:rFonts w:ascii="Aptos Narrow" w:hAnsi="Aptos Narrow"/>
          <w:b/>
          <w:bCs/>
        </w:rPr>
      </w:pPr>
      <w:r w:rsidRPr="00C83514">
        <w:rPr>
          <w:rFonts w:ascii="Aptos Narrow" w:hAnsi="Aptos Narrow"/>
          <w:b/>
          <w:bCs/>
        </w:rPr>
        <w:t>Data Limitation</w:t>
      </w:r>
    </w:p>
    <w:p w14:paraId="0A55F182" w14:textId="77777777" w:rsidR="00137DD8" w:rsidRDefault="00AB0BB0" w:rsidP="00AB0BB0">
      <w:pPr>
        <w:shd w:val="clear" w:color="auto" w:fill="DAEEF3" w:themeFill="accent5" w:themeFillTint="33"/>
        <w:jc w:val="both"/>
        <w:rPr>
          <w:ins w:id="1425" w:author="Sakshi Sharma-NE" w:date="2025-03-24T09:23:00Z" w16du:dateUtc="2025-03-24T09:23:17Z"/>
          <w:rFonts w:ascii="Aptos Narrow" w:hAnsi="Aptos Narrow"/>
        </w:rPr>
      </w:pPr>
      <w:del w:id="1426" w:author="Sakshi Sharma-NE" w:date="2025-03-24T09:23:00Z">
        <w:r w:rsidRPr="64F2A71C" w:rsidDel="1256B5D7">
          <w:rPr>
            <w:rFonts w:ascii="Aptos Narrow" w:hAnsi="Aptos Narrow"/>
          </w:rPr>
          <w:delText>In FICO Falcon, i</w:delText>
        </w:r>
        <w:r w:rsidRPr="64F2A71C" w:rsidDel="047B2BC5">
          <w:rPr>
            <w:rFonts w:ascii="Aptos Narrow" w:hAnsi="Aptos Narrow"/>
          </w:rPr>
          <w:delText>f data quality or completeness is compromised, or if client data fails to meet the model assumptions, the model will experience sub-optimal performance</w:delText>
        </w:r>
        <w:r w:rsidRPr="64F2A71C" w:rsidDel="2AEB9587">
          <w:rPr>
            <w:rFonts w:ascii="Aptos Narrow" w:hAnsi="Aptos Narrow"/>
          </w:rPr>
          <w:delText>.</w:delText>
        </w:r>
      </w:del>
    </w:p>
    <w:p w14:paraId="2910E0F1" w14:textId="505E186F" w:rsidR="64F2A71C" w:rsidRDefault="64F2A71C" w:rsidP="64F2A71C">
      <w:pPr>
        <w:shd w:val="clear" w:color="auto" w:fill="DAEEF3" w:themeFill="accent5" w:themeFillTint="33"/>
        <w:jc w:val="both"/>
        <w:rPr>
          <w:rFonts w:ascii="Aptos Narrow" w:hAnsi="Aptos Narrow"/>
        </w:rPr>
      </w:pPr>
    </w:p>
    <w:p w14:paraId="677B20EE" w14:textId="0777C9E5" w:rsidR="5BE3F249" w:rsidRDefault="5BE3F249" w:rsidP="64F2A71C">
      <w:pPr>
        <w:shd w:val="clear" w:color="auto" w:fill="DAEEF3" w:themeFill="accent5" w:themeFillTint="33"/>
        <w:jc w:val="both"/>
        <w:rPr>
          <w:rFonts w:ascii="Aptos Narrow" w:hAnsi="Aptos Narrow"/>
        </w:rPr>
      </w:pPr>
      <w:ins w:id="1427" w:author="Sakshi Sharma-NE" w:date="2025-03-24T09:21:00Z">
        <w:r w:rsidRPr="64F2A71C">
          <w:rPr>
            <w:rFonts w:ascii="Aptos Narrow" w:hAnsi="Aptos Narrow"/>
          </w:rPr>
          <w:t xml:space="preserve">If data quality or completeness is compromised, the model will experience sub-optimal performance. This can occur due to various factors such as missing data, inaccurate data, or inconsistencies in the data. When the data </w:t>
        </w:r>
        <w:r w:rsidRPr="64F2A71C">
          <w:rPr>
            <w:rFonts w:ascii="Aptos Narrow" w:hAnsi="Aptos Narrow"/>
          </w:rPr>
          <w:lastRenderedPageBreak/>
          <w:t>fed into the model is not reliable, the</w:t>
        </w:r>
      </w:ins>
      <w:ins w:id="1428" w:author="Sakshi Sharma-NE" w:date="2025-03-24T09:23:00Z">
        <w:r w:rsidR="32434E2C" w:rsidRPr="64F2A71C">
          <w:rPr>
            <w:rFonts w:ascii="Aptos Narrow" w:hAnsi="Aptos Narrow"/>
          </w:rPr>
          <w:t xml:space="preserve"> scores</w:t>
        </w:r>
      </w:ins>
      <w:ins w:id="1429" w:author="Sakshi Sharma-NE" w:date="2025-03-24T09:21:00Z">
        <w:r w:rsidRPr="64F2A71C">
          <w:rPr>
            <w:rFonts w:ascii="Aptos Narrow" w:hAnsi="Aptos Narrow"/>
          </w:rPr>
          <w:t xml:space="preserve"> generated by</w:t>
        </w:r>
      </w:ins>
      <w:ins w:id="1430" w:author="Sakshi Sharma-NE" w:date="2025-03-24T09:23:00Z">
        <w:r w:rsidR="56B31DFA" w:rsidRPr="64F2A71C">
          <w:rPr>
            <w:rFonts w:ascii="Aptos Narrow" w:hAnsi="Aptos Narrow"/>
          </w:rPr>
          <w:t xml:space="preserve"> FICO Falcon</w:t>
        </w:r>
      </w:ins>
      <w:ins w:id="1431" w:author="Sakshi Sharma-NE" w:date="2025-03-24T09:21:00Z">
        <w:r w:rsidRPr="64F2A71C">
          <w:rPr>
            <w:rFonts w:ascii="Aptos Narrow" w:hAnsi="Aptos Narrow"/>
          </w:rPr>
          <w:t xml:space="preserve"> may be less accurate, leading to potential issues in decision-making processes</w:t>
        </w:r>
      </w:ins>
      <w:ins w:id="1432" w:author="Sakshi Sharma-NE" w:date="2025-03-24T09:23:00Z">
        <w:r w:rsidR="0F9B76B9" w:rsidRPr="64F2A71C">
          <w:rPr>
            <w:rFonts w:ascii="Aptos Narrow" w:hAnsi="Aptos Narrow"/>
          </w:rPr>
          <w:t xml:space="preserve"> by </w:t>
        </w:r>
        <w:proofErr w:type="spellStart"/>
        <w:r w:rsidR="0F9B76B9" w:rsidRPr="64F2A71C">
          <w:rPr>
            <w:rFonts w:ascii="Aptos Narrow" w:hAnsi="Aptos Narrow"/>
          </w:rPr>
          <w:t>SecurLock</w:t>
        </w:r>
        <w:proofErr w:type="spellEnd"/>
        <w:r w:rsidR="0F9B76B9" w:rsidRPr="64F2A71C">
          <w:rPr>
            <w:rFonts w:ascii="Aptos Narrow" w:hAnsi="Aptos Narrow"/>
          </w:rPr>
          <w:t>.</w:t>
        </w:r>
      </w:ins>
    </w:p>
    <w:p w14:paraId="3CCA28C8" w14:textId="0B5341D6" w:rsidR="64F2A71C" w:rsidRDefault="64F2A71C" w:rsidP="64F2A71C">
      <w:pPr>
        <w:shd w:val="clear" w:color="auto" w:fill="DAEEF3" w:themeFill="accent5" w:themeFillTint="33"/>
        <w:jc w:val="both"/>
        <w:rPr>
          <w:rFonts w:ascii="Aptos Narrow" w:hAnsi="Aptos Narrow"/>
        </w:rPr>
      </w:pPr>
    </w:p>
    <w:p w14:paraId="1E1EABD2" w14:textId="77777777" w:rsidR="00C83514" w:rsidRDefault="00C83514" w:rsidP="00AB0BB0">
      <w:pPr>
        <w:shd w:val="clear" w:color="auto" w:fill="DAEEF3" w:themeFill="accent5" w:themeFillTint="33"/>
        <w:jc w:val="both"/>
        <w:rPr>
          <w:rFonts w:ascii="Aptos Narrow" w:hAnsi="Aptos Narrow"/>
        </w:rPr>
      </w:pPr>
    </w:p>
    <w:p w14:paraId="19B2557B" w14:textId="77777777" w:rsidR="00C83514" w:rsidRPr="00C83514" w:rsidRDefault="00C83514" w:rsidP="00D26AF6">
      <w:pPr>
        <w:shd w:val="clear" w:color="auto" w:fill="DAEEF3" w:themeFill="accent5" w:themeFillTint="33"/>
        <w:rPr>
          <w:rFonts w:ascii="Aptos Narrow" w:hAnsi="Aptos Narrow"/>
          <w:b/>
          <w:bCs/>
        </w:rPr>
      </w:pPr>
      <w:r w:rsidRPr="00C83514">
        <w:rPr>
          <w:rFonts w:ascii="Aptos Narrow" w:hAnsi="Aptos Narrow"/>
          <w:b/>
          <w:bCs/>
        </w:rPr>
        <w:t>Impact on business use</w:t>
      </w:r>
    </w:p>
    <w:p w14:paraId="5B516B21" w14:textId="5A29EC5D" w:rsidR="2AEB9587" w:rsidRDefault="2AEB9587" w:rsidP="64F2A71C">
      <w:pPr>
        <w:shd w:val="clear" w:color="auto" w:fill="DAEEF3" w:themeFill="accent5" w:themeFillTint="33"/>
        <w:rPr>
          <w:ins w:id="1433" w:author="Sakshi Sharma-NE" w:date="2025-03-24T09:25:00Z" w16du:dateUtc="2025-03-24T09:25:27Z"/>
          <w:rFonts w:ascii="Aptos Narrow" w:hAnsi="Aptos Narrow"/>
        </w:rPr>
      </w:pPr>
      <w:del w:id="1434" w:author="Sakshi Sharma-NE" w:date="2025-03-24T09:29:00Z">
        <w:r w:rsidRPr="64F2A71C" w:rsidDel="2AEB9587">
          <w:rPr>
            <w:rFonts w:ascii="Aptos Narrow" w:hAnsi="Aptos Narrow"/>
          </w:rPr>
          <w:delText>Degraded model performance will result in lower account detection rate (ADR), lower real-time value detection rate (RTVDR), and higher than expected false-positive rate (Percent Non-Fraud).</w:delText>
        </w:r>
      </w:del>
    </w:p>
    <w:p w14:paraId="4B194D42" w14:textId="052F1C1E" w:rsidR="27A8F56C" w:rsidRDefault="27A8F56C" w:rsidP="64F2A71C">
      <w:pPr>
        <w:shd w:val="clear" w:color="auto" w:fill="DAEEF3" w:themeFill="accent5" w:themeFillTint="33"/>
        <w:rPr>
          <w:rFonts w:ascii="Aptos Narrow" w:hAnsi="Aptos Narrow"/>
        </w:rPr>
      </w:pPr>
      <w:ins w:id="1435" w:author="Sakshi Sharma-NE" w:date="2025-03-24T09:25:00Z">
        <w:r w:rsidRPr="64F2A71C">
          <w:rPr>
            <w:rFonts w:ascii="Aptos Narrow" w:hAnsi="Aptos Narrow"/>
          </w:rPr>
          <w:t>Degraded model performance can result in a lower Account Detection Rate (ADR), meaning fewer fraudulent accounts are identified. Additionally, the Real-Time Value Detection Rate (RTVDR) may decrease, reducing the model's ability to detect fraudulent transactions in real-time.</w:t>
        </w:r>
      </w:ins>
      <w:ins w:id="1436" w:author="Sakshi Sharma-NE" w:date="2025-03-24T09:26:00Z">
        <w:r w:rsidRPr="64F2A71C">
          <w:rPr>
            <w:rFonts w:ascii="Aptos Narrow" w:hAnsi="Aptos Narrow"/>
          </w:rPr>
          <w:t xml:space="preserve"> </w:t>
        </w:r>
        <w:r w:rsidR="48D0BDF5" w:rsidRPr="64F2A71C">
          <w:rPr>
            <w:rFonts w:ascii="Aptos Narrow" w:hAnsi="Aptos Narrow"/>
          </w:rPr>
          <w:t>There</w:t>
        </w:r>
      </w:ins>
      <w:ins w:id="1437" w:author="Sakshi Sharma-NE" w:date="2025-03-24T09:25:00Z">
        <w:r w:rsidRPr="64F2A71C">
          <w:rPr>
            <w:rFonts w:ascii="Aptos Narrow" w:hAnsi="Aptos Narrow"/>
          </w:rPr>
          <w:t xml:space="preserve"> </w:t>
        </w:r>
      </w:ins>
      <w:ins w:id="1438" w:author="Sakshi Sharma-NE" w:date="2025-03-24T09:26:00Z">
        <w:r w:rsidR="3CAD868C" w:rsidRPr="64F2A71C">
          <w:rPr>
            <w:rFonts w:ascii="Aptos Narrow" w:hAnsi="Aptos Narrow"/>
          </w:rPr>
          <w:t>could be</w:t>
        </w:r>
      </w:ins>
      <w:ins w:id="1439" w:author="Sakshi Sharma-NE" w:date="2025-03-24T09:25:00Z">
        <w:r w:rsidRPr="64F2A71C">
          <w:rPr>
            <w:rFonts w:ascii="Aptos Narrow" w:hAnsi="Aptos Narrow"/>
          </w:rPr>
          <w:t xml:space="preserve"> an increased likelihood of a higher-than-expected false-positive rate, where legitimate transactions are incorrectly flagged as fraudulent. These issues can undermine the effectiveness of the fraud detection system, leading to potential financial losses and customer dissatisfaction.</w:t>
        </w:r>
      </w:ins>
    </w:p>
    <w:p w14:paraId="59951B21" w14:textId="77777777" w:rsidR="00D26AF6" w:rsidRDefault="00D26AF6" w:rsidP="00D26AF6">
      <w:pPr>
        <w:shd w:val="clear" w:color="auto" w:fill="DAEEF3" w:themeFill="accent5" w:themeFillTint="33"/>
        <w:rPr>
          <w:rFonts w:ascii="Aptos Narrow" w:hAnsi="Aptos Narrow"/>
        </w:rPr>
      </w:pPr>
    </w:p>
    <w:p w14:paraId="483E9E6C" w14:textId="77777777" w:rsidR="004A7062" w:rsidRPr="00701055" w:rsidRDefault="004A7062" w:rsidP="004A7062">
      <w:pPr>
        <w:rPr>
          <w:rFonts w:ascii="Arial Narrow" w:hAnsi="Arial Narrow"/>
        </w:rPr>
      </w:pPr>
    </w:p>
    <w:p w14:paraId="2550827B" w14:textId="77777777" w:rsidR="00891EE0" w:rsidRDefault="00255D6E" w:rsidP="00255D6E">
      <w:pPr>
        <w:pStyle w:val="Heading3"/>
        <w:numPr>
          <w:ilvl w:val="0"/>
          <w:numId w:val="0"/>
        </w:numPr>
      </w:pPr>
      <w:bookmarkStart w:id="1440" w:name="_Toc193800914"/>
      <w:bookmarkEnd w:id="1424"/>
      <w:r>
        <w:t xml:space="preserve">2.1.5 </w:t>
      </w:r>
      <w:r w:rsidR="00891EE0">
        <w:t>Data Preparation Software / Platform</w:t>
      </w:r>
      <w:bookmarkEnd w:id="1440"/>
    </w:p>
    <w:p w14:paraId="1CAA7C15" w14:textId="77777777" w:rsidR="00891EE0" w:rsidRDefault="00891EE0" w:rsidP="00891EE0">
      <w:pPr>
        <w:rPr>
          <w:rStyle w:val="SubtleEmphasis"/>
        </w:rPr>
      </w:pPr>
      <w:r w:rsidRPr="00891EE0">
        <w:rPr>
          <w:rStyle w:val="SubtleEmphasis"/>
        </w:rPr>
        <w:t>Provide information on the software and/or programming language used in the data extraction, transformation, and other steps to prepare the model development and testing data. Provide a reference to the location of the development programming codes, associated log files, and other data preparation artifacts.</w:t>
      </w:r>
    </w:p>
    <w:p w14:paraId="5366EB79" w14:textId="77777777" w:rsidR="00891EE0" w:rsidRDefault="00891EE0" w:rsidP="00891EE0">
      <w:pPr>
        <w:rPr>
          <w:rStyle w:val="SubtleEmphasis"/>
        </w:rPr>
      </w:pPr>
    </w:p>
    <w:p w14:paraId="2E64637D" w14:textId="77777777" w:rsidR="00891EE0" w:rsidRDefault="00891EE0" w:rsidP="00891EE0">
      <w:pPr>
        <w:shd w:val="clear" w:color="auto" w:fill="DAEEF3" w:themeFill="accent5" w:themeFillTint="33"/>
        <w:rPr>
          <w:rFonts w:ascii="Aptos Narrow" w:hAnsi="Aptos Narrow"/>
        </w:rPr>
      </w:pPr>
      <w:bookmarkStart w:id="1441" w:name="OLE_LINK66"/>
      <w:r>
        <w:rPr>
          <w:rFonts w:ascii="Aptos Narrow" w:hAnsi="Aptos Narrow"/>
        </w:rPr>
        <w:t xml:space="preserve">Model Owner: </w:t>
      </w:r>
      <w:r w:rsidR="00C719C8">
        <w:rPr>
          <w:rFonts w:ascii="Aptos Narrow" w:hAnsi="Aptos Narrow"/>
        </w:rPr>
        <w:t xml:space="preserve"> </w:t>
      </w:r>
    </w:p>
    <w:p w14:paraId="5C4986C7" w14:textId="77777777" w:rsidR="0093376E" w:rsidRDefault="0093376E" w:rsidP="00891EE0">
      <w:pPr>
        <w:shd w:val="clear" w:color="auto" w:fill="DAEEF3" w:themeFill="accent5" w:themeFillTint="33"/>
        <w:rPr>
          <w:rFonts w:ascii="Aptos Narrow" w:hAnsi="Aptos Narrow"/>
        </w:rPr>
      </w:pPr>
    </w:p>
    <w:p w14:paraId="2CC1F821" w14:textId="748D5356" w:rsidR="00106D0E" w:rsidDel="004C5DE5" w:rsidRDefault="00106D0E" w:rsidP="00106D0E">
      <w:pPr>
        <w:shd w:val="clear" w:color="auto" w:fill="DAEEF3" w:themeFill="accent5" w:themeFillTint="33"/>
        <w:jc w:val="both"/>
        <w:rPr>
          <w:del w:id="1442" w:author="Vibhu Bhalla-NE" w:date="2025-03-13T19:39:00Z" w16du:dateUtc="2025-03-13T14:09:00Z"/>
          <w:rFonts w:ascii="Aptos Narrow" w:hAnsi="Aptos Narrow"/>
        </w:rPr>
      </w:pPr>
      <w:del w:id="1443" w:author="Vibhu Bhalla-NE" w:date="2025-03-13T19:39:00Z" w16du:dateUtc="2025-03-13T14:09:00Z">
        <w:r w:rsidRPr="002C3A9B" w:rsidDel="004C5DE5">
          <w:rPr>
            <w:rFonts w:ascii="Aptos Narrow" w:hAnsi="Aptos Narrow"/>
          </w:rPr>
          <w:delText>Raw data is continuously cleansed and fixed based on previously agreed conditions with client and modeling team.</w:delText>
        </w:r>
      </w:del>
    </w:p>
    <w:p w14:paraId="0BC46E5E" w14:textId="310FC8DC" w:rsidR="00891EE0" w:rsidDel="004C5DE5" w:rsidRDefault="00106D0E" w:rsidP="00106D0E">
      <w:pPr>
        <w:shd w:val="clear" w:color="auto" w:fill="DAEEF3" w:themeFill="accent5" w:themeFillTint="33"/>
        <w:jc w:val="both"/>
        <w:rPr>
          <w:del w:id="1444" w:author="Vibhu Bhalla-NE" w:date="2025-03-13T19:39:00Z" w16du:dateUtc="2025-03-13T14:09:00Z"/>
          <w:rFonts w:ascii="Aptos Narrow" w:hAnsi="Aptos Narrow"/>
        </w:rPr>
      </w:pPr>
      <w:del w:id="1445" w:author="Vibhu Bhalla-NE" w:date="2025-03-13T19:39:00Z" w16du:dateUtc="2025-03-13T14:09:00Z">
        <w:r w:rsidDel="004C5DE5">
          <w:rPr>
            <w:rFonts w:ascii="Aptos Narrow" w:hAnsi="Aptos Narrow"/>
          </w:rPr>
          <w:delText>Additionally, t</w:delText>
        </w:r>
        <w:r w:rsidR="00882AD8" w:rsidRPr="00882AD8" w:rsidDel="004C5DE5">
          <w:rPr>
            <w:rFonts w:ascii="Aptos Narrow" w:hAnsi="Aptos Narrow"/>
          </w:rPr>
          <w:delText>he Falcon US Credit 2</w:delText>
        </w:r>
        <w:r w:rsidR="00FE32E9" w:rsidDel="004C5DE5">
          <w:rPr>
            <w:rFonts w:ascii="Aptos Narrow" w:hAnsi="Aptos Narrow"/>
          </w:rPr>
          <w:delText>9</w:delText>
        </w:r>
        <w:r w:rsidR="00882AD8" w:rsidRPr="00882AD8" w:rsidDel="004C5DE5">
          <w:rPr>
            <w:rFonts w:ascii="Aptos Narrow" w:hAnsi="Aptos Narrow"/>
          </w:rPr>
          <w:delText>.0 and Debit 26.0 models are trained using data from the Falcon Fraud</w:delText>
        </w:r>
        <w:r w:rsidR="00882AD8" w:rsidDel="004C5DE5">
          <w:rPr>
            <w:rFonts w:ascii="Aptos Narrow" w:hAnsi="Aptos Narrow"/>
          </w:rPr>
          <w:delText xml:space="preserve"> </w:delText>
        </w:r>
        <w:r w:rsidR="00882AD8" w:rsidRPr="003146C4" w:rsidDel="004C5DE5">
          <w:rPr>
            <w:rFonts w:ascii="Aptos Narrow" w:hAnsi="Aptos Narrow"/>
          </w:rPr>
          <w:delText>US Credit</w:delText>
        </w:r>
        <w:r w:rsidR="00882AD8" w:rsidDel="004C5DE5">
          <w:rPr>
            <w:rFonts w:ascii="Aptos Narrow" w:hAnsi="Aptos Narrow"/>
          </w:rPr>
          <w:delText xml:space="preserve"> and Debit</w:delText>
        </w:r>
        <w:r w:rsidR="00882AD8" w:rsidRPr="003146C4" w:rsidDel="004C5DE5">
          <w:rPr>
            <w:rFonts w:ascii="Aptos Narrow" w:hAnsi="Aptos Narrow"/>
          </w:rPr>
          <w:delText xml:space="preserve"> Consortium </w:delText>
        </w:r>
        <w:r w:rsidR="00882AD8" w:rsidRPr="005B1346" w:rsidDel="004C5DE5">
          <w:rPr>
            <w:rFonts w:ascii="Aptos Narrow" w:hAnsi="Aptos Narrow"/>
          </w:rPr>
          <w:delText>data</w:delText>
        </w:r>
        <w:r w:rsidR="00DB2D1B" w:rsidDel="004C5DE5">
          <w:rPr>
            <w:rFonts w:ascii="Aptos Narrow" w:hAnsi="Aptos Narrow"/>
          </w:rPr>
          <w:delText xml:space="preserve">. </w:delText>
        </w:r>
      </w:del>
    </w:p>
    <w:p w14:paraId="36E2511D" w14:textId="77DB646F" w:rsidR="0080489E" w:rsidRDefault="0080489E" w:rsidP="00106D0E">
      <w:pPr>
        <w:shd w:val="clear" w:color="auto" w:fill="DAEEF3" w:themeFill="accent5" w:themeFillTint="33"/>
        <w:jc w:val="both"/>
        <w:rPr>
          <w:rFonts w:ascii="Aptos Narrow" w:hAnsi="Aptos Narrow"/>
        </w:rPr>
      </w:pPr>
      <w:r>
        <w:rPr>
          <w:rStyle w:val="SubtleEmphasis"/>
          <w:rFonts w:ascii="Aptos Narrow" w:hAnsi="Aptos Narrow"/>
          <w:i w:val="0"/>
          <w:iCs w:val="0"/>
          <w:color w:val="auto"/>
        </w:rPr>
        <w:t>I</w:t>
      </w:r>
      <w:r w:rsidRPr="0080489E">
        <w:rPr>
          <w:rStyle w:val="SubtleEmphasis"/>
          <w:rFonts w:ascii="Aptos Narrow" w:hAnsi="Aptos Narrow"/>
          <w:i w:val="0"/>
          <w:iCs w:val="0"/>
          <w:color w:val="auto"/>
        </w:rPr>
        <w:t xml:space="preserve">nformation on the software and/or programming language </w:t>
      </w:r>
      <w:r>
        <w:rPr>
          <w:rFonts w:ascii="Aptos Narrow" w:hAnsi="Aptos Narrow"/>
        </w:rPr>
        <w:t>is</w:t>
      </w:r>
      <w:r w:rsidRPr="0080489E">
        <w:rPr>
          <w:rFonts w:ascii="Aptos Narrow" w:hAnsi="Aptos Narrow"/>
        </w:rPr>
        <w:t xml:space="preserve"> not provided as they are proprietary in nature, given that this is a vendor model.</w:t>
      </w:r>
    </w:p>
    <w:p w14:paraId="09CAB91C" w14:textId="77777777" w:rsidR="00891EE0" w:rsidRDefault="00891EE0" w:rsidP="00891EE0">
      <w:pPr>
        <w:shd w:val="clear" w:color="auto" w:fill="DAEEF3" w:themeFill="accent5" w:themeFillTint="33"/>
        <w:rPr>
          <w:rFonts w:ascii="Aptos Narrow" w:hAnsi="Aptos Narrow"/>
        </w:rPr>
      </w:pPr>
    </w:p>
    <w:bookmarkEnd w:id="1441"/>
    <w:p w14:paraId="412C1A0C" w14:textId="77777777" w:rsidR="00891EE0" w:rsidRDefault="00891EE0" w:rsidP="00891EE0">
      <w:pPr>
        <w:rPr>
          <w:rStyle w:val="SubtleEmphasis"/>
        </w:rPr>
      </w:pPr>
    </w:p>
    <w:p w14:paraId="53F02503" w14:textId="77777777" w:rsidR="00891EE0" w:rsidRDefault="00255D6E" w:rsidP="00255D6E">
      <w:pPr>
        <w:pStyle w:val="Heading3"/>
        <w:numPr>
          <w:ilvl w:val="0"/>
          <w:numId w:val="0"/>
        </w:numPr>
        <w:rPr>
          <w:rStyle w:val="SubtleEmphasis"/>
          <w:i w:val="0"/>
          <w:iCs w:val="0"/>
          <w:color w:val="4F81BD" w:themeColor="accent1"/>
        </w:rPr>
      </w:pPr>
      <w:bookmarkStart w:id="1446" w:name="_Toc193800915"/>
      <w:r>
        <w:rPr>
          <w:rStyle w:val="SubtleEmphasis"/>
          <w:i w:val="0"/>
          <w:iCs w:val="0"/>
          <w:color w:val="4F81BD" w:themeColor="accent1"/>
        </w:rPr>
        <w:t>2.1.</w:t>
      </w:r>
      <w:r w:rsidR="00916D17">
        <w:rPr>
          <w:rStyle w:val="SubtleEmphasis"/>
          <w:i w:val="0"/>
          <w:iCs w:val="0"/>
          <w:color w:val="4F81BD" w:themeColor="accent1"/>
        </w:rPr>
        <w:t>6</w:t>
      </w:r>
      <w:r>
        <w:rPr>
          <w:rStyle w:val="SubtleEmphasis"/>
          <w:i w:val="0"/>
          <w:iCs w:val="0"/>
          <w:color w:val="4F81BD" w:themeColor="accent1"/>
        </w:rPr>
        <w:t xml:space="preserve"> </w:t>
      </w:r>
      <w:r w:rsidR="00891EE0" w:rsidRPr="00891EE0">
        <w:rPr>
          <w:rStyle w:val="SubtleEmphasis"/>
          <w:i w:val="0"/>
          <w:iCs w:val="0"/>
          <w:color w:val="4F81BD" w:themeColor="accent1"/>
        </w:rPr>
        <w:t>Data Retention</w:t>
      </w:r>
      <w:bookmarkEnd w:id="1446"/>
    </w:p>
    <w:p w14:paraId="3EC8B816" w14:textId="77777777" w:rsidR="00891EE0" w:rsidRDefault="00891EE0" w:rsidP="00891EE0">
      <w:pPr>
        <w:rPr>
          <w:i/>
          <w:iCs/>
          <w:color w:val="808080" w:themeColor="text1" w:themeTint="7F"/>
        </w:rPr>
      </w:pPr>
      <w:bookmarkStart w:id="1447" w:name="OLE_LINK52"/>
      <w:r>
        <w:rPr>
          <w:rStyle w:val="SubtleEmphasis"/>
        </w:rPr>
        <w:t xml:space="preserve">Describe where the development data is stored (post development) and how the environment is controlled. Provide the minimum </w:t>
      </w:r>
      <w:proofErr w:type="gramStart"/>
      <w:r>
        <w:rPr>
          <w:rStyle w:val="SubtleEmphasis"/>
        </w:rPr>
        <w:t>time period</w:t>
      </w:r>
      <w:proofErr w:type="gramEnd"/>
      <w:r>
        <w:rPr>
          <w:rStyle w:val="SubtleEmphasis"/>
        </w:rPr>
        <w:t xml:space="preserve"> for data retention.</w:t>
      </w:r>
    </w:p>
    <w:p w14:paraId="354AEF39" w14:textId="77777777" w:rsidR="00891EE0" w:rsidRDefault="00891EE0" w:rsidP="00891EE0">
      <w:pPr>
        <w:pStyle w:val="Default"/>
        <w:rPr>
          <w:lang w:eastAsia="zh-CN"/>
        </w:rPr>
      </w:pPr>
    </w:p>
    <w:p w14:paraId="16C81F46" w14:textId="77777777" w:rsidR="00574619" w:rsidRDefault="00891EE0" w:rsidP="00891EE0">
      <w:pPr>
        <w:shd w:val="clear" w:color="auto" w:fill="DAEEF3" w:themeFill="accent5" w:themeFillTint="33"/>
        <w:rPr>
          <w:rFonts w:ascii="Aptos Narrow" w:hAnsi="Aptos Narrow"/>
        </w:rPr>
      </w:pPr>
      <w:r w:rsidRPr="4AF88DE3">
        <w:rPr>
          <w:rFonts w:ascii="Aptos Narrow" w:hAnsi="Aptos Narrow"/>
        </w:rPr>
        <w:t xml:space="preserve">Model Owner: </w:t>
      </w:r>
      <w:r w:rsidR="00C719C8" w:rsidRPr="4AF88DE3">
        <w:rPr>
          <w:rFonts w:ascii="Aptos Narrow" w:hAnsi="Aptos Narrow"/>
        </w:rPr>
        <w:t xml:space="preserve"> </w:t>
      </w:r>
    </w:p>
    <w:p w14:paraId="16647170" w14:textId="77777777" w:rsidR="00891EE0" w:rsidRDefault="00891EE0" w:rsidP="00891EE0">
      <w:pPr>
        <w:shd w:val="clear" w:color="auto" w:fill="DAEEF3" w:themeFill="accent5" w:themeFillTint="33"/>
        <w:rPr>
          <w:rFonts w:ascii="Aptos Narrow" w:hAnsi="Aptos Narrow"/>
        </w:rPr>
      </w:pPr>
    </w:p>
    <w:p w14:paraId="4BD204F1" w14:textId="024DAB8A" w:rsidR="032315D7" w:rsidRDefault="032315D7" w:rsidP="64F2A71C">
      <w:pPr>
        <w:shd w:val="clear" w:color="auto" w:fill="DAEEF3" w:themeFill="accent5" w:themeFillTint="33"/>
        <w:rPr>
          <w:rFonts w:ascii="Aptos Narrow" w:hAnsi="Aptos Narrow"/>
        </w:rPr>
      </w:pPr>
      <w:r w:rsidRPr="64F2A71C">
        <w:rPr>
          <w:rFonts w:ascii="Aptos Narrow" w:hAnsi="Aptos Narrow"/>
        </w:rPr>
        <w:t xml:space="preserve">Information regarding </w:t>
      </w:r>
      <w:proofErr w:type="gramStart"/>
      <w:r w:rsidRPr="64F2A71C">
        <w:rPr>
          <w:rFonts w:ascii="Aptos Narrow" w:hAnsi="Aptos Narrow"/>
        </w:rPr>
        <w:t>data</w:t>
      </w:r>
      <w:proofErr w:type="gramEnd"/>
      <w:r w:rsidRPr="64F2A71C">
        <w:rPr>
          <w:rFonts w:ascii="Aptos Narrow" w:hAnsi="Aptos Narrow"/>
        </w:rPr>
        <w:t xml:space="preserve"> retention</w:t>
      </w:r>
      <w:r w:rsidR="4552554A" w:rsidRPr="64F2A71C">
        <w:rPr>
          <w:rFonts w:ascii="Aptos Narrow" w:hAnsi="Aptos Narrow"/>
        </w:rPr>
        <w:t xml:space="preserve"> period</w:t>
      </w:r>
      <w:r w:rsidRPr="64F2A71C">
        <w:rPr>
          <w:rFonts w:ascii="Aptos Narrow" w:hAnsi="Aptos Narrow"/>
        </w:rPr>
        <w:t xml:space="preserve"> is not available.</w:t>
      </w:r>
    </w:p>
    <w:p w14:paraId="7D3FDA93" w14:textId="7A7E1790" w:rsidR="64F2A71C" w:rsidRDefault="64F2A71C" w:rsidP="64F2A71C">
      <w:pPr>
        <w:shd w:val="clear" w:color="auto" w:fill="DAEEF3" w:themeFill="accent5" w:themeFillTint="33"/>
        <w:rPr>
          <w:rFonts w:ascii="Aptos Narrow" w:hAnsi="Aptos Narrow"/>
        </w:rPr>
      </w:pPr>
    </w:p>
    <w:p w14:paraId="477A977A" w14:textId="00667CCE" w:rsidR="00882AD8" w:rsidRDefault="00AF3E50" w:rsidP="64F2A71C">
      <w:pPr>
        <w:shd w:val="clear" w:color="auto" w:fill="DAEEF3" w:themeFill="accent5" w:themeFillTint="33"/>
        <w:jc w:val="both"/>
        <w:rPr>
          <w:rFonts w:ascii="Aptos Narrow" w:hAnsi="Aptos Narrow"/>
        </w:rPr>
      </w:pPr>
      <w:del w:id="1448" w:author="Sakshi Sharma-NE" w:date="2025-03-24T09:11:00Z">
        <w:r w:rsidRPr="64F2A71C" w:rsidDel="4A1E3619">
          <w:rPr>
            <w:rFonts w:ascii="Aptos Narrow" w:hAnsi="Aptos Narrow"/>
          </w:rPr>
          <w:delText>Data retention refers to the policies and practices governing how long data is stored, maintained, and managed before being archived or deleted. However,</w:delText>
        </w:r>
      </w:del>
      <w:r w:rsidR="4A1E3619" w:rsidRPr="64F2A71C">
        <w:rPr>
          <w:rFonts w:ascii="Aptos Narrow" w:hAnsi="Aptos Narrow"/>
        </w:rPr>
        <w:t xml:space="preserve"> </w:t>
      </w:r>
    </w:p>
    <w:p w14:paraId="26608139" w14:textId="43FD4D25" w:rsidR="00882AD8" w:rsidRDefault="4A1E3619" w:rsidP="003A0611">
      <w:pPr>
        <w:shd w:val="clear" w:color="auto" w:fill="DAEEF3" w:themeFill="accent5" w:themeFillTint="33"/>
        <w:jc w:val="both"/>
        <w:rPr>
          <w:rFonts w:ascii="Aptos Narrow" w:hAnsi="Aptos Narrow"/>
        </w:rPr>
      </w:pPr>
      <w:r w:rsidRPr="64F2A71C">
        <w:rPr>
          <w:rFonts w:ascii="Aptos Narrow" w:hAnsi="Aptos Narrow"/>
        </w:rPr>
        <w:t xml:space="preserve"> </w:t>
      </w:r>
    </w:p>
    <w:p w14:paraId="0374FD05" w14:textId="77777777" w:rsidR="000A54F8" w:rsidRDefault="000A54F8" w:rsidP="003A0611">
      <w:pPr>
        <w:shd w:val="clear" w:color="auto" w:fill="DAEEF3" w:themeFill="accent5" w:themeFillTint="33"/>
        <w:jc w:val="both"/>
        <w:rPr>
          <w:rFonts w:ascii="Aptos Narrow" w:hAnsi="Aptos Narrow"/>
        </w:rPr>
      </w:pPr>
    </w:p>
    <w:p w14:paraId="0F197161" w14:textId="7AF29676" w:rsidR="000A54F8" w:rsidRDefault="00EC4F2A" w:rsidP="003A0611">
      <w:pPr>
        <w:shd w:val="clear" w:color="auto" w:fill="DAEEF3" w:themeFill="accent5" w:themeFillTint="33"/>
        <w:jc w:val="both"/>
        <w:rPr>
          <w:del w:id="1449" w:author="Sakshi Sharma-NE" w:date="2025-03-24T09:11:00Z" w16du:dateUtc="2025-03-24T09:11:42Z"/>
          <w:rFonts w:ascii="Aptos Narrow" w:hAnsi="Aptos Narrow"/>
        </w:rPr>
      </w:pPr>
      <w:del w:id="1450" w:author="Sakshi Sharma-NE" w:date="2025-03-24T09:11:00Z">
        <w:r w:rsidRPr="64F2A71C" w:rsidDel="008F756B">
          <w:rPr>
            <w:rFonts w:ascii="Aptos Narrow" w:hAnsi="Aptos Narrow"/>
          </w:rPr>
          <w:delText>FICO stated the</w:delText>
        </w:r>
        <w:r w:rsidRPr="64F2A71C" w:rsidDel="59115AA6">
          <w:rPr>
            <w:rFonts w:ascii="Aptos Narrow" w:hAnsi="Aptos Narrow"/>
          </w:rPr>
          <w:delText xml:space="preserve"> model</w:delText>
        </w:r>
        <w:r w:rsidRPr="64F2A71C" w:rsidDel="008F756B">
          <w:rPr>
            <w:rFonts w:ascii="Aptos Narrow" w:hAnsi="Aptos Narrow"/>
          </w:rPr>
          <w:delText xml:space="preserve"> t</w:delText>
        </w:r>
        <w:r w:rsidRPr="64F2A71C" w:rsidDel="400B6CB1">
          <w:rPr>
            <w:rFonts w:ascii="Aptos Narrow" w:hAnsi="Aptos Narrow"/>
          </w:rPr>
          <w:delText xml:space="preserve">raining </w:delText>
        </w:r>
        <w:r w:rsidRPr="64F2A71C" w:rsidDel="008F756B">
          <w:rPr>
            <w:rFonts w:ascii="Aptos Narrow" w:hAnsi="Aptos Narrow"/>
          </w:rPr>
          <w:delText>data</w:delText>
        </w:r>
        <w:r w:rsidRPr="64F2A71C" w:rsidDel="400B6CB1">
          <w:rPr>
            <w:rFonts w:ascii="Aptos Narrow" w:hAnsi="Aptos Narrow"/>
          </w:rPr>
          <w:delText xml:space="preserve">set </w:delText>
        </w:r>
      </w:del>
      <w:ins w:id="1451" w:author="Vibhu Bhalla-NE" w:date="2025-03-13T19:40:00Z">
        <w:del w:id="1452" w:author="Sakshi Sharma-NE" w:date="2025-03-24T09:11:00Z">
          <w:r w:rsidRPr="64F2A71C" w:rsidDel="09BCCCEF">
            <w:rPr>
              <w:rFonts w:ascii="Aptos Narrow" w:hAnsi="Aptos Narrow"/>
            </w:rPr>
            <w:delText xml:space="preserve">is </w:delText>
          </w:r>
        </w:del>
      </w:ins>
      <w:del w:id="1453" w:author="Sakshi Sharma-NE" w:date="2025-03-24T09:11:00Z">
        <w:r w:rsidRPr="64F2A71C" w:rsidDel="400B6CB1">
          <w:rPr>
            <w:rFonts w:ascii="Aptos Narrow" w:hAnsi="Aptos Narrow"/>
          </w:rPr>
          <w:delText>20 months (2020/4 to 2021/11)</w:delText>
        </w:r>
        <w:r w:rsidRPr="64F2A71C" w:rsidDel="3A592361">
          <w:rPr>
            <w:rFonts w:ascii="Aptos Narrow" w:hAnsi="Aptos Narrow"/>
          </w:rPr>
          <w:delText xml:space="preserve"> for debit card </w:delText>
        </w:r>
        <w:r w:rsidRPr="64F2A71C" w:rsidDel="270244A4">
          <w:rPr>
            <w:rFonts w:ascii="Aptos Narrow" w:hAnsi="Aptos Narrow"/>
          </w:rPr>
          <w:delText>and 12</w:delText>
        </w:r>
        <w:r w:rsidRPr="64F2A71C" w:rsidDel="41D490E5">
          <w:rPr>
            <w:rFonts w:ascii="Aptos Narrow" w:hAnsi="Aptos Narrow"/>
          </w:rPr>
          <w:delText xml:space="preserve"> months (2020/11 to 2021/10) for credit card. </w:delText>
        </w:r>
      </w:del>
    </w:p>
    <w:p w14:paraId="5F4A2FA3" w14:textId="77777777" w:rsidR="00CC041D" w:rsidRPr="00891EE0" w:rsidRDefault="00CC041D" w:rsidP="00891EE0">
      <w:pPr>
        <w:pStyle w:val="Default"/>
        <w:rPr>
          <w:rFonts w:eastAsiaTheme="majorEastAsia"/>
        </w:rPr>
      </w:pPr>
      <w:r w:rsidRPr="00891EE0">
        <w:br w:type="page"/>
      </w:r>
    </w:p>
    <w:bookmarkStart w:id="1454" w:name="_Toc193800916"/>
    <w:p w14:paraId="3C126871" w14:textId="2356D532" w:rsidR="008D7BA5" w:rsidRPr="00255D6E" w:rsidRDefault="00981DD7" w:rsidP="00255D6E">
      <w:pPr>
        <w:pStyle w:val="Heading1"/>
        <w:numPr>
          <w:ilvl w:val="0"/>
          <w:numId w:val="0"/>
        </w:numPr>
        <w:spacing w:before="0"/>
        <w:rPr>
          <w:rFonts w:ascii="Arial" w:hAnsi="Arial" w:cs="Arial"/>
          <w:color w:val="FFFFFF" w:themeColor="background1"/>
          <w:sz w:val="36"/>
          <w:szCs w:val="36"/>
        </w:rPr>
      </w:pPr>
      <w:r>
        <w:rPr>
          <w:noProof/>
        </w:rPr>
        <w:lastRenderedPageBreak/>
        <mc:AlternateContent>
          <mc:Choice Requires="wps">
            <w:drawing>
              <wp:anchor distT="0" distB="0" distL="114300" distR="114300" simplePos="0" relativeHeight="251658240" behindDoc="1" locked="0" layoutInCell="1" allowOverlap="1" wp14:anchorId="7ED6AC06" wp14:editId="7CAA10E3">
                <wp:simplePos x="0" y="0"/>
                <wp:positionH relativeFrom="column">
                  <wp:posOffset>0</wp:posOffset>
                </wp:positionH>
                <wp:positionV relativeFrom="paragraph">
                  <wp:posOffset>-9525</wp:posOffset>
                </wp:positionV>
                <wp:extent cx="6417310" cy="353060"/>
                <wp:effectExtent l="0" t="0" r="0" b="0"/>
                <wp:wrapNone/>
                <wp:docPr id="133249479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7310" cy="35306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w14:anchorId="19173831">
              <v:rect id="Rectangle 4" style="position:absolute;margin-left:0;margin-top:-.75pt;width:505.3pt;height:27.8pt;z-index:-2516510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color="#c00000" stroked="f" strokeweight="2pt" w14:anchorId="11B58F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"/>
            </w:pict>
          </mc:Fallback>
        </mc:AlternateContent>
      </w:r>
      <w:r w:rsidR="00255D6E">
        <w:rPr>
          <w:rFonts w:ascii="Arial" w:hAnsi="Arial" w:cs="Arial"/>
          <w:color w:val="FFFFFF" w:themeColor="background1"/>
          <w:sz w:val="36"/>
          <w:szCs w:val="36"/>
        </w:rPr>
        <w:t xml:space="preserve">3. </w:t>
      </w:r>
      <w:r w:rsidR="008D7BA5" w:rsidRPr="00255D6E">
        <w:rPr>
          <w:rFonts w:ascii="Arial" w:hAnsi="Arial" w:cs="Arial"/>
          <w:color w:val="FFFFFF" w:themeColor="background1"/>
          <w:sz w:val="36"/>
          <w:szCs w:val="36"/>
        </w:rPr>
        <w:t>CONCEPTUAL SOUNDNESS</w:t>
      </w:r>
      <w:bookmarkEnd w:id="1454"/>
    </w:p>
    <w:p w14:paraId="293D83EE" w14:textId="77777777" w:rsidR="008D7BA5" w:rsidRDefault="008D7BA5" w:rsidP="008D7BA5"/>
    <w:p w14:paraId="37FB02E0" w14:textId="77777777" w:rsidR="008D37C3" w:rsidRPr="00701055" w:rsidRDefault="00255D6E" w:rsidP="00255D6E">
      <w:pPr>
        <w:pStyle w:val="Heading2"/>
        <w:numPr>
          <w:ilvl w:val="0"/>
          <w:numId w:val="0"/>
        </w:numPr>
        <w:pBdr>
          <w:bottom w:val="single" w:sz="6" w:space="1" w:color="auto"/>
        </w:pBdr>
        <w:shd w:val="clear" w:color="auto" w:fill="C6D9F1" w:themeFill="text2" w:themeFillTint="33"/>
        <w:spacing w:before="0"/>
        <w:rPr>
          <w:rFonts w:cs="Arial"/>
          <w:szCs w:val="24"/>
        </w:rPr>
      </w:pPr>
      <w:bookmarkStart w:id="1455" w:name="_Toc193800917"/>
      <w:r>
        <w:rPr>
          <w:rFonts w:cs="Arial"/>
          <w:szCs w:val="24"/>
        </w:rPr>
        <w:t xml:space="preserve">3.1 </w:t>
      </w:r>
      <w:r w:rsidR="00D26AF6" w:rsidRPr="00701055">
        <w:rPr>
          <w:rFonts w:cs="Arial"/>
          <w:szCs w:val="24"/>
        </w:rPr>
        <w:t>MODEL THEORY AND ASSUMPTIONS</w:t>
      </w:r>
      <w:bookmarkEnd w:id="1455"/>
      <w:r w:rsidR="00E5180D" w:rsidRPr="00701055">
        <w:rPr>
          <w:rFonts w:cs="Arial"/>
          <w:szCs w:val="24"/>
        </w:rPr>
        <w:t xml:space="preserve"> </w:t>
      </w:r>
    </w:p>
    <w:bookmarkEnd w:id="1447"/>
    <w:p w14:paraId="33AA14CE" w14:textId="77777777" w:rsidR="00C86BD7" w:rsidRPr="00314EFA" w:rsidRDefault="00C86BD7" w:rsidP="006A692F">
      <w:pPr>
        <w:rPr>
          <w:rFonts w:ascii="Arial Narrow" w:hAnsi="Arial Narrow"/>
          <w:color w:val="0070C0"/>
        </w:rPr>
      </w:pPr>
    </w:p>
    <w:p w14:paraId="1EECFCFA" w14:textId="77777777" w:rsidR="002C57A9" w:rsidRDefault="002C57A9" w:rsidP="00701055">
      <w:pPr>
        <w:rPr>
          <w:rFonts w:ascii="Arial" w:eastAsia="SimSun" w:hAnsi="Arial" w:cs="Arial"/>
          <w:b/>
          <w:bCs/>
          <w:color w:val="0070C0"/>
        </w:rPr>
      </w:pPr>
      <w:r w:rsidRPr="00701055">
        <w:rPr>
          <w:rFonts w:ascii="Arial" w:eastAsia="SimSun" w:hAnsi="Arial" w:cs="Arial"/>
          <w:b/>
          <w:bCs/>
          <w:color w:val="0070C0"/>
        </w:rPr>
        <w:t>Reference Document List</w:t>
      </w:r>
    </w:p>
    <w:p w14:paraId="04B1CA02" w14:textId="77777777" w:rsidR="002C57A9" w:rsidRDefault="002C57A9" w:rsidP="002C57A9">
      <w:pPr>
        <w:rPr>
          <w:rStyle w:val="SubtleEmphasis"/>
        </w:rPr>
      </w:pPr>
      <w:r w:rsidRPr="00701055">
        <w:rPr>
          <w:rStyle w:val="SubtleEmphasis"/>
        </w:rPr>
        <w:t>Please list all the documents referred to in this section.</w:t>
      </w:r>
    </w:p>
    <w:p w14:paraId="339F5145" w14:textId="77777777" w:rsidR="002C57A9" w:rsidRDefault="002C57A9" w:rsidP="002C57A9">
      <w:pPr>
        <w:rPr>
          <w:rFonts w:ascii="Arial Narrow" w:hAnsi="Arial Narrow"/>
          <w:color w:val="00B0F0"/>
        </w:rPr>
      </w:pPr>
    </w:p>
    <w:tbl>
      <w:tblPr>
        <w:tblStyle w:val="TableGrid"/>
        <w:tblW w:w="0" w:type="auto"/>
        <w:tblLook w:val="04A0" w:firstRow="1" w:lastRow="0" w:firstColumn="1" w:lastColumn="0" w:noHBand="0" w:noVBand="1"/>
      </w:tblPr>
      <w:tblGrid>
        <w:gridCol w:w="697"/>
        <w:gridCol w:w="5250"/>
        <w:gridCol w:w="4123"/>
      </w:tblGrid>
      <w:tr w:rsidR="002C57A9" w14:paraId="4C785CD6" w14:textId="77777777" w:rsidTr="00E54EBE">
        <w:tc>
          <w:tcPr>
            <w:tcW w:w="697" w:type="dxa"/>
            <w:shd w:val="clear" w:color="auto" w:fill="C00000"/>
            <w:vAlign w:val="center"/>
            <w:hideMark/>
          </w:tcPr>
          <w:p w14:paraId="01FD93CB" w14:textId="77777777" w:rsidR="002C57A9" w:rsidRDefault="002C57A9">
            <w:pPr>
              <w:rPr>
                <w:rFonts w:ascii="Aptos Narrow" w:hAnsi="Aptos Narrow"/>
                <w:b/>
                <w:bCs/>
              </w:rPr>
            </w:pPr>
            <w:r>
              <w:rPr>
                <w:rFonts w:ascii="Aptos Narrow" w:hAnsi="Aptos Narrow"/>
                <w:b/>
                <w:bCs/>
              </w:rPr>
              <w:t>#</w:t>
            </w:r>
          </w:p>
        </w:tc>
        <w:tc>
          <w:tcPr>
            <w:tcW w:w="5250" w:type="dxa"/>
            <w:shd w:val="clear" w:color="auto" w:fill="C00000"/>
            <w:vAlign w:val="center"/>
            <w:hideMark/>
          </w:tcPr>
          <w:p w14:paraId="781B9069" w14:textId="77777777" w:rsidR="002C57A9" w:rsidRDefault="002C57A9">
            <w:pPr>
              <w:rPr>
                <w:rFonts w:ascii="Aptos Narrow" w:hAnsi="Aptos Narrow"/>
                <w:b/>
                <w:bCs/>
              </w:rPr>
            </w:pPr>
            <w:r>
              <w:rPr>
                <w:rFonts w:ascii="Aptos Narrow" w:hAnsi="Aptos Narrow"/>
                <w:b/>
                <w:bCs/>
              </w:rPr>
              <w:t>Reference Document Name</w:t>
            </w:r>
          </w:p>
        </w:tc>
        <w:tc>
          <w:tcPr>
            <w:tcW w:w="4123" w:type="dxa"/>
            <w:shd w:val="clear" w:color="auto" w:fill="C00000"/>
            <w:vAlign w:val="center"/>
            <w:hideMark/>
          </w:tcPr>
          <w:p w14:paraId="547FF8CB" w14:textId="77777777" w:rsidR="002C57A9" w:rsidRDefault="002C57A9">
            <w:pPr>
              <w:rPr>
                <w:rFonts w:ascii="Aptos Narrow" w:hAnsi="Aptos Narrow"/>
                <w:b/>
                <w:bCs/>
              </w:rPr>
            </w:pPr>
            <w:r>
              <w:rPr>
                <w:rFonts w:ascii="Aptos Narrow" w:hAnsi="Aptos Narrow"/>
                <w:b/>
                <w:bCs/>
              </w:rPr>
              <w:t>High Level Description and purpose of the Document</w:t>
            </w:r>
          </w:p>
        </w:tc>
      </w:tr>
      <w:tr w:rsidR="00A32349" w14:paraId="47BC8A59" w14:textId="77777777" w:rsidTr="00E54EBE">
        <w:tc>
          <w:tcPr>
            <w:tcW w:w="697" w:type="dxa"/>
            <w:vAlign w:val="center"/>
            <w:hideMark/>
          </w:tcPr>
          <w:p w14:paraId="408E5675" w14:textId="77777777" w:rsidR="00A32349" w:rsidRDefault="00A32349" w:rsidP="00A32349">
            <w:pPr>
              <w:rPr>
                <w:rFonts w:ascii="Aptos Narrow" w:hAnsi="Aptos Narrow"/>
              </w:rPr>
            </w:pPr>
            <w:bookmarkStart w:id="1456" w:name="_Hlk190104565"/>
            <w:r w:rsidRPr="00A32349">
              <w:rPr>
                <w:rFonts w:ascii="Aptos Narrow" w:hAnsi="Aptos Narrow"/>
              </w:rPr>
              <w:t>1</w:t>
            </w:r>
          </w:p>
        </w:tc>
        <w:tc>
          <w:tcPr>
            <w:tcW w:w="5250" w:type="dxa"/>
            <w:vAlign w:val="center"/>
          </w:tcPr>
          <w:p w14:paraId="2F97A2BE" w14:textId="77777777" w:rsidR="00A32349" w:rsidRPr="00A32349" w:rsidRDefault="00A32349" w:rsidP="00525BEF">
            <w:pPr>
              <w:spacing w:line="276" w:lineRule="auto"/>
              <w:rPr>
                <w:rFonts w:ascii="Aptos Narrow" w:hAnsi="Aptos Narrow"/>
              </w:rPr>
            </w:pPr>
            <w:r w:rsidRPr="00A32349">
              <w:rPr>
                <w:rFonts w:ascii="Aptos Narrow" w:hAnsi="Aptos Narrow"/>
              </w:rPr>
              <w:t xml:space="preserve">f06 MRM-CONTROL01 - </w:t>
            </w:r>
            <w:proofErr w:type="spellStart"/>
            <w:r w:rsidRPr="00A32349">
              <w:rPr>
                <w:rFonts w:ascii="Aptos Narrow" w:hAnsi="Aptos Narrow"/>
              </w:rPr>
              <w:t>y&amp;n</w:t>
            </w:r>
            <w:proofErr w:type="spellEnd"/>
            <w:r w:rsidRPr="00A32349">
              <w:rPr>
                <w:rFonts w:ascii="Aptos Narrow" w:hAnsi="Aptos Narrow"/>
              </w:rPr>
              <w:t xml:space="preserve"> Model </w:t>
            </w:r>
            <w:proofErr w:type="spellStart"/>
            <w:r w:rsidRPr="00A32349">
              <w:rPr>
                <w:rFonts w:ascii="Aptos Narrow" w:hAnsi="Aptos Narrow"/>
              </w:rPr>
              <w:t>Assmt</w:t>
            </w:r>
            <w:proofErr w:type="spellEnd"/>
            <w:r w:rsidRPr="00A32349">
              <w:rPr>
                <w:rFonts w:ascii="Aptos Narrow" w:hAnsi="Aptos Narrow"/>
              </w:rPr>
              <w:t xml:space="preserve"> Fraud 056 -Charles Lin </w:t>
            </w:r>
            <w:proofErr w:type="spellStart"/>
            <w:r w:rsidRPr="00A32349">
              <w:rPr>
                <w:rFonts w:ascii="Aptos Narrow" w:hAnsi="Aptos Narrow"/>
              </w:rPr>
              <w:t>YesM</w:t>
            </w:r>
            <w:proofErr w:type="spellEnd"/>
            <w:r w:rsidRPr="00A32349">
              <w:rPr>
                <w:rFonts w:ascii="Aptos Narrow" w:hAnsi="Aptos Narrow"/>
              </w:rPr>
              <w:t xml:space="preserve"> - </w:t>
            </w:r>
            <w:proofErr w:type="spellStart"/>
            <w:r w:rsidRPr="00A32349">
              <w:rPr>
                <w:rFonts w:ascii="Aptos Narrow" w:hAnsi="Aptos Narrow"/>
              </w:rPr>
              <w:t>SecurLock</w:t>
            </w:r>
            <w:proofErr w:type="spellEnd"/>
            <w:r w:rsidRPr="00A32349">
              <w:rPr>
                <w:rFonts w:ascii="Aptos Narrow" w:hAnsi="Aptos Narrow"/>
              </w:rPr>
              <w:t xml:space="preserve"> Predict</w:t>
            </w:r>
          </w:p>
          <w:p w14:paraId="674B1D80" w14:textId="77777777" w:rsidR="00A32349" w:rsidRDefault="00A32349" w:rsidP="00525BEF">
            <w:pPr>
              <w:spacing w:line="276" w:lineRule="auto"/>
              <w:rPr>
                <w:rFonts w:ascii="Aptos Narrow" w:hAnsi="Aptos Narrow"/>
              </w:rPr>
            </w:pPr>
          </w:p>
        </w:tc>
        <w:tc>
          <w:tcPr>
            <w:tcW w:w="4123" w:type="dxa"/>
            <w:vAlign w:val="center"/>
          </w:tcPr>
          <w:p w14:paraId="29FCADF8" w14:textId="77777777" w:rsidR="004C5DE5" w:rsidRDefault="00A32349" w:rsidP="00525BEF">
            <w:pPr>
              <w:spacing w:line="276" w:lineRule="auto"/>
              <w:rPr>
                <w:ins w:id="1457" w:author="Vibhu Bhalla-NE" w:date="2025-03-13T19:40:00Z" w16du:dateUtc="2025-03-13T14:10:00Z"/>
                <w:rFonts w:ascii="Aptos Narrow" w:hAnsi="Aptos Narrow"/>
              </w:rPr>
            </w:pPr>
            <w:del w:id="1458" w:author="Vibhu Bhalla-NE" w:date="2025-03-13T19:40:00Z" w16du:dateUtc="2025-03-13T14:10:00Z">
              <w:r w:rsidRPr="00A32349" w:rsidDel="004C5DE5">
                <w:rPr>
                  <w:rFonts w:ascii="Aptos Narrow" w:hAnsi="Aptos Narrow"/>
                </w:rPr>
                <w:delText>This document includes Model vs. Non-Model Assessment Form.</w:delText>
              </w:r>
            </w:del>
            <w:ins w:id="1459" w:author="Vibhu Bhalla-NE" w:date="2025-03-13T19:40:00Z" w16du:dateUtc="2025-03-13T14:10:00Z">
              <w:r w:rsidR="004C5DE5">
                <w:rPr>
                  <w:rFonts w:ascii="Aptos Narrow" w:hAnsi="Aptos Narrow"/>
                </w:rPr>
                <w:t xml:space="preserve"> </w:t>
              </w:r>
            </w:ins>
          </w:p>
          <w:p w14:paraId="47B7A678" w14:textId="229ADC28" w:rsidR="00A32349" w:rsidRPr="00A32349" w:rsidDel="004C5DE5" w:rsidRDefault="004C5DE5" w:rsidP="00525BEF">
            <w:pPr>
              <w:spacing w:line="276" w:lineRule="auto"/>
              <w:rPr>
                <w:del w:id="1460" w:author="Vibhu Bhalla-NE" w:date="2025-03-13T19:40:00Z" w16du:dateUtc="2025-03-13T14:10:00Z"/>
                <w:rFonts w:ascii="Aptos Narrow" w:hAnsi="Aptos Narrow"/>
              </w:rPr>
            </w:pPr>
            <w:ins w:id="1461" w:author="Vibhu Bhalla-NE" w:date="2025-03-13T19:40:00Z">
              <w:r w:rsidRPr="004C5DE5">
                <w:rPr>
                  <w:rFonts w:ascii="Aptos Narrow" w:hAnsi="Aptos Narrow"/>
                </w:rPr>
                <w:t>Enterprise risk management and Model risk classification procedures.</w:t>
              </w:r>
            </w:ins>
          </w:p>
          <w:p w14:paraId="6B7A23CE" w14:textId="77777777" w:rsidR="00A32349" w:rsidRDefault="00A32349">
            <w:pPr>
              <w:rPr>
                <w:rFonts w:ascii="Aptos Narrow" w:hAnsi="Aptos Narrow"/>
              </w:rPr>
              <w:pPrChange w:id="1462" w:author="Vibhu Bhalla-NE" w:date="2025-03-13T19:40:00Z" w16du:dateUtc="2025-03-13T14:10:00Z">
                <w:pPr>
                  <w:spacing w:line="276" w:lineRule="auto"/>
                </w:pPr>
              </w:pPrChange>
            </w:pPr>
          </w:p>
        </w:tc>
      </w:tr>
      <w:bookmarkEnd w:id="1456"/>
      <w:tr w:rsidR="00A32349" w14:paraId="1A18FA09" w14:textId="77777777" w:rsidTr="00E54EBE">
        <w:tc>
          <w:tcPr>
            <w:tcW w:w="697" w:type="dxa"/>
            <w:vAlign w:val="center"/>
            <w:hideMark/>
          </w:tcPr>
          <w:p w14:paraId="2714638E" w14:textId="77777777" w:rsidR="00A32349" w:rsidRDefault="00A32349" w:rsidP="00A32349">
            <w:pPr>
              <w:rPr>
                <w:rFonts w:ascii="Aptos Narrow" w:hAnsi="Aptos Narrow"/>
              </w:rPr>
            </w:pPr>
            <w:r w:rsidRPr="00A32349">
              <w:rPr>
                <w:rFonts w:ascii="Aptos Narrow" w:hAnsi="Aptos Narrow"/>
              </w:rPr>
              <w:t>2</w:t>
            </w:r>
          </w:p>
        </w:tc>
        <w:tc>
          <w:tcPr>
            <w:tcW w:w="5250" w:type="dxa"/>
            <w:vAlign w:val="center"/>
          </w:tcPr>
          <w:p w14:paraId="543C15A7" w14:textId="77777777" w:rsidR="00A32349" w:rsidRPr="00A32349" w:rsidRDefault="00A32349" w:rsidP="00525BEF">
            <w:pPr>
              <w:spacing w:line="276" w:lineRule="auto"/>
              <w:rPr>
                <w:rFonts w:ascii="Aptos Narrow" w:hAnsi="Aptos Narrow"/>
              </w:rPr>
            </w:pPr>
            <w:r w:rsidRPr="00A32349">
              <w:rPr>
                <w:rFonts w:ascii="Aptos Narrow" w:hAnsi="Aptos Narrow"/>
              </w:rPr>
              <w:t>FICO Falcon Model Governance US Credit v29 (v2.0)</w:t>
            </w:r>
          </w:p>
          <w:p w14:paraId="2017840F" w14:textId="77777777" w:rsidR="00A32349" w:rsidRDefault="00A32349" w:rsidP="00525BEF">
            <w:pPr>
              <w:spacing w:line="276" w:lineRule="auto"/>
              <w:rPr>
                <w:rFonts w:ascii="Aptos Narrow" w:hAnsi="Aptos Narrow"/>
              </w:rPr>
            </w:pPr>
          </w:p>
        </w:tc>
        <w:tc>
          <w:tcPr>
            <w:tcW w:w="4123" w:type="dxa"/>
            <w:vAlign w:val="center"/>
          </w:tcPr>
          <w:p w14:paraId="4131E580" w14:textId="77777777" w:rsidR="00A32349" w:rsidRDefault="00A32349" w:rsidP="00525BEF">
            <w:pPr>
              <w:spacing w:line="276" w:lineRule="auto"/>
              <w:rPr>
                <w:rFonts w:ascii="Aptos Narrow" w:hAnsi="Aptos Narrow"/>
              </w:rPr>
            </w:pPr>
            <w:r w:rsidRPr="00A32349">
              <w:rPr>
                <w:rFonts w:ascii="Aptos Narrow" w:hAnsi="Aptos Narrow"/>
              </w:rPr>
              <w:t>D</w:t>
            </w:r>
            <w:r w:rsidRPr="00B42D8E">
              <w:rPr>
                <w:rFonts w:ascii="Aptos Narrow" w:hAnsi="Aptos Narrow"/>
              </w:rPr>
              <w:t>etai</w:t>
            </w:r>
            <w:r w:rsidRPr="00A32349">
              <w:rPr>
                <w:rFonts w:ascii="Aptos Narrow" w:hAnsi="Aptos Narrow"/>
              </w:rPr>
              <w:t>led</w:t>
            </w:r>
            <w:r w:rsidRPr="00B42D8E">
              <w:rPr>
                <w:rFonts w:ascii="Aptos Narrow" w:hAnsi="Aptos Narrow"/>
              </w:rPr>
              <w:t xml:space="preserve"> theory, development, and validation of the FICO® Falcon® Fraud Manager</w:t>
            </w:r>
            <w:r w:rsidRPr="00A32349">
              <w:rPr>
                <w:rFonts w:ascii="Aptos Narrow" w:hAnsi="Aptos Narrow"/>
              </w:rPr>
              <w:t>.</w:t>
            </w:r>
          </w:p>
          <w:p w14:paraId="323E463A" w14:textId="77777777" w:rsidR="00525BEF" w:rsidRPr="00DA1F26" w:rsidRDefault="00525BEF" w:rsidP="00525BEF">
            <w:pPr>
              <w:spacing w:line="276" w:lineRule="auto"/>
              <w:rPr>
                <w:rFonts w:ascii="Arial Narrow" w:hAnsi="Arial Narrow"/>
                <w:bCs/>
              </w:rPr>
            </w:pPr>
          </w:p>
        </w:tc>
      </w:tr>
      <w:tr w:rsidR="00A32349" w14:paraId="240B5336" w14:textId="77777777" w:rsidTr="00E54EBE">
        <w:tc>
          <w:tcPr>
            <w:tcW w:w="697" w:type="dxa"/>
            <w:vAlign w:val="center"/>
            <w:hideMark/>
          </w:tcPr>
          <w:p w14:paraId="4B3CF260" w14:textId="77777777" w:rsidR="00A32349" w:rsidRDefault="00A32349" w:rsidP="00A32349">
            <w:pPr>
              <w:rPr>
                <w:rFonts w:ascii="Aptos Narrow" w:hAnsi="Aptos Narrow"/>
              </w:rPr>
            </w:pPr>
            <w:r w:rsidRPr="00A32349">
              <w:rPr>
                <w:rFonts w:ascii="Aptos Narrow" w:hAnsi="Aptos Narrow"/>
              </w:rPr>
              <w:t>3</w:t>
            </w:r>
          </w:p>
        </w:tc>
        <w:tc>
          <w:tcPr>
            <w:tcW w:w="5250" w:type="dxa"/>
            <w:vAlign w:val="center"/>
          </w:tcPr>
          <w:p w14:paraId="7C2B352C" w14:textId="77777777" w:rsidR="00A32349" w:rsidRPr="00A32349" w:rsidRDefault="00A32349" w:rsidP="00525BEF">
            <w:pPr>
              <w:spacing w:line="276" w:lineRule="auto"/>
              <w:rPr>
                <w:rFonts w:ascii="Aptos Narrow" w:hAnsi="Aptos Narrow"/>
              </w:rPr>
            </w:pPr>
            <w:r w:rsidRPr="00A32349">
              <w:rPr>
                <w:rFonts w:ascii="Aptos Narrow" w:hAnsi="Aptos Narrow"/>
              </w:rPr>
              <w:t>FICO Falcon Model Governance US Debit v26 (v2.0)</w:t>
            </w:r>
          </w:p>
          <w:p w14:paraId="20A3D332" w14:textId="77777777" w:rsidR="00A32349" w:rsidRDefault="00A32349" w:rsidP="00525BEF">
            <w:pPr>
              <w:spacing w:line="276" w:lineRule="auto"/>
              <w:rPr>
                <w:rFonts w:ascii="Aptos Narrow" w:hAnsi="Aptos Narrow"/>
              </w:rPr>
            </w:pPr>
          </w:p>
        </w:tc>
        <w:tc>
          <w:tcPr>
            <w:tcW w:w="4123" w:type="dxa"/>
            <w:vAlign w:val="center"/>
          </w:tcPr>
          <w:p w14:paraId="47E9E288" w14:textId="77777777" w:rsidR="00A32349" w:rsidRDefault="00A32349" w:rsidP="00525BEF">
            <w:pPr>
              <w:spacing w:line="276" w:lineRule="auto"/>
              <w:rPr>
                <w:rFonts w:ascii="Aptos Narrow" w:hAnsi="Aptos Narrow"/>
              </w:rPr>
            </w:pPr>
            <w:r w:rsidRPr="00A32349">
              <w:rPr>
                <w:rFonts w:ascii="Aptos Narrow" w:hAnsi="Aptos Narrow"/>
              </w:rPr>
              <w:t>Detailed theory, development, and validation of the FICO® Falcon® Fraud Manager.</w:t>
            </w:r>
          </w:p>
          <w:p w14:paraId="72A44C2D" w14:textId="77777777" w:rsidR="00525BEF" w:rsidRPr="00DA1F26" w:rsidRDefault="00525BEF" w:rsidP="00525BEF">
            <w:pPr>
              <w:spacing w:line="276" w:lineRule="auto"/>
            </w:pPr>
          </w:p>
        </w:tc>
      </w:tr>
      <w:tr w:rsidR="00A32349" w14:paraId="7C3723C8" w14:textId="77777777" w:rsidTr="00E54EBE">
        <w:tc>
          <w:tcPr>
            <w:tcW w:w="697" w:type="dxa"/>
            <w:vAlign w:val="center"/>
          </w:tcPr>
          <w:p w14:paraId="6183F1A4" w14:textId="77777777" w:rsidR="00A32349" w:rsidRDefault="00A32349" w:rsidP="00A32349">
            <w:pPr>
              <w:rPr>
                <w:rFonts w:ascii="Aptos Narrow" w:hAnsi="Aptos Narrow"/>
              </w:rPr>
            </w:pPr>
            <w:r w:rsidRPr="00A32349">
              <w:rPr>
                <w:rFonts w:ascii="Aptos Narrow" w:hAnsi="Aptos Narrow"/>
              </w:rPr>
              <w:t>4</w:t>
            </w:r>
          </w:p>
        </w:tc>
        <w:tc>
          <w:tcPr>
            <w:tcW w:w="5250" w:type="dxa"/>
            <w:vAlign w:val="center"/>
          </w:tcPr>
          <w:p w14:paraId="1DDA152B" w14:textId="77777777" w:rsidR="00A32349" w:rsidRPr="00A32349" w:rsidRDefault="00A32349" w:rsidP="00525BEF">
            <w:pPr>
              <w:spacing w:line="276" w:lineRule="auto"/>
              <w:rPr>
                <w:rFonts w:ascii="Aptos Narrow" w:hAnsi="Aptos Narrow"/>
              </w:rPr>
            </w:pPr>
            <w:r w:rsidRPr="00A32349">
              <w:rPr>
                <w:rFonts w:ascii="Aptos Narrow" w:hAnsi="Aptos Narrow"/>
              </w:rPr>
              <w:t>MR_FFM_FP_US_Credit29.0_Falcon6.x</w:t>
            </w:r>
          </w:p>
          <w:p w14:paraId="526ADE5F" w14:textId="77777777" w:rsidR="00A32349" w:rsidRPr="00B42D8E" w:rsidRDefault="00A32349" w:rsidP="00525BEF">
            <w:pPr>
              <w:spacing w:line="276" w:lineRule="auto"/>
              <w:rPr>
                <w:b/>
                <w:bCs/>
              </w:rPr>
            </w:pPr>
          </w:p>
        </w:tc>
        <w:tc>
          <w:tcPr>
            <w:tcW w:w="4123" w:type="dxa"/>
            <w:vAlign w:val="center"/>
          </w:tcPr>
          <w:p w14:paraId="68E1D4DA" w14:textId="77777777" w:rsidR="00A32349" w:rsidRDefault="00525BEF" w:rsidP="00525BEF">
            <w:pPr>
              <w:spacing w:line="276" w:lineRule="auto"/>
              <w:rPr>
                <w:rFonts w:ascii="Aptos Narrow" w:hAnsi="Aptos Narrow"/>
              </w:rPr>
            </w:pPr>
            <w:r w:rsidRPr="00573E4E">
              <w:rPr>
                <w:rFonts w:ascii="Aptos Narrow" w:hAnsi="Aptos Narrow"/>
              </w:rPr>
              <w:t>This document shows the relative improvement of the FFM US Credit 29.0 model over the FFM US Credit 28.0 model.</w:t>
            </w:r>
          </w:p>
          <w:p w14:paraId="3AAF9014" w14:textId="77777777" w:rsidR="00525BEF" w:rsidRPr="00525BEF" w:rsidRDefault="00525BEF" w:rsidP="00525BEF">
            <w:pPr>
              <w:spacing w:line="276" w:lineRule="auto"/>
              <w:rPr>
                <w:rFonts w:ascii="Aptos Narrow" w:hAnsi="Aptos Narrow"/>
              </w:rPr>
            </w:pPr>
          </w:p>
        </w:tc>
      </w:tr>
      <w:tr w:rsidR="00A32349" w14:paraId="61828848" w14:textId="77777777" w:rsidTr="00E54EBE">
        <w:tc>
          <w:tcPr>
            <w:tcW w:w="697" w:type="dxa"/>
            <w:vAlign w:val="center"/>
          </w:tcPr>
          <w:p w14:paraId="6A64ABA9" w14:textId="77777777" w:rsidR="00A32349" w:rsidRDefault="00A32349" w:rsidP="00A32349">
            <w:pPr>
              <w:rPr>
                <w:rFonts w:ascii="Aptos Narrow" w:hAnsi="Aptos Narrow"/>
              </w:rPr>
            </w:pPr>
            <w:r w:rsidRPr="00A32349">
              <w:rPr>
                <w:rFonts w:ascii="Aptos Narrow" w:hAnsi="Aptos Narrow"/>
              </w:rPr>
              <w:t>5</w:t>
            </w:r>
          </w:p>
        </w:tc>
        <w:tc>
          <w:tcPr>
            <w:tcW w:w="5250" w:type="dxa"/>
            <w:vAlign w:val="center"/>
          </w:tcPr>
          <w:p w14:paraId="331A63E9" w14:textId="77777777" w:rsidR="00A32349" w:rsidRPr="00A32349" w:rsidRDefault="00A32349" w:rsidP="00525BEF">
            <w:pPr>
              <w:spacing w:line="276" w:lineRule="auto"/>
              <w:rPr>
                <w:rFonts w:ascii="Aptos Narrow" w:hAnsi="Aptos Narrow"/>
              </w:rPr>
            </w:pPr>
            <w:r w:rsidRPr="00A32349">
              <w:rPr>
                <w:rFonts w:ascii="Aptos Narrow" w:hAnsi="Aptos Narrow"/>
              </w:rPr>
              <w:t>MR_FFM_FP_USDebit26.0_SigPIN_GIP_AA_Falcon6x</w:t>
            </w:r>
          </w:p>
          <w:p w14:paraId="1677C29B" w14:textId="77777777" w:rsidR="00A32349" w:rsidRPr="00B42D8E" w:rsidRDefault="00A32349" w:rsidP="00525BEF">
            <w:pPr>
              <w:spacing w:line="276" w:lineRule="auto"/>
              <w:rPr>
                <w:b/>
                <w:bCs/>
              </w:rPr>
            </w:pPr>
          </w:p>
        </w:tc>
        <w:tc>
          <w:tcPr>
            <w:tcW w:w="4123" w:type="dxa"/>
            <w:vAlign w:val="center"/>
          </w:tcPr>
          <w:p w14:paraId="0B716970" w14:textId="77777777" w:rsidR="00A32349" w:rsidRDefault="00525BEF" w:rsidP="00525BEF">
            <w:pPr>
              <w:spacing w:line="276" w:lineRule="auto"/>
              <w:rPr>
                <w:rFonts w:ascii="Aptos Narrow" w:hAnsi="Aptos Narrow"/>
              </w:rPr>
            </w:pPr>
            <w:r w:rsidRPr="00573E4E">
              <w:rPr>
                <w:rFonts w:ascii="Aptos Narrow" w:hAnsi="Aptos Narrow"/>
              </w:rPr>
              <w:t>This document show</w:t>
            </w:r>
            <w:r>
              <w:rPr>
                <w:rFonts w:ascii="Aptos Narrow" w:hAnsi="Aptos Narrow"/>
              </w:rPr>
              <w:t>s</w:t>
            </w:r>
            <w:r w:rsidRPr="00573E4E">
              <w:rPr>
                <w:rFonts w:ascii="Aptos Narrow" w:hAnsi="Aptos Narrow"/>
              </w:rPr>
              <w:t xml:space="preserve"> the relative improvement of the FFM US Debit 26.0 model over the FFM US Debit 25.0 model.</w:t>
            </w:r>
          </w:p>
          <w:p w14:paraId="18E698D9" w14:textId="77777777" w:rsidR="00525BEF" w:rsidRPr="00525BEF" w:rsidRDefault="00525BEF" w:rsidP="00525BEF">
            <w:pPr>
              <w:spacing w:line="276" w:lineRule="auto"/>
              <w:rPr>
                <w:rFonts w:ascii="Aptos Narrow" w:hAnsi="Aptos Narrow"/>
              </w:rPr>
            </w:pPr>
          </w:p>
        </w:tc>
      </w:tr>
      <w:tr w:rsidR="00CD4AED" w14:paraId="521D9434" w14:textId="77777777" w:rsidTr="00E54EBE">
        <w:tc>
          <w:tcPr>
            <w:tcW w:w="697" w:type="dxa"/>
            <w:vAlign w:val="center"/>
          </w:tcPr>
          <w:p w14:paraId="67B32EFC" w14:textId="77777777" w:rsidR="00CD4AED" w:rsidRPr="00A32349" w:rsidRDefault="00CD4AED" w:rsidP="00A32349">
            <w:pPr>
              <w:rPr>
                <w:rFonts w:ascii="Aptos Narrow" w:hAnsi="Aptos Narrow"/>
              </w:rPr>
            </w:pPr>
            <w:bookmarkStart w:id="1463" w:name="_Hlk190184564"/>
            <w:r>
              <w:rPr>
                <w:rFonts w:ascii="Aptos Narrow" w:hAnsi="Aptos Narrow"/>
              </w:rPr>
              <w:t>6</w:t>
            </w:r>
          </w:p>
        </w:tc>
        <w:tc>
          <w:tcPr>
            <w:tcW w:w="5250" w:type="dxa"/>
            <w:vAlign w:val="center"/>
          </w:tcPr>
          <w:p w14:paraId="601E6AE9" w14:textId="77777777" w:rsidR="00CD4AED" w:rsidRPr="00CD4AED" w:rsidRDefault="00CD4AED" w:rsidP="00525BEF">
            <w:pPr>
              <w:spacing w:line="276" w:lineRule="auto"/>
              <w:rPr>
                <w:rFonts w:ascii="Aptos Narrow" w:hAnsi="Aptos Narrow"/>
              </w:rPr>
            </w:pPr>
            <w:r w:rsidRPr="00CD4AED">
              <w:rPr>
                <w:rFonts w:ascii="Aptos Narrow" w:hAnsi="Aptos Narrow"/>
              </w:rPr>
              <w:t>EWB - Falcon Rules</w:t>
            </w:r>
          </w:p>
        </w:tc>
        <w:tc>
          <w:tcPr>
            <w:tcW w:w="4123" w:type="dxa"/>
            <w:vAlign w:val="center"/>
          </w:tcPr>
          <w:p w14:paraId="09F86608" w14:textId="77777777" w:rsidR="00CD4AED" w:rsidRDefault="00CD4AED" w:rsidP="00525BEF">
            <w:pPr>
              <w:spacing w:line="276" w:lineRule="auto"/>
              <w:rPr>
                <w:rFonts w:ascii="Aptos Narrow" w:hAnsi="Aptos Narrow"/>
              </w:rPr>
            </w:pPr>
            <w:r w:rsidRPr="00CD4AED">
              <w:rPr>
                <w:rFonts w:ascii="Aptos Narrow" w:hAnsi="Aptos Narrow"/>
              </w:rPr>
              <w:t xml:space="preserve">This document covers </w:t>
            </w:r>
            <w:proofErr w:type="spellStart"/>
            <w:proofErr w:type="gramStart"/>
            <w:r w:rsidRPr="00CD4AED">
              <w:rPr>
                <w:rFonts w:ascii="Aptos Narrow" w:hAnsi="Aptos Narrow"/>
              </w:rPr>
              <w:t>SecurLock</w:t>
            </w:r>
            <w:proofErr w:type="spellEnd"/>
            <w:proofErr w:type="gramEnd"/>
            <w:r w:rsidRPr="00CD4AED">
              <w:rPr>
                <w:rFonts w:ascii="Aptos Narrow" w:hAnsi="Aptos Narrow"/>
              </w:rPr>
              <w:t xml:space="preserve"> Predict ruleset. </w:t>
            </w:r>
          </w:p>
          <w:p w14:paraId="196EFE46" w14:textId="77777777" w:rsidR="00525BEF" w:rsidRPr="00CD4AED" w:rsidRDefault="00525BEF" w:rsidP="00525BEF">
            <w:pPr>
              <w:spacing w:line="276" w:lineRule="auto"/>
              <w:rPr>
                <w:rFonts w:ascii="Aptos Narrow" w:hAnsi="Aptos Narrow"/>
              </w:rPr>
            </w:pPr>
          </w:p>
        </w:tc>
      </w:tr>
      <w:tr w:rsidR="00E54EBE" w14:paraId="1D769C65" w14:textId="77777777" w:rsidTr="00E54EBE">
        <w:tc>
          <w:tcPr>
            <w:tcW w:w="697" w:type="dxa"/>
            <w:vAlign w:val="center"/>
          </w:tcPr>
          <w:p w14:paraId="46C13366" w14:textId="3F4B5F51" w:rsidR="00E54EBE" w:rsidRDefault="00E54EBE" w:rsidP="00E54EBE">
            <w:pPr>
              <w:rPr>
                <w:rFonts w:ascii="Aptos Narrow" w:hAnsi="Aptos Narrow"/>
              </w:rPr>
            </w:pPr>
            <w:r>
              <w:rPr>
                <w:rFonts w:ascii="Aptos Narrow" w:hAnsi="Aptos Narrow"/>
              </w:rPr>
              <w:t>7</w:t>
            </w:r>
          </w:p>
        </w:tc>
        <w:tc>
          <w:tcPr>
            <w:tcW w:w="5250" w:type="dxa"/>
            <w:vAlign w:val="center"/>
          </w:tcPr>
          <w:p w14:paraId="7CDDB3C8" w14:textId="3D91D179" w:rsidR="00E54EBE" w:rsidRPr="00CD4AED" w:rsidRDefault="00E54EBE" w:rsidP="00E54EBE">
            <w:pPr>
              <w:rPr>
                <w:rFonts w:ascii="Aptos Narrow" w:hAnsi="Aptos Narrow"/>
              </w:rPr>
            </w:pPr>
            <w:proofErr w:type="spellStart"/>
            <w:r w:rsidRPr="00E54EBE">
              <w:rPr>
                <w:rFonts w:ascii="Aptos Narrow" w:hAnsi="Aptos Narrow"/>
              </w:rPr>
              <w:t>SecurLOCK</w:t>
            </w:r>
            <w:proofErr w:type="spellEnd"/>
            <w:r w:rsidRPr="00E54EBE">
              <w:rPr>
                <w:rFonts w:ascii="Aptos Narrow" w:hAnsi="Aptos Narrow"/>
              </w:rPr>
              <w:t xml:space="preserve"> Operations Guide</w:t>
            </w:r>
          </w:p>
        </w:tc>
        <w:tc>
          <w:tcPr>
            <w:tcW w:w="4123" w:type="dxa"/>
            <w:vAlign w:val="center"/>
          </w:tcPr>
          <w:p w14:paraId="1E1DD7A4" w14:textId="77777777" w:rsidR="00E54EBE" w:rsidRDefault="00E54EBE" w:rsidP="00E54EBE">
            <w:pPr>
              <w:rPr>
                <w:rFonts w:ascii="Aptos Narrow" w:hAnsi="Aptos Narrow"/>
              </w:rPr>
            </w:pPr>
            <w:r w:rsidRPr="00E54EBE">
              <w:rPr>
                <w:rFonts w:ascii="Aptos Narrow" w:hAnsi="Aptos Narrow"/>
              </w:rPr>
              <w:t xml:space="preserve">Operations guide of </w:t>
            </w:r>
            <w:proofErr w:type="spellStart"/>
            <w:r w:rsidRPr="00E54EBE">
              <w:rPr>
                <w:rFonts w:ascii="Aptos Narrow" w:hAnsi="Aptos Narrow"/>
              </w:rPr>
              <w:t>SecurLock</w:t>
            </w:r>
            <w:proofErr w:type="spellEnd"/>
            <w:r w:rsidRPr="00E54EBE">
              <w:rPr>
                <w:rFonts w:ascii="Aptos Narrow" w:hAnsi="Aptos Narrow"/>
              </w:rPr>
              <w:t xml:space="preserve"> and details of fraud alert generation process.</w:t>
            </w:r>
          </w:p>
          <w:p w14:paraId="6046F6CA" w14:textId="77777777" w:rsidR="00E54EBE" w:rsidRPr="00CD4AED" w:rsidRDefault="00E54EBE" w:rsidP="00E54EBE">
            <w:pPr>
              <w:rPr>
                <w:rFonts w:ascii="Aptos Narrow" w:hAnsi="Aptos Narrow"/>
              </w:rPr>
            </w:pPr>
          </w:p>
        </w:tc>
      </w:tr>
      <w:tr w:rsidR="00E54EBE" w14:paraId="0C460A19" w14:textId="77777777" w:rsidTr="00E54EBE">
        <w:tc>
          <w:tcPr>
            <w:tcW w:w="697" w:type="dxa"/>
            <w:vAlign w:val="center"/>
          </w:tcPr>
          <w:p w14:paraId="3B7072BC" w14:textId="49948B81" w:rsidR="00E54EBE" w:rsidRDefault="00E54EBE" w:rsidP="00E54EBE">
            <w:pPr>
              <w:rPr>
                <w:rFonts w:ascii="Aptos Narrow" w:hAnsi="Aptos Narrow"/>
              </w:rPr>
            </w:pPr>
            <w:r>
              <w:rPr>
                <w:rFonts w:ascii="Aptos Narrow" w:hAnsi="Aptos Narrow"/>
              </w:rPr>
              <w:t>8</w:t>
            </w:r>
          </w:p>
        </w:tc>
        <w:tc>
          <w:tcPr>
            <w:tcW w:w="5250" w:type="dxa"/>
            <w:vAlign w:val="center"/>
          </w:tcPr>
          <w:p w14:paraId="63EE77DA" w14:textId="1ABB7504" w:rsidR="00E54EBE" w:rsidRPr="00CD4AED" w:rsidRDefault="00E54EBE" w:rsidP="00E54EBE">
            <w:pPr>
              <w:rPr>
                <w:rFonts w:ascii="Aptos Narrow" w:hAnsi="Aptos Narrow"/>
              </w:rPr>
            </w:pPr>
            <w:proofErr w:type="spellStart"/>
            <w:r w:rsidRPr="00E54EBE">
              <w:rPr>
                <w:rFonts w:ascii="Aptos Narrow" w:hAnsi="Aptos Narrow"/>
              </w:rPr>
              <w:t>SecurLOCK</w:t>
            </w:r>
            <w:proofErr w:type="spellEnd"/>
            <w:r w:rsidRPr="00E54EBE">
              <w:rPr>
                <w:rFonts w:ascii="Aptos Narrow" w:hAnsi="Aptos Narrow"/>
              </w:rPr>
              <w:t xml:space="preserve"> User Guide 2024</w:t>
            </w:r>
          </w:p>
        </w:tc>
        <w:tc>
          <w:tcPr>
            <w:tcW w:w="4123" w:type="dxa"/>
            <w:vAlign w:val="center"/>
          </w:tcPr>
          <w:p w14:paraId="37E30173" w14:textId="77777777" w:rsidR="00E54EBE" w:rsidRDefault="00E54EBE" w:rsidP="00E54EBE">
            <w:pPr>
              <w:rPr>
                <w:rFonts w:ascii="Aptos Narrow" w:hAnsi="Aptos Narrow"/>
              </w:rPr>
            </w:pPr>
            <w:r w:rsidRPr="00E54EBE">
              <w:rPr>
                <w:rFonts w:ascii="Aptos Narrow" w:hAnsi="Aptos Narrow"/>
              </w:rPr>
              <w:t xml:space="preserve">Users Guide of </w:t>
            </w:r>
            <w:proofErr w:type="spellStart"/>
            <w:r w:rsidRPr="00E54EBE">
              <w:rPr>
                <w:rFonts w:ascii="Aptos Narrow" w:hAnsi="Aptos Narrow"/>
              </w:rPr>
              <w:t>SecurLock</w:t>
            </w:r>
            <w:proofErr w:type="spellEnd"/>
            <w:r w:rsidRPr="00E54EBE">
              <w:rPr>
                <w:rFonts w:ascii="Aptos Narrow" w:hAnsi="Aptos Narrow"/>
              </w:rPr>
              <w:t xml:space="preserve"> and details of </w:t>
            </w:r>
            <w:proofErr w:type="spellStart"/>
            <w:r w:rsidRPr="00E54EBE">
              <w:rPr>
                <w:rFonts w:ascii="Aptos Narrow" w:hAnsi="Aptos Narrow"/>
              </w:rPr>
              <w:t>SecurLock</w:t>
            </w:r>
            <w:proofErr w:type="spellEnd"/>
            <w:r w:rsidRPr="00E54EBE">
              <w:rPr>
                <w:rFonts w:ascii="Aptos Narrow" w:hAnsi="Aptos Narrow"/>
              </w:rPr>
              <w:t xml:space="preserve"> servicing.</w:t>
            </w:r>
          </w:p>
          <w:p w14:paraId="4E78D311" w14:textId="682BD7EC" w:rsidR="00E54EBE" w:rsidRPr="00CD4AED" w:rsidRDefault="00E54EBE" w:rsidP="00E54EBE">
            <w:pPr>
              <w:rPr>
                <w:rFonts w:ascii="Aptos Narrow" w:hAnsi="Aptos Narrow"/>
              </w:rPr>
            </w:pPr>
          </w:p>
        </w:tc>
      </w:tr>
      <w:bookmarkEnd w:id="1463"/>
    </w:tbl>
    <w:p w14:paraId="53CB6163" w14:textId="77777777" w:rsidR="00461AC4" w:rsidRDefault="00461AC4" w:rsidP="006A692F">
      <w:pPr>
        <w:pStyle w:val="BodyText22"/>
        <w:tabs>
          <w:tab w:val="left" w:pos="7650"/>
        </w:tabs>
        <w:spacing w:line="276" w:lineRule="auto"/>
        <w:ind w:firstLine="0"/>
        <w:jc w:val="left"/>
        <w:rPr>
          <w:rFonts w:ascii="Arial Narrow" w:hAnsi="Arial Narrow"/>
          <w:iCs/>
          <w:sz w:val="20"/>
        </w:rPr>
      </w:pPr>
    </w:p>
    <w:p w14:paraId="3C63EC48" w14:textId="77777777" w:rsidR="00D26AF6" w:rsidRDefault="00D26AF6" w:rsidP="006A692F">
      <w:pPr>
        <w:pStyle w:val="BodyText22"/>
        <w:tabs>
          <w:tab w:val="left" w:pos="7650"/>
        </w:tabs>
        <w:spacing w:line="276" w:lineRule="auto"/>
        <w:ind w:firstLine="0"/>
        <w:jc w:val="left"/>
        <w:rPr>
          <w:ins w:id="1464" w:author="Vibhu Bhalla-NE" w:date="2025-03-20T13:25:00Z" w16du:dateUtc="2025-03-20T07:55:00Z"/>
          <w:rFonts w:ascii="Arial Narrow" w:hAnsi="Arial Narrow"/>
          <w:iCs/>
          <w:sz w:val="20"/>
        </w:rPr>
      </w:pPr>
    </w:p>
    <w:p w14:paraId="3EA7CE67" w14:textId="77777777" w:rsidR="004F42CB" w:rsidRPr="00314EFA" w:rsidRDefault="004F42CB" w:rsidP="006A692F">
      <w:pPr>
        <w:pStyle w:val="BodyText22"/>
        <w:tabs>
          <w:tab w:val="left" w:pos="7650"/>
        </w:tabs>
        <w:spacing w:line="276" w:lineRule="auto"/>
        <w:ind w:firstLine="0"/>
        <w:jc w:val="left"/>
        <w:rPr>
          <w:rFonts w:ascii="Arial Narrow" w:hAnsi="Arial Narrow"/>
          <w:iCs/>
          <w:sz w:val="20"/>
        </w:rPr>
      </w:pPr>
    </w:p>
    <w:p w14:paraId="606C4D69" w14:textId="77777777" w:rsidR="00515193" w:rsidRPr="00701055" w:rsidRDefault="00515193" w:rsidP="00701055">
      <w:pPr>
        <w:rPr>
          <w:rFonts w:ascii="Arial" w:hAnsi="Arial" w:cs="Arial"/>
          <w:b/>
          <w:bCs/>
          <w:color w:val="0070C0"/>
        </w:rPr>
      </w:pPr>
      <w:r w:rsidRPr="00701055">
        <w:rPr>
          <w:rFonts w:ascii="Arial" w:hAnsi="Arial" w:cs="Arial"/>
          <w:b/>
          <w:bCs/>
          <w:color w:val="0070C0"/>
        </w:rPr>
        <w:lastRenderedPageBreak/>
        <w:t xml:space="preserve">Model Assumption Summary </w:t>
      </w:r>
    </w:p>
    <w:p w14:paraId="35E2AB62" w14:textId="77777777" w:rsidR="00515193" w:rsidRPr="00701055" w:rsidRDefault="00515193" w:rsidP="00515193">
      <w:pPr>
        <w:rPr>
          <w:rStyle w:val="SubtleEmphasis"/>
        </w:rPr>
      </w:pPr>
      <w:r w:rsidRPr="00701055">
        <w:rPr>
          <w:rStyle w:val="SubtleEmphasis"/>
        </w:rPr>
        <w:t xml:space="preserve">Please </w:t>
      </w:r>
      <w:proofErr w:type="gramStart"/>
      <w:r w:rsidRPr="00701055">
        <w:rPr>
          <w:rStyle w:val="SubtleEmphasis"/>
        </w:rPr>
        <w:t>list out</w:t>
      </w:r>
      <w:proofErr w:type="gramEnd"/>
      <w:r w:rsidRPr="00701055">
        <w:rPr>
          <w:rStyle w:val="SubtleEmphasis"/>
        </w:rPr>
        <w:t xml:space="preserve"> model methodology assumptions applied in the model development and model production process, such as missing value treatment, outlier treatment, etc.</w:t>
      </w:r>
    </w:p>
    <w:p w14:paraId="53D59A34" w14:textId="77777777" w:rsidR="00515193" w:rsidRDefault="00515193" w:rsidP="00515193">
      <w:pPr>
        <w:rPr>
          <w:rFonts w:ascii="Arial Narrow" w:hAnsi="Arial Narrow"/>
          <w:i/>
          <w:iCs/>
          <w:color w:val="0070C0"/>
        </w:rPr>
      </w:pPr>
    </w:p>
    <w:tbl>
      <w:tblPr>
        <w:tblStyle w:val="TableGrid"/>
        <w:tblW w:w="10075" w:type="dxa"/>
        <w:tblLook w:val="04A0" w:firstRow="1" w:lastRow="0" w:firstColumn="1" w:lastColumn="0" w:noHBand="0" w:noVBand="1"/>
        <w:tblPrChange w:id="1465" w:author="Vibhu Bhalla-NE" w:date="2025-03-20T13:29:00Z" w16du:dateUtc="2025-03-20T07:59:00Z">
          <w:tblPr>
            <w:tblStyle w:val="TableGrid"/>
            <w:tblW w:w="10075" w:type="dxa"/>
            <w:tblLook w:val="04A0" w:firstRow="1" w:lastRow="0" w:firstColumn="1" w:lastColumn="0" w:noHBand="0" w:noVBand="1"/>
          </w:tblPr>
        </w:tblPrChange>
      </w:tblPr>
      <w:tblGrid>
        <w:gridCol w:w="335"/>
        <w:gridCol w:w="1550"/>
        <w:gridCol w:w="2970"/>
        <w:gridCol w:w="1710"/>
        <w:gridCol w:w="3510"/>
        <w:tblGridChange w:id="1466">
          <w:tblGrid>
            <w:gridCol w:w="335"/>
            <w:gridCol w:w="1370"/>
            <w:gridCol w:w="180"/>
            <w:gridCol w:w="2520"/>
            <w:gridCol w:w="450"/>
            <w:gridCol w:w="1710"/>
            <w:gridCol w:w="3510"/>
          </w:tblGrid>
        </w:tblGridChange>
      </w:tblGrid>
      <w:tr w:rsidR="001A3772" w:rsidRPr="002C57A9" w14:paraId="00AE006D" w14:textId="77777777" w:rsidTr="004F42CB">
        <w:tc>
          <w:tcPr>
            <w:tcW w:w="335" w:type="dxa"/>
            <w:shd w:val="clear" w:color="auto" w:fill="C00000"/>
            <w:vAlign w:val="center"/>
            <w:hideMark/>
            <w:tcPrChange w:id="1467" w:author="Vibhu Bhalla-NE" w:date="2025-03-20T13:29:00Z" w16du:dateUtc="2025-03-20T07:59:00Z">
              <w:tcPr>
                <w:tcW w:w="335" w:type="dxa"/>
                <w:shd w:val="clear" w:color="auto" w:fill="C00000"/>
                <w:vAlign w:val="center"/>
                <w:hideMark/>
              </w:tcPr>
            </w:tcPrChange>
          </w:tcPr>
          <w:p w14:paraId="4489A14B"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bookmarkStart w:id="1468" w:name="_Hlk161413695"/>
            <w:r w:rsidRPr="002C57A9">
              <w:rPr>
                <w:rFonts w:ascii="Aptos Narrow" w:hAnsi="Aptos Narrow"/>
                <w:b/>
                <w:bCs/>
                <w:iCs/>
                <w:sz w:val="20"/>
              </w:rPr>
              <w:t>#</w:t>
            </w:r>
          </w:p>
        </w:tc>
        <w:tc>
          <w:tcPr>
            <w:tcW w:w="1550" w:type="dxa"/>
            <w:shd w:val="clear" w:color="auto" w:fill="C00000"/>
            <w:vAlign w:val="center"/>
            <w:hideMark/>
            <w:tcPrChange w:id="1469" w:author="Vibhu Bhalla-NE" w:date="2025-03-20T13:29:00Z" w16du:dateUtc="2025-03-20T07:59:00Z">
              <w:tcPr>
                <w:tcW w:w="1370" w:type="dxa"/>
                <w:shd w:val="clear" w:color="auto" w:fill="C00000"/>
                <w:vAlign w:val="center"/>
                <w:hideMark/>
              </w:tcPr>
            </w:tcPrChange>
          </w:tcPr>
          <w:p w14:paraId="6EFDA35E"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Assumption Name</w:t>
            </w:r>
          </w:p>
        </w:tc>
        <w:tc>
          <w:tcPr>
            <w:tcW w:w="2970" w:type="dxa"/>
            <w:shd w:val="clear" w:color="auto" w:fill="C00000"/>
            <w:vAlign w:val="center"/>
            <w:hideMark/>
            <w:tcPrChange w:id="1470" w:author="Vibhu Bhalla-NE" w:date="2025-03-20T13:29:00Z" w16du:dateUtc="2025-03-20T07:59:00Z">
              <w:tcPr>
                <w:tcW w:w="2700" w:type="dxa"/>
                <w:gridSpan w:val="2"/>
                <w:shd w:val="clear" w:color="auto" w:fill="C00000"/>
                <w:vAlign w:val="center"/>
                <w:hideMark/>
              </w:tcPr>
            </w:tcPrChange>
          </w:tcPr>
          <w:p w14:paraId="13714749"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Assumption Description</w:t>
            </w:r>
          </w:p>
        </w:tc>
        <w:tc>
          <w:tcPr>
            <w:tcW w:w="1710" w:type="dxa"/>
            <w:shd w:val="clear" w:color="auto" w:fill="C00000"/>
            <w:vAlign w:val="center"/>
            <w:hideMark/>
            <w:tcPrChange w:id="1471" w:author="Vibhu Bhalla-NE" w:date="2025-03-20T13:29:00Z" w16du:dateUtc="2025-03-20T07:59:00Z">
              <w:tcPr>
                <w:tcW w:w="2160" w:type="dxa"/>
                <w:gridSpan w:val="2"/>
                <w:shd w:val="clear" w:color="auto" w:fill="C00000"/>
                <w:vAlign w:val="center"/>
                <w:hideMark/>
              </w:tcPr>
            </w:tcPrChange>
          </w:tcPr>
          <w:p w14:paraId="7BC871FD"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Materiality of Assumption</w:t>
            </w:r>
          </w:p>
        </w:tc>
        <w:tc>
          <w:tcPr>
            <w:tcW w:w="3510" w:type="dxa"/>
            <w:shd w:val="clear" w:color="auto" w:fill="C00000"/>
            <w:vAlign w:val="center"/>
            <w:hideMark/>
            <w:tcPrChange w:id="1472" w:author="Vibhu Bhalla-NE" w:date="2025-03-20T13:29:00Z" w16du:dateUtc="2025-03-20T07:59:00Z">
              <w:tcPr>
                <w:tcW w:w="3510" w:type="dxa"/>
                <w:shd w:val="clear" w:color="auto" w:fill="C00000"/>
                <w:vAlign w:val="center"/>
                <w:hideMark/>
              </w:tcPr>
            </w:tcPrChange>
          </w:tcPr>
          <w:p w14:paraId="53C9F922"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Rationales for this Assumption</w:t>
            </w:r>
          </w:p>
          <w:p w14:paraId="066781DE" w14:textId="77777777" w:rsidR="00B735CB" w:rsidRPr="002C57A9" w:rsidRDefault="00B735CB">
            <w:pPr>
              <w:pStyle w:val="BodyText22"/>
              <w:tabs>
                <w:tab w:val="left" w:pos="7650"/>
              </w:tabs>
              <w:spacing w:line="276" w:lineRule="auto"/>
              <w:ind w:firstLine="0"/>
              <w:jc w:val="left"/>
              <w:rPr>
                <w:rFonts w:ascii="Aptos Narrow" w:hAnsi="Aptos Narrow"/>
                <w:iCs/>
                <w:sz w:val="20"/>
              </w:rPr>
            </w:pPr>
            <w:r w:rsidRPr="002C57A9">
              <w:rPr>
                <w:rFonts w:ascii="Aptos Narrow" w:hAnsi="Aptos Narrow"/>
                <w:iCs/>
                <w:sz w:val="20"/>
              </w:rPr>
              <w:t>(Business driven or quantitative methodology driven)</w:t>
            </w:r>
          </w:p>
          <w:p w14:paraId="4BEDE66F" w14:textId="77777777" w:rsidR="00B735CB" w:rsidRPr="002C57A9" w:rsidRDefault="00B735CB">
            <w:pPr>
              <w:rPr>
                <w:rFonts w:ascii="Aptos Narrow" w:hAnsi="Aptos Narrow"/>
              </w:rPr>
            </w:pPr>
          </w:p>
        </w:tc>
      </w:tr>
      <w:tr w:rsidR="001A06DC" w:rsidRPr="002C57A9" w14:paraId="062F23E4" w14:textId="77777777" w:rsidTr="004F42CB">
        <w:tc>
          <w:tcPr>
            <w:tcW w:w="335" w:type="dxa"/>
            <w:vAlign w:val="center"/>
            <w:hideMark/>
            <w:tcPrChange w:id="1473" w:author="Vibhu Bhalla-NE" w:date="2025-03-20T13:29:00Z" w16du:dateUtc="2025-03-20T07:59:00Z">
              <w:tcPr>
                <w:tcW w:w="335" w:type="dxa"/>
                <w:vAlign w:val="center"/>
                <w:hideMark/>
              </w:tcPr>
            </w:tcPrChange>
          </w:tcPr>
          <w:p w14:paraId="2E530FBE" w14:textId="77777777" w:rsidR="00B735CB" w:rsidRPr="002C57A9" w:rsidRDefault="00B735CB">
            <w:pPr>
              <w:pStyle w:val="BodyText22"/>
              <w:tabs>
                <w:tab w:val="left" w:pos="7650"/>
              </w:tabs>
              <w:spacing w:line="276" w:lineRule="auto"/>
              <w:ind w:firstLine="0"/>
              <w:jc w:val="left"/>
              <w:rPr>
                <w:rFonts w:ascii="Aptos Narrow" w:hAnsi="Aptos Narrow"/>
                <w:iCs/>
                <w:sz w:val="20"/>
              </w:rPr>
            </w:pPr>
            <w:r w:rsidRPr="002C57A9">
              <w:rPr>
                <w:rFonts w:ascii="Aptos Narrow" w:hAnsi="Aptos Narrow"/>
                <w:iCs/>
                <w:sz w:val="20"/>
              </w:rPr>
              <w:t>1</w:t>
            </w:r>
          </w:p>
        </w:tc>
        <w:tc>
          <w:tcPr>
            <w:tcW w:w="1550" w:type="dxa"/>
            <w:vAlign w:val="center"/>
            <w:tcPrChange w:id="1474" w:author="Vibhu Bhalla-NE" w:date="2025-03-20T13:29:00Z" w16du:dateUtc="2025-03-20T07:59:00Z">
              <w:tcPr>
                <w:tcW w:w="1370" w:type="dxa"/>
                <w:vAlign w:val="center"/>
              </w:tcPr>
            </w:tcPrChange>
          </w:tcPr>
          <w:p w14:paraId="438FC411" w14:textId="77777777" w:rsidR="00B735CB" w:rsidRDefault="006A441E" w:rsidP="00525BEF">
            <w:pPr>
              <w:pStyle w:val="BodyText22"/>
              <w:tabs>
                <w:tab w:val="left" w:pos="7650"/>
              </w:tabs>
              <w:spacing w:line="276" w:lineRule="auto"/>
              <w:ind w:firstLine="0"/>
              <w:jc w:val="left"/>
              <w:rPr>
                <w:rFonts w:ascii="Aptos Narrow" w:hAnsi="Aptos Narrow"/>
                <w:iCs/>
                <w:szCs w:val="22"/>
              </w:rPr>
            </w:pPr>
            <w:r>
              <w:rPr>
                <w:rFonts w:ascii="Aptos Narrow" w:hAnsi="Aptos Narrow"/>
                <w:iCs/>
                <w:szCs w:val="22"/>
              </w:rPr>
              <w:t xml:space="preserve">Continuous updates and </w:t>
            </w:r>
            <w:r w:rsidR="000A2C51">
              <w:rPr>
                <w:rFonts w:ascii="Aptos Narrow" w:hAnsi="Aptos Narrow"/>
                <w:iCs/>
                <w:szCs w:val="22"/>
              </w:rPr>
              <w:t>adaptation</w:t>
            </w:r>
            <w:r>
              <w:rPr>
                <w:rFonts w:ascii="Aptos Narrow" w:hAnsi="Aptos Narrow"/>
                <w:iCs/>
                <w:szCs w:val="22"/>
              </w:rPr>
              <w:t xml:space="preserve"> to fraud threats.</w:t>
            </w:r>
          </w:p>
          <w:p w14:paraId="7D618F8F" w14:textId="77777777" w:rsidR="007D6A8C" w:rsidRPr="00F50C79" w:rsidRDefault="007D6A8C" w:rsidP="00525BEF">
            <w:pPr>
              <w:pStyle w:val="BodyText22"/>
              <w:tabs>
                <w:tab w:val="left" w:pos="7650"/>
              </w:tabs>
              <w:spacing w:line="276" w:lineRule="auto"/>
              <w:ind w:firstLine="0"/>
              <w:jc w:val="left"/>
              <w:rPr>
                <w:rFonts w:ascii="Aptos Narrow" w:hAnsi="Aptos Narrow"/>
                <w:iCs/>
                <w:szCs w:val="22"/>
              </w:rPr>
            </w:pPr>
          </w:p>
        </w:tc>
        <w:tc>
          <w:tcPr>
            <w:tcW w:w="2970" w:type="dxa"/>
            <w:vAlign w:val="center"/>
            <w:tcPrChange w:id="1475" w:author="Vibhu Bhalla-NE" w:date="2025-03-20T13:29:00Z" w16du:dateUtc="2025-03-20T07:59:00Z">
              <w:tcPr>
                <w:tcW w:w="2700" w:type="dxa"/>
                <w:gridSpan w:val="2"/>
                <w:vAlign w:val="center"/>
              </w:tcPr>
            </w:tcPrChange>
          </w:tcPr>
          <w:p w14:paraId="22CD5F21" w14:textId="77777777" w:rsidR="00B735CB" w:rsidRPr="00F50C79" w:rsidRDefault="00C75BBB" w:rsidP="00525BEF">
            <w:pPr>
              <w:pStyle w:val="BodyText22"/>
              <w:tabs>
                <w:tab w:val="left" w:pos="7650"/>
              </w:tabs>
              <w:spacing w:line="276" w:lineRule="auto"/>
              <w:ind w:firstLine="0"/>
              <w:jc w:val="left"/>
              <w:rPr>
                <w:rFonts w:ascii="Aptos Narrow" w:hAnsi="Aptos Narrow"/>
                <w:iCs/>
                <w:szCs w:val="22"/>
              </w:rPr>
            </w:pPr>
            <w:proofErr w:type="spellStart"/>
            <w:r>
              <w:rPr>
                <w:rFonts w:ascii="Aptos Narrow" w:hAnsi="Aptos Narrow"/>
                <w:szCs w:val="22"/>
              </w:rPr>
              <w:t>SecurLock</w:t>
            </w:r>
            <w:proofErr w:type="spellEnd"/>
            <w:r w:rsidR="00F50C79" w:rsidRPr="00F50C79">
              <w:rPr>
                <w:rFonts w:ascii="Aptos Narrow" w:hAnsi="Aptos Narrow"/>
                <w:szCs w:val="22"/>
              </w:rPr>
              <w:t xml:space="preserve"> Predict risk office (FIS) is staying current on recent card related fraud threats and updating the rules/logic accordingly.</w:t>
            </w:r>
          </w:p>
        </w:tc>
        <w:tc>
          <w:tcPr>
            <w:tcW w:w="1710" w:type="dxa"/>
            <w:vAlign w:val="center"/>
            <w:tcPrChange w:id="1476" w:author="Vibhu Bhalla-NE" w:date="2025-03-20T13:29:00Z" w16du:dateUtc="2025-03-20T07:59:00Z">
              <w:tcPr>
                <w:tcW w:w="2160" w:type="dxa"/>
                <w:gridSpan w:val="2"/>
                <w:vAlign w:val="center"/>
              </w:tcPr>
            </w:tcPrChange>
          </w:tcPr>
          <w:p w14:paraId="3BC74A55" w14:textId="77777777" w:rsidR="00B735CB" w:rsidRPr="002C57A9" w:rsidRDefault="006A441E" w:rsidP="00525BEF">
            <w:pPr>
              <w:pStyle w:val="BodyText22"/>
              <w:tabs>
                <w:tab w:val="left" w:pos="7650"/>
              </w:tabs>
              <w:spacing w:line="276" w:lineRule="auto"/>
              <w:ind w:firstLine="0"/>
              <w:jc w:val="left"/>
              <w:rPr>
                <w:rFonts w:ascii="Aptos Narrow" w:hAnsi="Aptos Narrow"/>
                <w:iCs/>
                <w:sz w:val="20"/>
              </w:rPr>
            </w:pPr>
            <w:r>
              <w:rPr>
                <w:rFonts w:ascii="Aptos Narrow" w:hAnsi="Aptos Narrow"/>
                <w:iCs/>
                <w:sz w:val="20"/>
              </w:rPr>
              <w:t>High</w:t>
            </w:r>
          </w:p>
        </w:tc>
        <w:tc>
          <w:tcPr>
            <w:tcW w:w="3510" w:type="dxa"/>
            <w:vAlign w:val="center"/>
            <w:tcPrChange w:id="1477" w:author="Vibhu Bhalla-NE" w:date="2025-03-20T13:29:00Z" w16du:dateUtc="2025-03-20T07:59:00Z">
              <w:tcPr>
                <w:tcW w:w="3510" w:type="dxa"/>
                <w:vAlign w:val="center"/>
              </w:tcPr>
            </w:tcPrChange>
          </w:tcPr>
          <w:p w14:paraId="677B7472" w14:textId="77777777" w:rsidR="00B735CB" w:rsidRPr="002C57A9" w:rsidRDefault="006A441E" w:rsidP="00525BEF">
            <w:pPr>
              <w:spacing w:line="276" w:lineRule="auto"/>
              <w:rPr>
                <w:rFonts w:ascii="Aptos Narrow" w:hAnsi="Aptos Narrow"/>
              </w:rPr>
            </w:pPr>
            <w:r w:rsidRPr="006A441E">
              <w:rPr>
                <w:rFonts w:ascii="Aptos Narrow" w:hAnsi="Aptos Narrow"/>
              </w:rPr>
              <w:t xml:space="preserve">FIS </w:t>
            </w:r>
            <w:proofErr w:type="spellStart"/>
            <w:r w:rsidRPr="006A441E">
              <w:rPr>
                <w:rFonts w:ascii="Aptos Narrow" w:hAnsi="Aptos Narrow"/>
              </w:rPr>
              <w:t>SecurLock</w:t>
            </w:r>
            <w:proofErr w:type="spellEnd"/>
            <w:r w:rsidRPr="006A441E">
              <w:rPr>
                <w:rFonts w:ascii="Aptos Narrow" w:hAnsi="Aptos Narrow"/>
              </w:rPr>
              <w:t xml:space="preserve"> relies on adaptive analytics and real-time decision-making, which depends on current fraud trends. Financial institutions face evolving threats from sophisticated fraudsters who continuously modify their tactics</w:t>
            </w:r>
            <w:r>
              <w:rPr>
                <w:rFonts w:ascii="Aptos Narrow" w:hAnsi="Aptos Narrow"/>
              </w:rPr>
              <w:t>.</w:t>
            </w:r>
          </w:p>
        </w:tc>
      </w:tr>
      <w:tr w:rsidR="001A06DC" w:rsidRPr="002C57A9" w14:paraId="0ED472F7" w14:textId="77777777" w:rsidTr="004F42CB">
        <w:trPr>
          <w:trHeight w:val="2150"/>
          <w:trPrChange w:id="1478" w:author="Vibhu Bhalla-NE" w:date="2025-03-20T13:29:00Z" w16du:dateUtc="2025-03-20T07:59:00Z">
            <w:trPr>
              <w:trHeight w:val="2150"/>
            </w:trPr>
          </w:trPrChange>
        </w:trPr>
        <w:tc>
          <w:tcPr>
            <w:tcW w:w="335" w:type="dxa"/>
            <w:vAlign w:val="center"/>
            <w:hideMark/>
            <w:tcPrChange w:id="1479" w:author="Vibhu Bhalla-NE" w:date="2025-03-20T13:29:00Z" w16du:dateUtc="2025-03-20T07:59:00Z">
              <w:tcPr>
                <w:tcW w:w="335" w:type="dxa"/>
                <w:vAlign w:val="center"/>
                <w:hideMark/>
              </w:tcPr>
            </w:tcPrChange>
          </w:tcPr>
          <w:p w14:paraId="59809993" w14:textId="77777777" w:rsidR="00B735CB" w:rsidRPr="002C57A9" w:rsidRDefault="00B735CB">
            <w:pPr>
              <w:pStyle w:val="BodyText22"/>
              <w:tabs>
                <w:tab w:val="left" w:pos="7650"/>
              </w:tabs>
              <w:spacing w:line="276" w:lineRule="auto"/>
              <w:ind w:firstLine="0"/>
              <w:jc w:val="left"/>
              <w:rPr>
                <w:rFonts w:ascii="Aptos Narrow" w:hAnsi="Aptos Narrow"/>
                <w:iCs/>
                <w:sz w:val="20"/>
              </w:rPr>
            </w:pPr>
            <w:r w:rsidRPr="002C57A9">
              <w:rPr>
                <w:rFonts w:ascii="Aptos Narrow" w:hAnsi="Aptos Narrow"/>
                <w:iCs/>
                <w:sz w:val="20"/>
              </w:rPr>
              <w:t>2</w:t>
            </w:r>
          </w:p>
        </w:tc>
        <w:tc>
          <w:tcPr>
            <w:tcW w:w="1550" w:type="dxa"/>
            <w:vAlign w:val="center"/>
            <w:tcPrChange w:id="1480" w:author="Vibhu Bhalla-NE" w:date="2025-03-20T13:29:00Z" w16du:dateUtc="2025-03-20T07:59:00Z">
              <w:tcPr>
                <w:tcW w:w="1370" w:type="dxa"/>
                <w:vAlign w:val="center"/>
              </w:tcPr>
            </w:tcPrChange>
          </w:tcPr>
          <w:p w14:paraId="35907BA3" w14:textId="77777777" w:rsidR="00B735CB" w:rsidRPr="002C3835" w:rsidRDefault="004036F8" w:rsidP="00525BEF">
            <w:pPr>
              <w:pStyle w:val="BodyText22"/>
              <w:tabs>
                <w:tab w:val="left" w:pos="7650"/>
              </w:tabs>
              <w:spacing w:line="276" w:lineRule="auto"/>
              <w:ind w:firstLine="0"/>
              <w:jc w:val="left"/>
              <w:rPr>
                <w:rFonts w:ascii="Aptos Narrow" w:hAnsi="Aptos Narrow"/>
                <w:iCs/>
                <w:szCs w:val="22"/>
              </w:rPr>
            </w:pPr>
            <w:r w:rsidRPr="002C3835">
              <w:rPr>
                <w:rFonts w:ascii="Aptos Narrow" w:hAnsi="Aptos Narrow"/>
                <w:iCs/>
                <w:szCs w:val="22"/>
              </w:rPr>
              <w:t>Accurate and complete data provision by clients and processors.</w:t>
            </w:r>
          </w:p>
        </w:tc>
        <w:tc>
          <w:tcPr>
            <w:tcW w:w="2970" w:type="dxa"/>
            <w:vAlign w:val="center"/>
            <w:tcPrChange w:id="1481" w:author="Vibhu Bhalla-NE" w:date="2025-03-20T13:29:00Z" w16du:dateUtc="2025-03-20T07:59:00Z">
              <w:tcPr>
                <w:tcW w:w="2700" w:type="dxa"/>
                <w:gridSpan w:val="2"/>
                <w:vAlign w:val="center"/>
              </w:tcPr>
            </w:tcPrChange>
          </w:tcPr>
          <w:p w14:paraId="02E3F0E3" w14:textId="77777777" w:rsidR="00B735CB" w:rsidRPr="002C3835" w:rsidRDefault="004036F8" w:rsidP="00525BEF">
            <w:pPr>
              <w:pStyle w:val="BodyText22"/>
              <w:tabs>
                <w:tab w:val="left" w:pos="7650"/>
              </w:tabs>
              <w:spacing w:line="276" w:lineRule="auto"/>
              <w:ind w:firstLine="0"/>
              <w:jc w:val="left"/>
              <w:rPr>
                <w:rFonts w:ascii="Aptos Narrow" w:hAnsi="Aptos Narrow"/>
                <w:iCs/>
                <w:szCs w:val="22"/>
              </w:rPr>
            </w:pPr>
            <w:r w:rsidRPr="002C3835">
              <w:rPr>
                <w:rFonts w:ascii="Aptos Narrow" w:hAnsi="Aptos Narrow"/>
                <w:iCs/>
                <w:szCs w:val="22"/>
              </w:rPr>
              <w:t xml:space="preserve">Clients and processors must be able to provide accurate and complete data </w:t>
            </w:r>
            <w:proofErr w:type="gramStart"/>
            <w:r w:rsidRPr="002C3835">
              <w:rPr>
                <w:rFonts w:ascii="Aptos Narrow" w:hAnsi="Aptos Narrow"/>
                <w:iCs/>
                <w:szCs w:val="22"/>
              </w:rPr>
              <w:t>to</w:t>
            </w:r>
            <w:proofErr w:type="gramEnd"/>
            <w:r w:rsidRPr="002C3835">
              <w:rPr>
                <w:rFonts w:ascii="Aptos Narrow" w:hAnsi="Aptos Narrow"/>
                <w:iCs/>
                <w:szCs w:val="22"/>
              </w:rPr>
              <w:t xml:space="preserve"> the model execution.</w:t>
            </w:r>
          </w:p>
        </w:tc>
        <w:tc>
          <w:tcPr>
            <w:tcW w:w="1710" w:type="dxa"/>
            <w:vAlign w:val="center"/>
            <w:tcPrChange w:id="1482" w:author="Vibhu Bhalla-NE" w:date="2025-03-20T13:29:00Z" w16du:dateUtc="2025-03-20T07:59:00Z">
              <w:tcPr>
                <w:tcW w:w="2160" w:type="dxa"/>
                <w:gridSpan w:val="2"/>
                <w:vAlign w:val="center"/>
              </w:tcPr>
            </w:tcPrChange>
          </w:tcPr>
          <w:p w14:paraId="7D9CF1AE" w14:textId="77777777" w:rsidR="00B735CB" w:rsidRPr="002C3835" w:rsidRDefault="004036F8" w:rsidP="00525BEF">
            <w:pPr>
              <w:pStyle w:val="BodyText22"/>
              <w:tabs>
                <w:tab w:val="left" w:pos="7650"/>
              </w:tabs>
              <w:spacing w:line="276" w:lineRule="auto"/>
              <w:ind w:firstLine="0"/>
              <w:jc w:val="left"/>
              <w:rPr>
                <w:rFonts w:ascii="Aptos Narrow" w:hAnsi="Aptos Narrow"/>
                <w:iCs/>
                <w:szCs w:val="22"/>
              </w:rPr>
            </w:pPr>
            <w:r w:rsidRPr="002C3835">
              <w:rPr>
                <w:rFonts w:ascii="Aptos Narrow" w:hAnsi="Aptos Narrow"/>
                <w:iCs/>
                <w:szCs w:val="22"/>
              </w:rPr>
              <w:t>High</w:t>
            </w:r>
          </w:p>
        </w:tc>
        <w:tc>
          <w:tcPr>
            <w:tcW w:w="3510" w:type="dxa"/>
            <w:vAlign w:val="center"/>
            <w:tcPrChange w:id="1483" w:author="Vibhu Bhalla-NE" w:date="2025-03-20T13:29:00Z" w16du:dateUtc="2025-03-20T07:59:00Z">
              <w:tcPr>
                <w:tcW w:w="3510" w:type="dxa"/>
                <w:vAlign w:val="center"/>
              </w:tcPr>
            </w:tcPrChange>
          </w:tcPr>
          <w:p w14:paraId="08F0896B" w14:textId="77777777" w:rsidR="00B735CB" w:rsidRPr="002C3835" w:rsidRDefault="002C3835" w:rsidP="00525BEF">
            <w:pPr>
              <w:spacing w:line="276" w:lineRule="auto"/>
              <w:rPr>
                <w:rFonts w:ascii="Aptos Narrow" w:hAnsi="Aptos Narrow"/>
              </w:rPr>
            </w:pPr>
            <w:r w:rsidRPr="002C3835">
              <w:rPr>
                <w:rFonts w:ascii="Aptos Narrow" w:hAnsi="Aptos Narrow"/>
              </w:rPr>
              <w:t>Inaccurate or missing data can result in incorrect predictions, either failing to flag a fraudulent transaction or incorrectly flagging legitimate ones. This could undermine the performance of fraud detection strategies and lead to financial losses.</w:t>
            </w:r>
          </w:p>
        </w:tc>
      </w:tr>
      <w:bookmarkEnd w:id="1468"/>
    </w:tbl>
    <w:p w14:paraId="074B1DD7" w14:textId="77777777" w:rsidR="00515193" w:rsidRDefault="00515193" w:rsidP="00515193">
      <w:pPr>
        <w:rPr>
          <w:rFonts w:ascii="Arial Narrow" w:hAnsi="Arial Narrow"/>
          <w:i/>
          <w:iCs/>
          <w:color w:val="0070C0"/>
        </w:rPr>
      </w:pPr>
    </w:p>
    <w:p w14:paraId="67C465BE" w14:textId="77777777" w:rsidR="00D26AF6" w:rsidRDefault="00D26AF6" w:rsidP="00515193">
      <w:pPr>
        <w:rPr>
          <w:rFonts w:ascii="Arial Narrow" w:hAnsi="Arial Narrow"/>
          <w:i/>
          <w:iCs/>
          <w:color w:val="0070C0"/>
        </w:rPr>
      </w:pPr>
    </w:p>
    <w:p w14:paraId="74802368" w14:textId="77777777" w:rsidR="00515193" w:rsidRPr="00701055" w:rsidRDefault="00515193" w:rsidP="00701055">
      <w:pPr>
        <w:rPr>
          <w:rFonts w:ascii="Arial" w:hAnsi="Arial" w:cs="Arial"/>
          <w:b/>
          <w:bCs/>
          <w:color w:val="0070C0"/>
        </w:rPr>
      </w:pPr>
      <w:r w:rsidRPr="00701055">
        <w:rPr>
          <w:rFonts w:ascii="Arial" w:hAnsi="Arial" w:cs="Arial"/>
          <w:b/>
          <w:bCs/>
          <w:color w:val="0070C0"/>
        </w:rPr>
        <w:t>Model Limitation Summary</w:t>
      </w:r>
    </w:p>
    <w:p w14:paraId="72DB3082" w14:textId="77777777" w:rsidR="00515193" w:rsidRPr="00701055" w:rsidRDefault="00515193" w:rsidP="00515193">
      <w:pPr>
        <w:rPr>
          <w:rStyle w:val="SubtleEmphasis"/>
        </w:rPr>
      </w:pPr>
      <w:r w:rsidRPr="00701055">
        <w:rPr>
          <w:rStyle w:val="SubtleEmphasis"/>
        </w:rPr>
        <w:t xml:space="preserve">Please list </w:t>
      </w:r>
      <w:r w:rsidR="00B735CB" w:rsidRPr="00701055">
        <w:rPr>
          <w:rStyle w:val="SubtleEmphasis"/>
        </w:rPr>
        <w:t>out</w:t>
      </w:r>
      <w:r w:rsidRPr="00701055">
        <w:rPr>
          <w:rStyle w:val="SubtleEmphasis"/>
        </w:rPr>
        <w:t xml:space="preserve"> model methodology related limitations, their impact of business use, and ongoing monitoring program to appropriately manage </w:t>
      </w:r>
      <w:r w:rsidR="00B735CB" w:rsidRPr="00701055">
        <w:rPr>
          <w:rStyle w:val="SubtleEmphasis"/>
        </w:rPr>
        <w:t>the associated</w:t>
      </w:r>
      <w:r w:rsidRPr="00701055">
        <w:rPr>
          <w:rStyle w:val="SubtleEmphasis"/>
        </w:rPr>
        <w:t xml:space="preserve"> risk.</w:t>
      </w:r>
    </w:p>
    <w:p w14:paraId="5DE0E270" w14:textId="77777777" w:rsidR="00515193" w:rsidRDefault="00515193" w:rsidP="00515193">
      <w:pPr>
        <w:rPr>
          <w:rFonts w:ascii="Arial Narrow" w:hAnsi="Arial Narrow"/>
          <w:i/>
          <w:iCs/>
          <w:color w:val="0070C0"/>
        </w:rPr>
      </w:pPr>
    </w:p>
    <w:tbl>
      <w:tblPr>
        <w:tblStyle w:val="TableGrid"/>
        <w:tblW w:w="10075" w:type="dxa"/>
        <w:tblLook w:val="04A0" w:firstRow="1" w:lastRow="0" w:firstColumn="1" w:lastColumn="0" w:noHBand="0" w:noVBand="1"/>
      </w:tblPr>
      <w:tblGrid>
        <w:gridCol w:w="1100"/>
        <w:gridCol w:w="1359"/>
        <w:gridCol w:w="2141"/>
        <w:gridCol w:w="2633"/>
        <w:gridCol w:w="2842"/>
      </w:tblGrid>
      <w:tr w:rsidR="001A3772" w:rsidRPr="002C57A9" w14:paraId="16C620F7" w14:textId="77777777" w:rsidTr="00F47715">
        <w:tc>
          <w:tcPr>
            <w:tcW w:w="1100" w:type="dxa"/>
            <w:shd w:val="clear" w:color="auto" w:fill="C00000"/>
            <w:vAlign w:val="center"/>
            <w:hideMark/>
          </w:tcPr>
          <w:p w14:paraId="175BBC3B"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bookmarkStart w:id="1484" w:name="OLE_LINK11"/>
            <w:r w:rsidRPr="002C57A9">
              <w:rPr>
                <w:rFonts w:ascii="Aptos Narrow" w:hAnsi="Aptos Narrow"/>
                <w:b/>
                <w:bCs/>
                <w:iCs/>
                <w:sz w:val="20"/>
              </w:rPr>
              <w:t>#</w:t>
            </w:r>
          </w:p>
        </w:tc>
        <w:tc>
          <w:tcPr>
            <w:tcW w:w="1359" w:type="dxa"/>
            <w:shd w:val="clear" w:color="auto" w:fill="C00000"/>
            <w:vAlign w:val="center"/>
            <w:hideMark/>
          </w:tcPr>
          <w:p w14:paraId="3550D93C"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Limitation Name</w:t>
            </w:r>
          </w:p>
        </w:tc>
        <w:tc>
          <w:tcPr>
            <w:tcW w:w="2141" w:type="dxa"/>
            <w:shd w:val="clear" w:color="auto" w:fill="C00000"/>
            <w:vAlign w:val="center"/>
            <w:hideMark/>
          </w:tcPr>
          <w:p w14:paraId="79AA964E"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Limitation Description</w:t>
            </w:r>
          </w:p>
        </w:tc>
        <w:tc>
          <w:tcPr>
            <w:tcW w:w="2633" w:type="dxa"/>
            <w:shd w:val="clear" w:color="auto" w:fill="C00000"/>
            <w:vAlign w:val="center"/>
            <w:hideMark/>
          </w:tcPr>
          <w:p w14:paraId="2055216E"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Impact on Business Use</w:t>
            </w:r>
          </w:p>
        </w:tc>
        <w:tc>
          <w:tcPr>
            <w:tcW w:w="2842" w:type="dxa"/>
            <w:shd w:val="clear" w:color="auto" w:fill="C00000"/>
            <w:hideMark/>
          </w:tcPr>
          <w:p w14:paraId="7CF02C6F" w14:textId="77777777" w:rsidR="00B735CB" w:rsidRPr="002C57A9" w:rsidRDefault="00B735CB">
            <w:pPr>
              <w:pStyle w:val="BodyText22"/>
              <w:tabs>
                <w:tab w:val="left" w:pos="7650"/>
              </w:tabs>
              <w:spacing w:line="276" w:lineRule="auto"/>
              <w:ind w:firstLine="0"/>
              <w:jc w:val="left"/>
              <w:rPr>
                <w:rFonts w:ascii="Aptos Narrow" w:hAnsi="Aptos Narrow"/>
                <w:b/>
                <w:bCs/>
                <w:iCs/>
                <w:sz w:val="20"/>
              </w:rPr>
            </w:pPr>
            <w:r w:rsidRPr="002C57A9">
              <w:rPr>
                <w:rFonts w:ascii="Aptos Narrow" w:hAnsi="Aptos Narrow"/>
                <w:b/>
                <w:bCs/>
                <w:iCs/>
                <w:sz w:val="20"/>
              </w:rPr>
              <w:t>Monitoring Description &amp; Frequency</w:t>
            </w:r>
          </w:p>
          <w:p w14:paraId="24E5965D" w14:textId="77777777" w:rsidR="00B735CB" w:rsidRPr="002C57A9" w:rsidRDefault="00B735CB">
            <w:pPr>
              <w:rPr>
                <w:rFonts w:ascii="Aptos Narrow" w:hAnsi="Aptos Narrow"/>
              </w:rPr>
            </w:pPr>
          </w:p>
        </w:tc>
      </w:tr>
      <w:tr w:rsidR="00F47715" w:rsidRPr="002C57A9" w14:paraId="0241FD23" w14:textId="77777777" w:rsidTr="00313DD0">
        <w:trPr>
          <w:trHeight w:val="300"/>
        </w:trPr>
        <w:tc>
          <w:tcPr>
            <w:tcW w:w="1100" w:type="dxa"/>
            <w:vAlign w:val="center"/>
          </w:tcPr>
          <w:p w14:paraId="49EB5987" w14:textId="3F921D94" w:rsidR="00F47715" w:rsidRPr="002C57A9" w:rsidRDefault="00F47715">
            <w:pPr>
              <w:pStyle w:val="BodyText22"/>
              <w:tabs>
                <w:tab w:val="left" w:pos="7650"/>
              </w:tabs>
              <w:spacing w:line="276" w:lineRule="auto"/>
              <w:ind w:firstLine="0"/>
              <w:jc w:val="left"/>
              <w:rPr>
                <w:rFonts w:ascii="Aptos Narrow" w:hAnsi="Aptos Narrow"/>
                <w:iCs/>
                <w:sz w:val="20"/>
              </w:rPr>
            </w:pPr>
            <w:r w:rsidRPr="4AF88DE3">
              <w:rPr>
                <w:rFonts w:ascii="Aptos Narrow" w:hAnsi="Aptos Narrow"/>
                <w:sz w:val="20"/>
              </w:rPr>
              <w:t>1</w:t>
            </w:r>
          </w:p>
        </w:tc>
        <w:tc>
          <w:tcPr>
            <w:tcW w:w="1359" w:type="dxa"/>
            <w:vAlign w:val="center"/>
          </w:tcPr>
          <w:p w14:paraId="130FF91A" w14:textId="2FB1B8D1" w:rsidR="00F47715" w:rsidRPr="006A441E" w:rsidRDefault="00F47715" w:rsidP="0B0DC5B5">
            <w:pPr>
              <w:pStyle w:val="BodyText22"/>
              <w:tabs>
                <w:tab w:val="left" w:pos="7650"/>
              </w:tabs>
              <w:spacing w:line="276" w:lineRule="auto"/>
              <w:ind w:firstLine="0"/>
              <w:jc w:val="left"/>
              <w:rPr>
                <w:rFonts w:ascii="Aptos Narrow" w:hAnsi="Aptos Narrow"/>
              </w:rPr>
            </w:pPr>
            <w:r w:rsidRPr="00B23373">
              <w:rPr>
                <w:rFonts w:ascii="Aptos Narrow" w:hAnsi="Aptos Narrow"/>
                <w:iCs/>
                <w:szCs w:val="22"/>
              </w:rPr>
              <w:t>Population and portfolio consistency limitation.</w:t>
            </w:r>
          </w:p>
        </w:tc>
        <w:tc>
          <w:tcPr>
            <w:tcW w:w="2141" w:type="dxa"/>
            <w:vAlign w:val="center"/>
          </w:tcPr>
          <w:p w14:paraId="7026E867" w14:textId="500C02F1" w:rsidR="00F47715" w:rsidRPr="006A441E" w:rsidRDefault="00F47715" w:rsidP="4AF88DE3">
            <w:pPr>
              <w:pStyle w:val="BodyText22"/>
              <w:spacing w:line="276" w:lineRule="auto"/>
              <w:rPr>
                <w:rFonts w:ascii="Aptos Narrow" w:hAnsi="Aptos Narrow"/>
              </w:rPr>
            </w:pPr>
            <w:r w:rsidRPr="00B23373">
              <w:rPr>
                <w:rFonts w:ascii="Aptos Narrow" w:hAnsi="Aptos Narrow"/>
                <w:iCs/>
                <w:szCs w:val="22"/>
              </w:rPr>
              <w:t xml:space="preserve">The model should be applied only to the population of product types, geography, and transaction types on which the model was developed. There should be no significant change to the portfolio(s) and </w:t>
            </w:r>
            <w:r w:rsidRPr="00B23373">
              <w:rPr>
                <w:rFonts w:ascii="Aptos Narrow" w:hAnsi="Aptos Narrow"/>
                <w:iCs/>
                <w:szCs w:val="22"/>
              </w:rPr>
              <w:lastRenderedPageBreak/>
              <w:t>the statistics on the production data sent to the model must be stable.</w:t>
            </w:r>
          </w:p>
        </w:tc>
        <w:tc>
          <w:tcPr>
            <w:tcW w:w="2633" w:type="dxa"/>
            <w:vAlign w:val="center"/>
          </w:tcPr>
          <w:p w14:paraId="77D9A94B" w14:textId="77777777" w:rsidR="00F47715" w:rsidRPr="00B23373" w:rsidRDefault="00F47715" w:rsidP="00525BEF">
            <w:pPr>
              <w:pStyle w:val="BodyText22"/>
              <w:tabs>
                <w:tab w:val="left" w:pos="7650"/>
              </w:tabs>
              <w:spacing w:line="276" w:lineRule="auto"/>
              <w:ind w:firstLine="0"/>
              <w:jc w:val="left"/>
              <w:rPr>
                <w:rFonts w:ascii="Aptos Narrow" w:hAnsi="Aptos Narrow"/>
                <w:iCs/>
                <w:szCs w:val="22"/>
              </w:rPr>
            </w:pPr>
            <w:r w:rsidRPr="00B23373">
              <w:rPr>
                <w:rFonts w:ascii="Aptos Narrow" w:hAnsi="Aptos Narrow"/>
                <w:b/>
                <w:bCs/>
                <w:iCs/>
                <w:szCs w:val="22"/>
              </w:rPr>
              <w:lastRenderedPageBreak/>
              <w:t>Limited Applicability</w:t>
            </w:r>
            <w:r w:rsidRPr="00B23373">
              <w:rPr>
                <w:rFonts w:ascii="Aptos Narrow" w:hAnsi="Aptos Narrow"/>
                <w:iCs/>
                <w:szCs w:val="22"/>
              </w:rPr>
              <w:t>: The model is tailored for specific product types, geographies, and transaction types. Applying the model to other segments can lead to unreliable results, as it may not capture the unique characteristics or risks associated with those segments.</w:t>
            </w:r>
          </w:p>
          <w:p w14:paraId="7440A8F7" w14:textId="77777777" w:rsidR="00F47715" w:rsidRPr="00B23373" w:rsidRDefault="00F47715" w:rsidP="00525BEF">
            <w:pPr>
              <w:pStyle w:val="BodyText22"/>
              <w:tabs>
                <w:tab w:val="left" w:pos="7650"/>
              </w:tabs>
              <w:spacing w:line="276" w:lineRule="auto"/>
              <w:ind w:firstLine="0"/>
              <w:jc w:val="left"/>
              <w:rPr>
                <w:rFonts w:ascii="Aptos Narrow" w:hAnsi="Aptos Narrow"/>
                <w:iCs/>
                <w:szCs w:val="22"/>
              </w:rPr>
            </w:pPr>
          </w:p>
          <w:p w14:paraId="3890803E" w14:textId="6F9EFC58" w:rsidR="00F47715" w:rsidRPr="006A441E" w:rsidRDefault="00F47715" w:rsidP="0B0DC5B5">
            <w:pPr>
              <w:pStyle w:val="BodyText22"/>
              <w:tabs>
                <w:tab w:val="left" w:pos="7650"/>
              </w:tabs>
              <w:spacing w:line="276" w:lineRule="auto"/>
              <w:ind w:firstLine="0"/>
              <w:jc w:val="left"/>
              <w:rPr>
                <w:rFonts w:ascii="Aptos Narrow" w:hAnsi="Aptos Narrow"/>
              </w:rPr>
            </w:pPr>
            <w:r w:rsidRPr="00B23373">
              <w:rPr>
                <w:rFonts w:ascii="Aptos Narrow" w:hAnsi="Aptos Narrow"/>
                <w:b/>
                <w:bCs/>
                <w:iCs/>
                <w:szCs w:val="22"/>
              </w:rPr>
              <w:t>Performance Degradation:</w:t>
            </w:r>
            <w:r w:rsidRPr="00B23373">
              <w:rPr>
                <w:rFonts w:ascii="Aptos Narrow" w:hAnsi="Aptos Narrow"/>
                <w:iCs/>
                <w:szCs w:val="22"/>
              </w:rPr>
              <w:t xml:space="preserve"> Significant changes to the product portfolio or transaction types could cause the model's predictive accuracy to decline, potentially leading to false positives or missed fraud cases.</w:t>
            </w:r>
          </w:p>
        </w:tc>
        <w:tc>
          <w:tcPr>
            <w:tcW w:w="2842" w:type="dxa"/>
          </w:tcPr>
          <w:p w14:paraId="4143BC79" w14:textId="77777777" w:rsidR="00F47715" w:rsidRPr="00E04805" w:rsidRDefault="00F47715" w:rsidP="00E04805">
            <w:pPr>
              <w:spacing w:line="276" w:lineRule="auto"/>
              <w:rPr>
                <w:rFonts w:ascii="Aptos Narrow" w:hAnsi="Aptos Narrow"/>
              </w:rPr>
            </w:pPr>
            <w:r w:rsidRPr="00E04805">
              <w:rPr>
                <w:rFonts w:ascii="Aptos Narrow" w:hAnsi="Aptos Narrow"/>
              </w:rPr>
              <w:lastRenderedPageBreak/>
              <w:t>If discrepancies are observed, further analysis should be performed to assess the impact on model performance, and corrective actions should be considered.</w:t>
            </w:r>
          </w:p>
          <w:p w14:paraId="50C0747F" w14:textId="77777777" w:rsidR="00F47715" w:rsidRPr="006A441E" w:rsidRDefault="00F47715" w:rsidP="00E04805">
            <w:pPr>
              <w:spacing w:line="276" w:lineRule="auto"/>
              <w:rPr>
                <w:rFonts w:ascii="Aptos Narrow" w:hAnsi="Aptos Narrow"/>
              </w:rPr>
            </w:pPr>
          </w:p>
        </w:tc>
      </w:tr>
      <w:tr w:rsidR="00F47715" w:rsidRPr="002C57A9" w:rsidDel="00486D26" w14:paraId="75B7DF10" w14:textId="7EC6CBB6" w:rsidTr="00366964">
        <w:trPr>
          <w:del w:id="1485" w:author="Sidharth Puri-NE" w:date="2025-03-19T21:02:00Z"/>
        </w:trPr>
        <w:tc>
          <w:tcPr>
            <w:tcW w:w="1100" w:type="dxa"/>
            <w:vAlign w:val="center"/>
          </w:tcPr>
          <w:p w14:paraId="3898E8C1" w14:textId="4B439902" w:rsidR="00F47715" w:rsidRPr="002C57A9" w:rsidDel="00486D26" w:rsidRDefault="00F47715" w:rsidP="4AF88DE3">
            <w:pPr>
              <w:pStyle w:val="BodyText22"/>
              <w:tabs>
                <w:tab w:val="left" w:pos="7650"/>
              </w:tabs>
              <w:spacing w:line="276" w:lineRule="auto"/>
              <w:ind w:firstLine="0"/>
              <w:jc w:val="left"/>
              <w:rPr>
                <w:del w:id="1486" w:author="Sidharth Puri-NE" w:date="2025-03-19T21:02:00Z" w16du:dateUtc="2025-03-19T15:32:00Z"/>
                <w:rFonts w:ascii="Aptos Narrow" w:hAnsi="Aptos Narrow"/>
                <w:sz w:val="20"/>
              </w:rPr>
            </w:pPr>
          </w:p>
        </w:tc>
        <w:tc>
          <w:tcPr>
            <w:tcW w:w="1359" w:type="dxa"/>
            <w:vAlign w:val="center"/>
          </w:tcPr>
          <w:p w14:paraId="5D260111" w14:textId="7B51BD5C" w:rsidR="00F47715" w:rsidRPr="00B23373" w:rsidDel="00486D26" w:rsidRDefault="00F47715" w:rsidP="00525BEF">
            <w:pPr>
              <w:pStyle w:val="BodyText22"/>
              <w:tabs>
                <w:tab w:val="left" w:pos="7650"/>
              </w:tabs>
              <w:spacing w:line="276" w:lineRule="auto"/>
              <w:ind w:firstLine="0"/>
              <w:jc w:val="left"/>
              <w:rPr>
                <w:del w:id="1487" w:author="Sidharth Puri-NE" w:date="2025-03-19T21:02:00Z" w16du:dateUtc="2025-03-19T15:32:00Z"/>
                <w:rFonts w:ascii="Aptos Narrow" w:hAnsi="Aptos Narrow"/>
                <w:iCs/>
                <w:szCs w:val="22"/>
              </w:rPr>
            </w:pPr>
          </w:p>
        </w:tc>
        <w:tc>
          <w:tcPr>
            <w:tcW w:w="2141" w:type="dxa"/>
            <w:vAlign w:val="center"/>
          </w:tcPr>
          <w:p w14:paraId="1603C890" w14:textId="09DA783F" w:rsidR="00F47715" w:rsidRPr="00B23373" w:rsidDel="00486D26" w:rsidRDefault="00F47715" w:rsidP="00525BEF">
            <w:pPr>
              <w:pStyle w:val="BodyText22"/>
              <w:tabs>
                <w:tab w:val="left" w:pos="7650"/>
              </w:tabs>
              <w:spacing w:line="276" w:lineRule="auto"/>
              <w:ind w:firstLine="0"/>
              <w:rPr>
                <w:del w:id="1488" w:author="Sidharth Puri-NE" w:date="2025-03-19T21:02:00Z" w16du:dateUtc="2025-03-19T15:32:00Z"/>
                <w:rFonts w:ascii="Aptos Narrow" w:hAnsi="Aptos Narrow"/>
                <w:iCs/>
                <w:szCs w:val="22"/>
              </w:rPr>
            </w:pPr>
          </w:p>
        </w:tc>
        <w:tc>
          <w:tcPr>
            <w:tcW w:w="2633" w:type="dxa"/>
            <w:vAlign w:val="center"/>
          </w:tcPr>
          <w:p w14:paraId="14F659B0" w14:textId="1D43CC40" w:rsidR="00F47715" w:rsidRPr="00B23373" w:rsidDel="00486D26" w:rsidRDefault="00F47715" w:rsidP="00525BEF">
            <w:pPr>
              <w:pStyle w:val="BodyText22"/>
              <w:tabs>
                <w:tab w:val="left" w:pos="7650"/>
              </w:tabs>
              <w:spacing w:line="276" w:lineRule="auto"/>
              <w:ind w:firstLine="0"/>
              <w:jc w:val="left"/>
              <w:rPr>
                <w:del w:id="1489" w:author="Sidharth Puri-NE" w:date="2025-03-19T21:02:00Z" w16du:dateUtc="2025-03-19T15:32:00Z"/>
                <w:rFonts w:ascii="Aptos Narrow" w:hAnsi="Aptos Narrow"/>
                <w:iCs/>
                <w:szCs w:val="22"/>
              </w:rPr>
            </w:pPr>
          </w:p>
        </w:tc>
        <w:tc>
          <w:tcPr>
            <w:tcW w:w="2842" w:type="dxa"/>
          </w:tcPr>
          <w:p w14:paraId="0055C6CA" w14:textId="4CFF720A" w:rsidR="00F47715" w:rsidRPr="002C57A9" w:rsidDel="00486D26" w:rsidRDefault="00F47715" w:rsidP="00E04805">
            <w:pPr>
              <w:spacing w:line="276" w:lineRule="auto"/>
              <w:rPr>
                <w:del w:id="1490" w:author="Sidharth Puri-NE" w:date="2025-03-19T21:02:00Z" w16du:dateUtc="2025-03-19T15:32:00Z"/>
                <w:rFonts w:ascii="Aptos Narrow" w:hAnsi="Aptos Narrow"/>
              </w:rPr>
            </w:pPr>
          </w:p>
        </w:tc>
      </w:tr>
      <w:bookmarkEnd w:id="1484"/>
    </w:tbl>
    <w:p w14:paraId="29F5650C" w14:textId="77777777" w:rsidR="00090FB1" w:rsidRDefault="00090FB1" w:rsidP="00701055"/>
    <w:p w14:paraId="4632455E" w14:textId="77777777" w:rsidR="00090FB1" w:rsidRDefault="002E1F64" w:rsidP="001A64D1">
      <w:pPr>
        <w:pStyle w:val="Heading3"/>
        <w:numPr>
          <w:ilvl w:val="2"/>
          <w:numId w:val="35"/>
        </w:numPr>
      </w:pPr>
      <w:bookmarkStart w:id="1491" w:name="_Toc193800918"/>
      <w:r w:rsidRPr="002E1F64">
        <w:t>Model</w:t>
      </w:r>
      <w:r>
        <w:t xml:space="preserve"> Theory and Methodology</w:t>
      </w:r>
      <w:bookmarkEnd w:id="1491"/>
    </w:p>
    <w:p w14:paraId="119BEFFB" w14:textId="77777777" w:rsidR="00090FB1" w:rsidRDefault="00090FB1" w:rsidP="00090FB1"/>
    <w:p w14:paraId="265238F1" w14:textId="77777777" w:rsidR="00090FB1" w:rsidRPr="00701055" w:rsidRDefault="00361CC7" w:rsidP="00361CC7">
      <w:pPr>
        <w:pStyle w:val="Heading4"/>
        <w:numPr>
          <w:ilvl w:val="0"/>
          <w:numId w:val="0"/>
        </w:numPr>
        <w:ind w:left="864" w:hanging="864"/>
        <w:rPr>
          <w:rFonts w:eastAsia="Times New Roman"/>
          <w:szCs w:val="20"/>
          <w:lang w:eastAsia="en-US"/>
        </w:rPr>
      </w:pPr>
      <w:r>
        <w:t xml:space="preserve">3.1.1.1 </w:t>
      </w:r>
      <w:r w:rsidR="00090FB1">
        <w:t>Modeling Approach</w:t>
      </w:r>
    </w:p>
    <w:p w14:paraId="3B5F3757" w14:textId="77777777" w:rsidR="00090FB1" w:rsidRDefault="00090FB1" w:rsidP="00090FB1">
      <w:pPr>
        <w:rPr>
          <w:rStyle w:val="SubtleEmphasis"/>
        </w:rPr>
      </w:pPr>
      <w:r>
        <w:rPr>
          <w:rStyle w:val="SubtleEmphasis"/>
        </w:rPr>
        <w:t>Provide a description of the modeling approach you have selected, including the statistical estimation approach</w:t>
      </w:r>
      <w:r w:rsidR="009A149D">
        <w:rPr>
          <w:rStyle w:val="SubtleEmphasis"/>
        </w:rPr>
        <w:t xml:space="preserve"> or machine learning technique</w:t>
      </w:r>
      <w:r>
        <w:rPr>
          <w:rStyle w:val="SubtleEmphasis"/>
        </w:rPr>
        <w:t xml:space="preserve">, if applicable (with further details of the model construction/estimation process to be provided in </w:t>
      </w:r>
      <w:r w:rsidR="004F39CA">
        <w:rPr>
          <w:rStyle w:val="SubtleEmphasis"/>
        </w:rPr>
        <w:t>S</w:t>
      </w:r>
      <w:r>
        <w:rPr>
          <w:rStyle w:val="SubtleEmphasis"/>
        </w:rPr>
        <w:t xml:space="preserve">ection </w:t>
      </w:r>
      <w:r w:rsidR="004F39CA">
        <w:rPr>
          <w:rStyle w:val="SubtleEmphasis"/>
        </w:rPr>
        <w:t>3</w:t>
      </w:r>
      <w:r>
        <w:rPr>
          <w:rStyle w:val="SubtleEmphasis"/>
        </w:rPr>
        <w:t>.</w:t>
      </w:r>
      <w:r w:rsidR="00097C41">
        <w:rPr>
          <w:rStyle w:val="SubtleEmphasis"/>
        </w:rPr>
        <w:t xml:space="preserve">2 </w:t>
      </w:r>
      <w:r w:rsidR="004F39CA">
        <w:rPr>
          <w:rStyle w:val="SubtleEmphasis"/>
        </w:rPr>
        <w:t xml:space="preserve">Model </w:t>
      </w:r>
      <w:r w:rsidR="00097C41">
        <w:rPr>
          <w:rStyle w:val="SubtleEmphasis"/>
        </w:rPr>
        <w:t>Estimation/Training and Selection</w:t>
      </w:r>
      <w:r>
        <w:rPr>
          <w:rStyle w:val="SubtleEmphasis"/>
        </w:rPr>
        <w:t>).</w:t>
      </w:r>
    </w:p>
    <w:p w14:paraId="4EDACA83" w14:textId="77777777" w:rsidR="00090FB1" w:rsidRDefault="00090FB1" w:rsidP="00090FB1">
      <w:pPr>
        <w:rPr>
          <w:rStyle w:val="SubtleEmphasis"/>
          <w:i w:val="0"/>
          <w:iCs w:val="0"/>
        </w:rPr>
      </w:pPr>
    </w:p>
    <w:p w14:paraId="3A97EF7D" w14:textId="77777777" w:rsidR="009528FC" w:rsidRDefault="009528FC" w:rsidP="00090FB1">
      <w:pPr>
        <w:rPr>
          <w:rStyle w:val="SubtleEmphasis"/>
        </w:rPr>
      </w:pPr>
      <w:r w:rsidRPr="00505585">
        <w:rPr>
          <w:rStyle w:val="SubtleEmphasis"/>
          <w:u w:val="single"/>
        </w:rPr>
        <w:t>For advanced M</w:t>
      </w:r>
      <w:r w:rsidR="00505585" w:rsidRPr="00505585">
        <w:rPr>
          <w:rStyle w:val="SubtleEmphasis"/>
          <w:u w:val="single"/>
        </w:rPr>
        <w:t xml:space="preserve">achine </w:t>
      </w:r>
      <w:r w:rsidRPr="00505585">
        <w:rPr>
          <w:rStyle w:val="SubtleEmphasis"/>
          <w:u w:val="single"/>
        </w:rPr>
        <w:t>L</w:t>
      </w:r>
      <w:r w:rsidR="00505585" w:rsidRPr="00505585">
        <w:rPr>
          <w:rStyle w:val="SubtleEmphasis"/>
          <w:u w:val="single"/>
        </w:rPr>
        <w:t>earning (ML)</w:t>
      </w:r>
      <w:r w:rsidRPr="00505585">
        <w:rPr>
          <w:rStyle w:val="SubtleEmphasis"/>
          <w:u w:val="single"/>
        </w:rPr>
        <w:t xml:space="preserve"> models</w:t>
      </w:r>
      <w:r>
        <w:rPr>
          <w:rStyle w:val="SubtleEmphasis"/>
        </w:rPr>
        <w:t>, discuss briefly whether a self-explanatory or less complex model (e.g., logistic regression, linear regression) is viable in solving the same business problem. If not, explain why not. Detailed information on this topic should be provided in Section 3.</w:t>
      </w:r>
      <w:r w:rsidR="00097C41">
        <w:rPr>
          <w:rStyle w:val="SubtleEmphasis"/>
        </w:rPr>
        <w:t>1</w:t>
      </w:r>
      <w:r>
        <w:rPr>
          <w:rStyle w:val="SubtleEmphasis"/>
        </w:rPr>
        <w:t>.1.</w:t>
      </w:r>
      <w:r w:rsidR="00097C41">
        <w:rPr>
          <w:rStyle w:val="SubtleEmphasis"/>
        </w:rPr>
        <w:t>3</w:t>
      </w:r>
      <w:r>
        <w:rPr>
          <w:rStyle w:val="SubtleEmphasis"/>
        </w:rPr>
        <w:t>.</w:t>
      </w:r>
      <w:r w:rsidR="00097C41">
        <w:rPr>
          <w:rStyle w:val="SubtleEmphasis"/>
        </w:rPr>
        <w:t xml:space="preserve"> Alternative Approaches Explored</w:t>
      </w:r>
    </w:p>
    <w:p w14:paraId="71CB5776" w14:textId="77777777" w:rsidR="009528FC" w:rsidRPr="00090FB1" w:rsidRDefault="009528FC" w:rsidP="00090FB1">
      <w:pPr>
        <w:rPr>
          <w:rStyle w:val="SubtleEmphasis"/>
          <w:i w:val="0"/>
          <w:iCs w:val="0"/>
        </w:rPr>
      </w:pPr>
    </w:p>
    <w:p w14:paraId="20E74DE5" w14:textId="77777777" w:rsidR="00090FB1" w:rsidRDefault="00090FB1" w:rsidP="00090FB1">
      <w:pPr>
        <w:shd w:val="clear" w:color="auto" w:fill="DAEEF3" w:themeFill="accent5" w:themeFillTint="33"/>
        <w:rPr>
          <w:rFonts w:ascii="Aptos Narrow" w:hAnsi="Aptos Narrow"/>
        </w:rPr>
      </w:pPr>
      <w:bookmarkStart w:id="1492" w:name="OLE_LINK33"/>
      <w:r>
        <w:rPr>
          <w:rFonts w:ascii="Aptos Narrow" w:hAnsi="Aptos Narrow"/>
        </w:rPr>
        <w:t xml:space="preserve">Model Owner: </w:t>
      </w:r>
      <w:r w:rsidR="00C719C8">
        <w:rPr>
          <w:rFonts w:ascii="Aptos Narrow" w:hAnsi="Aptos Narrow"/>
        </w:rPr>
        <w:t xml:space="preserve"> </w:t>
      </w:r>
    </w:p>
    <w:p w14:paraId="64A3FFC3" w14:textId="77777777" w:rsidR="00090FB1" w:rsidRDefault="00090FB1" w:rsidP="00AA7B30">
      <w:pPr>
        <w:shd w:val="clear" w:color="auto" w:fill="DAEEF3" w:themeFill="accent5" w:themeFillTint="33"/>
        <w:rPr>
          <w:rFonts w:ascii="Aptos Narrow" w:hAnsi="Aptos Narrow"/>
        </w:rPr>
      </w:pPr>
    </w:p>
    <w:p w14:paraId="553D3F0C" w14:textId="780652CA" w:rsidR="008E1C12" w:rsidRDefault="008E1C12" w:rsidP="008E1C12">
      <w:pPr>
        <w:shd w:val="clear" w:color="auto" w:fill="DAEEF3" w:themeFill="accent5" w:themeFillTint="33"/>
        <w:jc w:val="both"/>
        <w:rPr>
          <w:rFonts w:ascii="Aptos Narrow" w:hAnsi="Aptos Narrow"/>
        </w:rPr>
      </w:pPr>
      <w:proofErr w:type="spellStart"/>
      <w:r w:rsidRPr="00431360">
        <w:rPr>
          <w:rFonts w:ascii="Aptos Narrow" w:hAnsi="Aptos Narrow"/>
          <w:b/>
          <w:bCs/>
        </w:rPr>
        <w:t>SecurLOCK</w:t>
      </w:r>
      <w:proofErr w:type="spellEnd"/>
      <w:r w:rsidRPr="00431360">
        <w:rPr>
          <w:rFonts w:ascii="Aptos Narrow" w:hAnsi="Aptos Narrow"/>
          <w:b/>
          <w:bCs/>
        </w:rPr>
        <w:t xml:space="preserve"> </w:t>
      </w:r>
      <w:r w:rsidRPr="00431360">
        <w:rPr>
          <w:rFonts w:ascii="Aptos Narrow" w:hAnsi="Aptos Narrow"/>
        </w:rPr>
        <w:t>transactional monitoring will monitor card transactions using FICO’s Falcon® Artificial Intelligence platform combined with proprietary rules and logic created by FIS to maximize fraud mitigation.</w:t>
      </w:r>
    </w:p>
    <w:p w14:paraId="6FA3BFE9" w14:textId="77777777" w:rsidR="008E1C12" w:rsidRPr="00AA7B30" w:rsidRDefault="008E1C12" w:rsidP="008E1C12">
      <w:pPr>
        <w:shd w:val="clear" w:color="auto" w:fill="DAEEF3" w:themeFill="accent5" w:themeFillTint="33"/>
        <w:rPr>
          <w:rFonts w:ascii="Aptos Narrow" w:hAnsi="Aptos Narrow"/>
        </w:rPr>
      </w:pPr>
    </w:p>
    <w:p w14:paraId="0297D72D" w14:textId="0E22C912" w:rsidR="00994894" w:rsidRDefault="00E06988" w:rsidP="00E06988">
      <w:pPr>
        <w:shd w:val="clear" w:color="auto" w:fill="DAEEF3" w:themeFill="accent5" w:themeFillTint="33"/>
        <w:jc w:val="both"/>
        <w:rPr>
          <w:rFonts w:ascii="Aptos Narrow" w:hAnsi="Aptos Narrow"/>
        </w:rPr>
      </w:pPr>
      <w:r w:rsidRPr="009A08BE">
        <w:rPr>
          <w:rFonts w:ascii="Aptos Narrow" w:hAnsi="Aptos Narrow"/>
        </w:rPr>
        <w:t>FICO utilizes a proprietary neural net technology called NNET08</w:t>
      </w:r>
      <w:ins w:id="1493" w:author="Uttam Kumar Gupta-NE" w:date="2025-03-18T04:34:00Z" w16du:dateUtc="2025-03-18T11:34:00Z">
        <w:r w:rsidR="00AE2F75">
          <w:rPr>
            <w:rFonts w:ascii="Aptos Narrow" w:hAnsi="Aptos Narrow"/>
          </w:rPr>
          <w:t xml:space="preserve"> for credit card monitoring and NNET20 </w:t>
        </w:r>
      </w:ins>
      <w:ins w:id="1494" w:author="Uttam Kumar Gupta-NE" w:date="2025-03-18T04:35:00Z" w16du:dateUtc="2025-03-18T11:35:00Z">
        <w:r w:rsidR="00AE2F75">
          <w:rPr>
            <w:rFonts w:ascii="Aptos Narrow" w:hAnsi="Aptos Narrow"/>
          </w:rPr>
          <w:t>for debit card monitoring</w:t>
        </w:r>
      </w:ins>
      <w:r w:rsidRPr="009A08BE">
        <w:rPr>
          <w:rFonts w:ascii="Aptos Narrow" w:hAnsi="Aptos Narrow"/>
        </w:rPr>
        <w:t xml:space="preserve"> which is a tool utilizing back propagation and unique regularization to produce a neural net score that is refined for rare event detection such as payment card fraud. This NNET08</w:t>
      </w:r>
      <w:ins w:id="1495" w:author="Uttam Kumar Gupta-NE" w:date="2025-03-18T04:35:00Z" w16du:dateUtc="2025-03-18T11:35:00Z">
        <w:r w:rsidR="00AE2F75">
          <w:rPr>
            <w:rFonts w:ascii="Aptos Narrow" w:hAnsi="Aptos Narrow"/>
          </w:rPr>
          <w:t xml:space="preserve"> and NNET20</w:t>
        </w:r>
      </w:ins>
      <w:r w:rsidRPr="009A08BE">
        <w:rPr>
          <w:rFonts w:ascii="Aptos Narrow" w:hAnsi="Aptos Narrow"/>
        </w:rPr>
        <w:t xml:space="preserve"> </w:t>
      </w:r>
      <w:proofErr w:type="gramStart"/>
      <w:r w:rsidRPr="009A08BE">
        <w:rPr>
          <w:rFonts w:ascii="Aptos Narrow" w:hAnsi="Aptos Narrow"/>
        </w:rPr>
        <w:t>has</w:t>
      </w:r>
      <w:proofErr w:type="gramEnd"/>
      <w:r w:rsidRPr="009A08BE">
        <w:rPr>
          <w:rFonts w:ascii="Aptos Narrow" w:hAnsi="Aptos Narrow"/>
        </w:rPr>
        <w:t xml:space="preserve"> been shown repeatedly to outperform other neural net trainers on the market and even FICO's own</w:t>
      </w:r>
      <w:r w:rsidRPr="00E06988">
        <w:rPr>
          <w:rFonts w:ascii="Aptos Narrow" w:hAnsi="Aptos Narrow"/>
        </w:rPr>
        <w:t xml:space="preserve"> Model Builder.</w:t>
      </w:r>
    </w:p>
    <w:p w14:paraId="16268C14" w14:textId="77777777" w:rsidR="00E06988" w:rsidRDefault="00E06988" w:rsidP="00E06988">
      <w:pPr>
        <w:shd w:val="clear" w:color="auto" w:fill="DAEEF3" w:themeFill="accent5" w:themeFillTint="33"/>
        <w:jc w:val="both"/>
        <w:rPr>
          <w:rFonts w:ascii="Aptos Narrow" w:hAnsi="Aptos Narrow"/>
        </w:rPr>
      </w:pPr>
    </w:p>
    <w:p w14:paraId="5FD88D9E" w14:textId="77777777" w:rsidR="00E06988" w:rsidRDefault="00E06988" w:rsidP="00E06988">
      <w:pPr>
        <w:shd w:val="clear" w:color="auto" w:fill="DAEEF3" w:themeFill="accent5" w:themeFillTint="33"/>
        <w:jc w:val="both"/>
        <w:rPr>
          <w:rFonts w:ascii="Aptos Narrow" w:hAnsi="Aptos Narrow"/>
        </w:rPr>
      </w:pPr>
      <w:r w:rsidRPr="00E06988">
        <w:rPr>
          <w:rFonts w:ascii="Aptos Narrow" w:hAnsi="Aptos Narrow"/>
        </w:rPr>
        <w:t>Beyond Neural Network models, FICO scientists have studied Logistic Regression, Support Vector Machines (SVM), Genetic Algorithms (GA), and many bagging and boosting learning algorithms in building Ensemble models. These alternative techniques have been found to be impractical in fraud detection due to excessive training time and computational cost</w:t>
      </w:r>
      <w:r w:rsidR="00677D3E">
        <w:rPr>
          <w:rFonts w:ascii="Aptos Narrow" w:hAnsi="Aptos Narrow"/>
        </w:rPr>
        <w:t xml:space="preserve">. </w:t>
      </w:r>
      <w:r w:rsidRPr="00E06988">
        <w:rPr>
          <w:rFonts w:ascii="Aptos Narrow" w:hAnsi="Aptos Narrow"/>
        </w:rPr>
        <w:t>Many of those modeling techniques are computationally expensive to score transactions in real-time when compared to Neural Network models.</w:t>
      </w:r>
      <w:r>
        <w:rPr>
          <w:rFonts w:ascii="Aptos Narrow" w:hAnsi="Aptos Narrow"/>
        </w:rPr>
        <w:t xml:space="preserve">  </w:t>
      </w:r>
    </w:p>
    <w:p w14:paraId="11BDD9A4" w14:textId="18C94351" w:rsidR="00E04805" w:rsidDel="005B0D38" w:rsidRDefault="00E04805" w:rsidP="00E06988">
      <w:pPr>
        <w:shd w:val="clear" w:color="auto" w:fill="DAEEF3" w:themeFill="accent5" w:themeFillTint="33"/>
        <w:jc w:val="both"/>
        <w:rPr>
          <w:del w:id="1496" w:author="Vibhu Bhalla-NE" w:date="2025-03-13T19:55:00Z" w16du:dateUtc="2025-03-13T14:25:00Z"/>
          <w:rFonts w:ascii="Aptos Narrow" w:hAnsi="Aptos Narrow"/>
        </w:rPr>
      </w:pPr>
      <w:del w:id="1497" w:author="Vibhu Bhalla-NE" w:date="2025-03-13T19:55:00Z" w16du:dateUtc="2025-03-13T14:25:00Z">
        <w:r w:rsidDel="005B0D38">
          <w:rPr>
            <w:rFonts w:ascii="Aptos Narrow" w:hAnsi="Aptos Narrow"/>
          </w:rPr>
          <w:delText xml:space="preserve">Refer to the following documents for further information regarding the modeling approach used in FICO Falcon. </w:delText>
        </w:r>
      </w:del>
    </w:p>
    <w:p w14:paraId="3B5329FE" w14:textId="7C28371D" w:rsidR="00E06988" w:rsidDel="005B0D38" w:rsidRDefault="00E06988" w:rsidP="00090FB1">
      <w:pPr>
        <w:shd w:val="clear" w:color="auto" w:fill="DAEEF3" w:themeFill="accent5" w:themeFillTint="33"/>
        <w:rPr>
          <w:del w:id="1498" w:author="Vibhu Bhalla-NE" w:date="2025-03-13T19:55:00Z" w16du:dateUtc="2025-03-13T14:25:00Z"/>
          <w:rFonts w:ascii="Aptos Narrow" w:hAnsi="Aptos Narrow"/>
        </w:rPr>
      </w:pPr>
    </w:p>
    <w:p w14:paraId="007EBEB5" w14:textId="46259E2D" w:rsidR="00994894" w:rsidDel="005B0D38" w:rsidRDefault="00E04805" w:rsidP="00090FB1">
      <w:pPr>
        <w:shd w:val="clear" w:color="auto" w:fill="DAEEF3" w:themeFill="accent5" w:themeFillTint="33"/>
        <w:rPr>
          <w:del w:id="1499" w:author="Vibhu Bhalla-NE" w:date="2025-03-13T19:55:00Z" w16du:dateUtc="2025-03-13T14:25:00Z"/>
          <w:rFonts w:ascii="Aptos Narrow" w:hAnsi="Aptos Narrow"/>
        </w:rPr>
      </w:pPr>
      <w:del w:id="1500" w:author="Vibhu Bhalla-NE" w:date="2025-03-13T19:55:00Z" w16du:dateUtc="2025-03-13T14:25:00Z">
        <w:r w:rsidDel="005B0D38">
          <w:object w:dxaOrig="1538" w:dyaOrig="993" w14:anchorId="0C924D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12" o:title=""/>
            </v:shape>
            <o:OLEObject Type="Embed" ProgID="AcroExch.Document.DC" ShapeID="_x0000_i1025" DrawAspect="Icon" ObjectID="_1804416860" r:id="rId13"/>
          </w:object>
        </w:r>
        <w:r w:rsidDel="005B0D38">
          <w:delText xml:space="preserve">  </w:delText>
        </w:r>
        <w:r w:rsidDel="005B0D38">
          <w:object w:dxaOrig="1538" w:dyaOrig="993" w14:anchorId="63BBBF0A">
            <v:shape id="_x0000_i1026" type="#_x0000_t75" style="width:77.25pt;height:50.25pt" o:ole="">
              <v:imagedata r:id="rId14" o:title=""/>
            </v:shape>
            <o:OLEObject Type="Embed" ProgID="AcroExch.Document.DC" ShapeID="_x0000_i1026" DrawAspect="Icon" ObjectID="_1804416861" r:id="rId15"/>
          </w:object>
        </w:r>
      </w:del>
    </w:p>
    <w:bookmarkEnd w:id="1492"/>
    <w:p w14:paraId="1966D988" w14:textId="77777777" w:rsidR="00AB69A3" w:rsidRDefault="00AB69A3" w:rsidP="00090FB1"/>
    <w:p w14:paraId="19B3FD98" w14:textId="77777777" w:rsidR="00090FB1" w:rsidRDefault="00361CC7" w:rsidP="00361CC7">
      <w:pPr>
        <w:pStyle w:val="Heading4"/>
        <w:numPr>
          <w:ilvl w:val="0"/>
          <w:numId w:val="0"/>
        </w:numPr>
        <w:ind w:left="864" w:hanging="864"/>
        <w:rPr>
          <w:lang w:eastAsia="en-US"/>
        </w:rPr>
      </w:pPr>
      <w:r>
        <w:rPr>
          <w:lang w:eastAsia="en-US"/>
        </w:rPr>
        <w:t xml:space="preserve">3.1.1.2 </w:t>
      </w:r>
      <w:r w:rsidR="00090FB1">
        <w:rPr>
          <w:lang w:eastAsia="en-US"/>
        </w:rPr>
        <w:t>Model Structure/Formulae</w:t>
      </w:r>
    </w:p>
    <w:p w14:paraId="29145E44" w14:textId="77777777" w:rsidR="00090FB1" w:rsidRDefault="00090FB1" w:rsidP="00090FB1">
      <w:pPr>
        <w:rPr>
          <w:rStyle w:val="SubtleEmphasis"/>
        </w:rPr>
      </w:pPr>
      <w:r>
        <w:rPr>
          <w:i/>
          <w:iCs/>
          <w:color w:val="595959" w:themeColor="text1" w:themeTint="A6"/>
        </w:rPr>
        <w:t>Detail all relevant mathematical equations applied in the model with a clear explanation of the notation</w:t>
      </w:r>
      <w:r>
        <w:rPr>
          <w:rStyle w:val="SubtleEmphasis"/>
        </w:rPr>
        <w:t xml:space="preserve">. Describe the model inputs and outputs if not already provided in </w:t>
      </w:r>
      <w:r w:rsidR="004F39CA">
        <w:rPr>
          <w:rStyle w:val="SubtleEmphasis"/>
        </w:rPr>
        <w:t>S</w:t>
      </w:r>
      <w:r>
        <w:rPr>
          <w:rStyle w:val="SubtleEmphasis"/>
        </w:rPr>
        <w:t xml:space="preserve">ection </w:t>
      </w:r>
      <w:r w:rsidR="003F6733">
        <w:rPr>
          <w:rStyle w:val="SubtleEmphasis"/>
        </w:rPr>
        <w:t>2</w:t>
      </w:r>
      <w:r>
        <w:rPr>
          <w:rStyle w:val="SubtleEmphasis"/>
        </w:rPr>
        <w:t>.1.3.5.</w:t>
      </w:r>
      <w:r w:rsidR="00097C41">
        <w:rPr>
          <w:rStyle w:val="SubtleEmphasis"/>
        </w:rPr>
        <w:t xml:space="preserve"> Variable Definitions</w:t>
      </w:r>
      <w:r>
        <w:rPr>
          <w:rStyle w:val="SubtleEmphasis"/>
        </w:rPr>
        <w:t xml:space="preserve"> </w:t>
      </w:r>
    </w:p>
    <w:p w14:paraId="0D710EB7" w14:textId="77777777" w:rsidR="003F6733" w:rsidRDefault="003F6733" w:rsidP="00090FB1">
      <w:pPr>
        <w:rPr>
          <w:rStyle w:val="SubtleEmphasis"/>
        </w:rPr>
      </w:pPr>
    </w:p>
    <w:p w14:paraId="454E408F" w14:textId="77777777" w:rsidR="00090FB1" w:rsidRDefault="00090FB1" w:rsidP="00090FB1">
      <w:pPr>
        <w:rPr>
          <w:rStyle w:val="SubtleEmphasis"/>
        </w:rPr>
      </w:pPr>
      <w:r>
        <w:rPr>
          <w:rStyle w:val="SubtleEmphasis"/>
        </w:rPr>
        <w:t xml:space="preserve">Note: This section applies to all models and should be especially detailed for models that were not developed through statistical </w:t>
      </w:r>
      <w:r w:rsidR="009528FC">
        <w:rPr>
          <w:rStyle w:val="SubtleEmphasis"/>
        </w:rPr>
        <w:t xml:space="preserve">or machine learning </w:t>
      </w:r>
      <w:r>
        <w:rPr>
          <w:rStyle w:val="SubtleEmphasis"/>
        </w:rPr>
        <w:t xml:space="preserve">analysis of empirical data (e.g., the market risk / trading models based on financial theory). For these models, the rationale for the </w:t>
      </w:r>
      <w:proofErr w:type="gramStart"/>
      <w:r>
        <w:rPr>
          <w:rStyle w:val="SubtleEmphasis"/>
        </w:rPr>
        <w:t>particular choice</w:t>
      </w:r>
      <w:proofErr w:type="gramEnd"/>
      <w:r>
        <w:rPr>
          <w:rStyle w:val="SubtleEmphasis"/>
        </w:rPr>
        <w:t xml:space="preserve"> of inputs (e.g., prices, interest rates, volatilities, variance/covariance matrices) should be provided.</w:t>
      </w:r>
    </w:p>
    <w:p w14:paraId="660F8760" w14:textId="77777777" w:rsidR="00090FB1" w:rsidRDefault="00090FB1" w:rsidP="00090FB1">
      <w:pPr>
        <w:rPr>
          <w:rStyle w:val="SubtleEmphasis"/>
        </w:rPr>
      </w:pPr>
    </w:p>
    <w:p w14:paraId="7CC952BA" w14:textId="77777777" w:rsidR="00090FB1" w:rsidRDefault="00090FB1" w:rsidP="0006443C">
      <w:pPr>
        <w:shd w:val="clear" w:color="auto" w:fill="DAEEF3" w:themeFill="accent5" w:themeFillTint="33"/>
        <w:jc w:val="both"/>
        <w:rPr>
          <w:rFonts w:ascii="Aptos Narrow" w:hAnsi="Aptos Narrow"/>
        </w:rPr>
      </w:pPr>
      <w:bookmarkStart w:id="1501" w:name="OLE_LINK35"/>
      <w:r>
        <w:rPr>
          <w:rFonts w:ascii="Aptos Narrow" w:hAnsi="Aptos Narrow"/>
        </w:rPr>
        <w:t xml:space="preserve">Model Owner: </w:t>
      </w:r>
      <w:r w:rsidR="00C719C8">
        <w:rPr>
          <w:rFonts w:ascii="Aptos Narrow" w:hAnsi="Aptos Narrow"/>
        </w:rPr>
        <w:t xml:space="preserve"> </w:t>
      </w:r>
    </w:p>
    <w:p w14:paraId="52779624" w14:textId="069FBFC9" w:rsidR="00310C93" w:rsidRDefault="00BD7D1C" w:rsidP="00E04805">
      <w:pPr>
        <w:shd w:val="clear" w:color="auto" w:fill="DAEEF3" w:themeFill="accent5" w:themeFillTint="33"/>
        <w:jc w:val="both"/>
        <w:rPr>
          <w:rFonts w:ascii="Aptos Narrow" w:hAnsi="Aptos Narrow"/>
        </w:rPr>
      </w:pPr>
      <w:bookmarkStart w:id="1502" w:name="_Hlk188025762"/>
      <w:r w:rsidRPr="00E04805">
        <w:rPr>
          <w:rFonts w:ascii="Aptos Narrow" w:hAnsi="Aptos Narrow"/>
        </w:rPr>
        <w:t>FICO utilizes a proprietary neural net technology called NNET08</w:t>
      </w:r>
      <w:r w:rsidR="000D0F67">
        <w:rPr>
          <w:rFonts w:ascii="Aptos Narrow" w:hAnsi="Aptos Narrow"/>
        </w:rPr>
        <w:t xml:space="preserve"> </w:t>
      </w:r>
      <w:ins w:id="1503" w:author="Rishabh Dutt-NE" w:date="2025-03-17T20:29:00Z" w16du:dateUtc="2025-03-17T14:59:00Z">
        <w:r w:rsidR="000D0F67">
          <w:rPr>
            <w:rFonts w:ascii="Aptos Narrow" w:hAnsi="Aptos Narrow"/>
          </w:rPr>
          <w:t>for credit card monitoring and NNET20</w:t>
        </w:r>
      </w:ins>
      <w:ins w:id="1504" w:author="Rishabh Dutt-NE" w:date="2025-03-17T20:30:00Z" w16du:dateUtc="2025-03-17T15:00:00Z">
        <w:r w:rsidR="000D0F67">
          <w:rPr>
            <w:rFonts w:ascii="Aptos Narrow" w:hAnsi="Aptos Narrow"/>
          </w:rPr>
          <w:t xml:space="preserve"> for debit card monitoring</w:t>
        </w:r>
      </w:ins>
      <w:r w:rsidRPr="00E04805">
        <w:rPr>
          <w:rFonts w:ascii="Aptos Narrow" w:hAnsi="Aptos Narrow"/>
        </w:rPr>
        <w:t xml:space="preserve"> which is a tool utilizing back propagation and unique regularization to produce a neural net score that is refined for rare event detection such as payment card fraud. </w:t>
      </w:r>
      <w:bookmarkEnd w:id="1502"/>
    </w:p>
    <w:p w14:paraId="50C7C48F" w14:textId="2BF0B4FD" w:rsidR="00BD7D1C" w:rsidRPr="00BD7D1C" w:rsidRDefault="50FEA3B8" w:rsidP="0006443C">
      <w:pPr>
        <w:shd w:val="clear" w:color="auto" w:fill="DAEEF3" w:themeFill="accent5" w:themeFillTint="33"/>
        <w:jc w:val="both"/>
        <w:rPr>
          <w:rFonts w:ascii="Aptos Narrow" w:hAnsi="Aptos Narrow"/>
        </w:rPr>
      </w:pPr>
      <w:r w:rsidRPr="64F2A71C">
        <w:rPr>
          <w:rFonts w:ascii="Aptos Narrow" w:hAnsi="Aptos Narrow"/>
        </w:rPr>
        <w:t xml:space="preserve">In production the weights are fixed and unchanged; this continues to </w:t>
      </w:r>
      <w:del w:id="1505" w:author="Rishabh Dutt-NE" w:date="2025-03-17T20:32:00Z">
        <w:r w:rsidR="00BD7D1C" w:rsidRPr="64F2A71C" w:rsidDel="50FEA3B8">
          <w:rPr>
            <w:rFonts w:ascii="Aptos Narrow" w:hAnsi="Aptos Narrow"/>
          </w:rPr>
          <w:delText>drive</w:delText>
        </w:r>
      </w:del>
      <w:ins w:id="1506" w:author="Rishabh Dutt-NE" w:date="2025-03-17T20:32:00Z">
        <w:r w:rsidR="5E995969" w:rsidRPr="64F2A71C">
          <w:rPr>
            <w:rFonts w:ascii="Aptos Narrow" w:hAnsi="Aptos Narrow"/>
          </w:rPr>
          <w:t xml:space="preserve"> give</w:t>
        </w:r>
      </w:ins>
      <w:r w:rsidRPr="64F2A71C">
        <w:rPr>
          <w:rFonts w:ascii="Aptos Narrow" w:hAnsi="Aptos Narrow"/>
        </w:rPr>
        <w:t xml:space="preserve"> the highest performance and is most computationally efficient. The model structure is often </w:t>
      </w:r>
      <w:r w:rsidR="66287644" w:rsidRPr="64F2A71C">
        <w:rPr>
          <w:rFonts w:ascii="Aptos Narrow" w:hAnsi="Aptos Narrow"/>
        </w:rPr>
        <w:t>a single</w:t>
      </w:r>
      <w:r w:rsidRPr="64F2A71C">
        <w:rPr>
          <w:rFonts w:ascii="Aptos Narrow" w:hAnsi="Aptos Narrow"/>
        </w:rPr>
        <w:t xml:space="preserve"> layer with different model segments to minimize the </w:t>
      </w:r>
      <w:r w:rsidR="6EC90361" w:rsidRPr="64F2A71C">
        <w:rPr>
          <w:rFonts w:ascii="Aptos Narrow" w:hAnsi="Aptos Narrow"/>
        </w:rPr>
        <w:t>number</w:t>
      </w:r>
      <w:r w:rsidRPr="64F2A71C">
        <w:rPr>
          <w:rFonts w:ascii="Aptos Narrow" w:hAnsi="Aptos Narrow"/>
        </w:rPr>
        <w:t xml:space="preserve"> of degrees of freedom. </w:t>
      </w:r>
    </w:p>
    <w:p w14:paraId="1ACC87DB" w14:textId="77777777" w:rsidR="0090280C" w:rsidRDefault="00BD7D1C" w:rsidP="0006443C">
      <w:pPr>
        <w:shd w:val="clear" w:color="auto" w:fill="DAEEF3" w:themeFill="accent5" w:themeFillTint="33"/>
        <w:jc w:val="both"/>
        <w:rPr>
          <w:rFonts w:ascii="Aptos Narrow" w:hAnsi="Aptos Narrow"/>
        </w:rPr>
      </w:pPr>
      <w:commentRangeStart w:id="1507"/>
      <w:r w:rsidRPr="00BD7D1C">
        <w:rPr>
          <w:rFonts w:ascii="Aptos Narrow" w:hAnsi="Aptos Narrow"/>
        </w:rPr>
        <w:t>The following diagram is a high-level representation of a neural network with a single hidden layer and with the back propagation of the error. Training typically starts with random weights using back propagation of the errors to adjust the weights until the network converges.</w:t>
      </w:r>
      <w:commentRangeEnd w:id="1507"/>
      <w:r w:rsidR="005B0D38">
        <w:rPr>
          <w:rStyle w:val="CommentReference"/>
        </w:rPr>
        <w:commentReference w:id="1507"/>
      </w:r>
    </w:p>
    <w:p w14:paraId="3384913C" w14:textId="77777777" w:rsidR="00090FB1" w:rsidRDefault="00090FB1" w:rsidP="00090FB1">
      <w:pPr>
        <w:shd w:val="clear" w:color="auto" w:fill="DAEEF3" w:themeFill="accent5" w:themeFillTint="33"/>
        <w:rPr>
          <w:rFonts w:ascii="Aptos Narrow" w:hAnsi="Aptos Narrow"/>
        </w:rPr>
      </w:pPr>
    </w:p>
    <w:p w14:paraId="7FC478DE" w14:textId="77777777" w:rsidR="00BD7D1C" w:rsidRDefault="00BD7D1C" w:rsidP="00090FB1">
      <w:pPr>
        <w:shd w:val="clear" w:color="auto" w:fill="DAEEF3" w:themeFill="accent5" w:themeFillTint="33"/>
        <w:rPr>
          <w:ins w:id="1508" w:author="Rishabh Dutt-NE" w:date="2025-03-17T20:35:00Z" w16du:dateUtc="2025-03-17T15:05:00Z"/>
          <w:rFonts w:ascii="Aptos Narrow" w:hAnsi="Aptos Narrow"/>
        </w:rPr>
      </w:pPr>
      <w:r>
        <w:rPr>
          <w:rFonts w:ascii="Aptos Narrow" w:hAnsi="Aptos Narrow"/>
        </w:rPr>
        <w:t xml:space="preserve">               </w:t>
      </w:r>
      <w:r w:rsidR="00F5462C" w:rsidRPr="00A5093F">
        <w:rPr>
          <w:noProof/>
        </w:rPr>
        <w:drawing>
          <wp:inline distT="0" distB="0" distL="0" distR="0" wp14:anchorId="349CDBDE" wp14:editId="00ABA972">
            <wp:extent cx="5324475" cy="288607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4475" cy="2886075"/>
                    </a:xfrm>
                    <a:prstGeom prst="rect">
                      <a:avLst/>
                    </a:prstGeom>
                    <a:noFill/>
                    <a:ln>
                      <a:noFill/>
                    </a:ln>
                  </pic:spPr>
                </pic:pic>
              </a:graphicData>
            </a:graphic>
          </wp:inline>
        </w:drawing>
      </w:r>
    </w:p>
    <w:p w14:paraId="7D6877E2" w14:textId="77777777" w:rsidR="00DE1AE5" w:rsidRDefault="00DE1AE5" w:rsidP="00090FB1">
      <w:pPr>
        <w:shd w:val="clear" w:color="auto" w:fill="DAEEF3" w:themeFill="accent5" w:themeFillTint="33"/>
        <w:rPr>
          <w:ins w:id="1509" w:author="Rishabh Dutt-NE" w:date="2025-03-17T20:35:00Z" w16du:dateUtc="2025-03-17T15:05:00Z"/>
          <w:rFonts w:ascii="Aptos Narrow" w:hAnsi="Aptos Narrow"/>
        </w:rPr>
      </w:pPr>
    </w:p>
    <w:p w14:paraId="0B43FABD" w14:textId="77777777" w:rsidR="00DE1AE5" w:rsidRDefault="00DE1AE5" w:rsidP="00DE1AE5">
      <w:pPr>
        <w:shd w:val="clear" w:color="auto" w:fill="DAEEF3" w:themeFill="accent5" w:themeFillTint="33"/>
        <w:jc w:val="center"/>
        <w:rPr>
          <w:ins w:id="1510" w:author="Rishabh Dutt-NE" w:date="2025-03-17T20:36:00Z" w16du:dateUtc="2025-03-17T15:06:00Z"/>
          <w:rFonts w:ascii="Aptos Narrow" w:hAnsi="Aptos Narrow"/>
        </w:rPr>
      </w:pPr>
    </w:p>
    <w:p w14:paraId="4178F75F" w14:textId="77777777" w:rsidR="00DE1AE5" w:rsidRDefault="00DE1AE5" w:rsidP="00DE1AE5">
      <w:pPr>
        <w:shd w:val="clear" w:color="auto" w:fill="DAEEF3" w:themeFill="accent5" w:themeFillTint="33"/>
        <w:jc w:val="center"/>
        <w:rPr>
          <w:ins w:id="1511" w:author="Rishabh Dutt-NE" w:date="2025-03-17T20:36:00Z" w16du:dateUtc="2025-03-17T15:06:00Z"/>
          <w:rFonts w:ascii="Aptos Narrow" w:hAnsi="Aptos Narrow"/>
        </w:rPr>
      </w:pPr>
    </w:p>
    <w:p w14:paraId="17A05684" w14:textId="77777777" w:rsidR="00DE1AE5" w:rsidRDefault="00DE1AE5" w:rsidP="00DE1AE5">
      <w:pPr>
        <w:shd w:val="clear" w:color="auto" w:fill="DAEEF3" w:themeFill="accent5" w:themeFillTint="33"/>
        <w:jc w:val="center"/>
        <w:rPr>
          <w:ins w:id="1512" w:author="Rishabh Dutt-NE" w:date="2025-03-17T20:36:00Z" w16du:dateUtc="2025-03-17T15:06:00Z"/>
          <w:rFonts w:ascii="Aptos Narrow" w:hAnsi="Aptos Narrow"/>
        </w:rPr>
      </w:pPr>
    </w:p>
    <w:p w14:paraId="2545B3AD" w14:textId="77EB4418" w:rsidR="00DE1AE5" w:rsidRDefault="00DE1AE5">
      <w:pPr>
        <w:shd w:val="clear" w:color="auto" w:fill="DAEEF3" w:themeFill="accent5" w:themeFillTint="33"/>
        <w:jc w:val="center"/>
        <w:rPr>
          <w:rFonts w:ascii="Aptos Narrow" w:hAnsi="Aptos Narrow"/>
        </w:rPr>
        <w:pPrChange w:id="1513" w:author="Rishabh Dutt-NE" w:date="2025-03-17T20:35:00Z" w16du:dateUtc="2025-03-17T15:05:00Z">
          <w:pPr>
            <w:shd w:val="clear" w:color="auto" w:fill="DAEEF3" w:themeFill="accent5" w:themeFillTint="33"/>
          </w:pPr>
        </w:pPrChange>
      </w:pPr>
      <w:ins w:id="1514" w:author="Rishabh Dutt-NE" w:date="2025-03-17T20:35:00Z" w16du:dateUtc="2025-03-17T15:05:00Z">
        <w:r>
          <w:rPr>
            <w:noProof/>
          </w:rPr>
          <w:drawing>
            <wp:inline distT="0" distB="0" distL="0" distR="0" wp14:anchorId="565BC869" wp14:editId="16346D85">
              <wp:extent cx="2482022" cy="2505075"/>
              <wp:effectExtent l="0" t="0" r="0" b="0"/>
              <wp:docPr id="123402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29988" name=""/>
                      <pic:cNvPicPr/>
                    </pic:nvPicPr>
                    <pic:blipFill>
                      <a:blip r:embed="rId21"/>
                      <a:stretch>
                        <a:fillRect/>
                      </a:stretch>
                    </pic:blipFill>
                    <pic:spPr>
                      <a:xfrm>
                        <a:off x="0" y="0"/>
                        <a:ext cx="2497771" cy="2520970"/>
                      </a:xfrm>
                      <a:prstGeom prst="rect">
                        <a:avLst/>
                      </a:prstGeom>
                    </pic:spPr>
                  </pic:pic>
                </a:graphicData>
              </a:graphic>
            </wp:inline>
          </w:drawing>
        </w:r>
      </w:ins>
    </w:p>
    <w:p w14:paraId="2F5DE731" w14:textId="77777777" w:rsidR="00BD7D1C" w:rsidRDefault="00BD7D1C" w:rsidP="00090FB1">
      <w:pPr>
        <w:shd w:val="clear" w:color="auto" w:fill="DAEEF3" w:themeFill="accent5" w:themeFillTint="33"/>
        <w:rPr>
          <w:rFonts w:ascii="Aptos Narrow" w:hAnsi="Aptos Narrow"/>
        </w:rPr>
      </w:pPr>
    </w:p>
    <w:p w14:paraId="407B1718" w14:textId="77777777" w:rsidR="00E04805" w:rsidRDefault="00E04805" w:rsidP="00E04805">
      <w:pPr>
        <w:shd w:val="clear" w:color="auto" w:fill="DAEEF3" w:themeFill="accent5" w:themeFillTint="33"/>
        <w:jc w:val="both"/>
        <w:rPr>
          <w:rFonts w:ascii="Aptos Narrow" w:hAnsi="Aptos Narrow"/>
        </w:rPr>
      </w:pPr>
      <w:del w:id="1515" w:author="Rishabh Dutt-NE" w:date="2025-03-17T20:34:00Z" w16du:dateUtc="2025-03-17T15:04:00Z">
        <w:r w:rsidDel="00DE1AE5">
          <w:rPr>
            <w:rFonts w:ascii="Aptos Narrow" w:hAnsi="Aptos Narrow"/>
          </w:rPr>
          <w:delText xml:space="preserve">Please refer to </w:delText>
        </w:r>
        <w:r w:rsidRPr="00F15DAB" w:rsidDel="00DE1AE5">
          <w:rPr>
            <w:rFonts w:ascii="Aptos Narrow" w:hAnsi="Aptos Narrow"/>
            <w:b/>
            <w:bCs/>
          </w:rPr>
          <w:delText>“FICO Falcon Model Governance US Debit v26 (v2.0)”</w:delText>
        </w:r>
        <w:r w:rsidDel="00DE1AE5">
          <w:rPr>
            <w:rFonts w:ascii="Aptos Narrow" w:hAnsi="Aptos Narrow"/>
            <w:b/>
            <w:bCs/>
          </w:rPr>
          <w:delText xml:space="preserve"> </w:delText>
        </w:r>
        <w:r w:rsidRPr="00F15DAB" w:rsidDel="00DE1AE5">
          <w:rPr>
            <w:rFonts w:ascii="Aptos Narrow" w:hAnsi="Aptos Narrow"/>
          </w:rPr>
          <w:delText>and</w:delText>
        </w:r>
        <w:r w:rsidDel="00DE1AE5">
          <w:rPr>
            <w:rFonts w:ascii="Aptos Narrow" w:hAnsi="Aptos Narrow"/>
            <w:b/>
            <w:bCs/>
          </w:rPr>
          <w:delText xml:space="preserve"> “</w:delText>
        </w:r>
        <w:r w:rsidRPr="00F15DAB" w:rsidDel="00DE1AE5">
          <w:rPr>
            <w:rFonts w:ascii="Aptos Narrow" w:hAnsi="Aptos Narrow"/>
            <w:b/>
            <w:bCs/>
          </w:rPr>
          <w:delText>FICO Falcon Model Governance US Credit v29 (v2.0)</w:delText>
        </w:r>
        <w:r w:rsidDel="00DE1AE5">
          <w:rPr>
            <w:rFonts w:ascii="Aptos Narrow" w:hAnsi="Aptos Narrow"/>
            <w:b/>
            <w:bCs/>
          </w:rPr>
          <w:delText xml:space="preserve">” </w:delText>
        </w:r>
        <w:r w:rsidDel="00DE1AE5">
          <w:rPr>
            <w:rFonts w:ascii="Aptos Narrow" w:hAnsi="Aptos Narrow"/>
          </w:rPr>
          <w:delText xml:space="preserve">for further details. </w:delText>
        </w:r>
      </w:del>
    </w:p>
    <w:p w14:paraId="4D31DAD2" w14:textId="77777777" w:rsidR="00090FB1" w:rsidRDefault="00090FB1" w:rsidP="00090FB1">
      <w:pPr>
        <w:shd w:val="clear" w:color="auto" w:fill="DAEEF3" w:themeFill="accent5" w:themeFillTint="33"/>
        <w:rPr>
          <w:rFonts w:ascii="Aptos Narrow" w:hAnsi="Aptos Narrow"/>
        </w:rPr>
      </w:pPr>
    </w:p>
    <w:bookmarkEnd w:id="1501"/>
    <w:p w14:paraId="0CA481BC" w14:textId="77777777" w:rsidR="00837F41" w:rsidRDefault="00837F41" w:rsidP="00090FB1">
      <w:pPr>
        <w:rPr>
          <w:lang w:eastAsia="en-US"/>
        </w:rPr>
      </w:pPr>
    </w:p>
    <w:p w14:paraId="1E11BBCD" w14:textId="77777777" w:rsidR="003F6733" w:rsidRPr="003F6733" w:rsidRDefault="00361CC7" w:rsidP="00361CC7">
      <w:pPr>
        <w:pStyle w:val="Heading4"/>
        <w:numPr>
          <w:ilvl w:val="0"/>
          <w:numId w:val="0"/>
        </w:numPr>
        <w:ind w:left="864" w:hanging="864"/>
        <w:rPr>
          <w:lang w:eastAsia="en-US"/>
        </w:rPr>
      </w:pPr>
      <w:r>
        <w:rPr>
          <w:lang w:eastAsia="en-US"/>
        </w:rPr>
        <w:t xml:space="preserve">3.1.1.3 </w:t>
      </w:r>
      <w:r w:rsidR="003F6733">
        <w:rPr>
          <w:lang w:eastAsia="en-US"/>
        </w:rPr>
        <w:t>Alternative Approaches Explored</w:t>
      </w:r>
    </w:p>
    <w:p w14:paraId="295E6B49" w14:textId="77777777" w:rsidR="009528FC" w:rsidRPr="009528FC" w:rsidRDefault="009528FC" w:rsidP="009528FC">
      <w:pPr>
        <w:rPr>
          <w:rStyle w:val="SubtleEmphasis"/>
        </w:rPr>
      </w:pPr>
      <w:r w:rsidRPr="009528FC">
        <w:rPr>
          <w:rStyle w:val="SubtleEmphasis"/>
        </w:rPr>
        <w:t xml:space="preserve">Describe how the selected model theory/methodology (and estimation technique, if applicable) compares with industry practices for similar models and provide rigorous support for a selected approach that is non-standard or innovative. Provide references to industry and academic publications supporting the choice of this modeling methodology. </w:t>
      </w:r>
    </w:p>
    <w:p w14:paraId="264691C2" w14:textId="77777777" w:rsidR="009528FC" w:rsidRDefault="009528FC" w:rsidP="009528FC">
      <w:pPr>
        <w:rPr>
          <w:rStyle w:val="SubtleEmphasis"/>
        </w:rPr>
      </w:pPr>
    </w:p>
    <w:p w14:paraId="7C5288D4" w14:textId="77777777" w:rsidR="009528FC" w:rsidRPr="009528FC" w:rsidRDefault="47404B11" w:rsidP="009528FC">
      <w:pPr>
        <w:rPr>
          <w:rStyle w:val="SubtleEmphasis"/>
        </w:rPr>
      </w:pPr>
      <w:r w:rsidRPr="64F2A71C">
        <w:rPr>
          <w:rStyle w:val="SubtleEmphasis"/>
        </w:rPr>
        <w:t xml:space="preserve">Describe alternative modeling approaches (including alternative estimation/numerical techniques, if applicable) that were considered and why they were not selected. Provide references to industry and academic publications discussing </w:t>
      </w:r>
      <w:proofErr w:type="gramStart"/>
      <w:r w:rsidRPr="64F2A71C">
        <w:rPr>
          <w:rStyle w:val="SubtleEmphasis"/>
        </w:rPr>
        <w:t>the alternative</w:t>
      </w:r>
      <w:proofErr w:type="gramEnd"/>
      <w:r w:rsidRPr="64F2A71C">
        <w:rPr>
          <w:rStyle w:val="SubtleEmphasis"/>
        </w:rPr>
        <w:t xml:space="preserve"> methodologies.</w:t>
      </w:r>
    </w:p>
    <w:p w14:paraId="0558268E" w14:textId="77777777" w:rsidR="009528FC" w:rsidRDefault="009528FC" w:rsidP="009528FC">
      <w:pPr>
        <w:rPr>
          <w:rStyle w:val="SubtleEmphasis"/>
        </w:rPr>
      </w:pPr>
    </w:p>
    <w:p w14:paraId="21CBBAAD" w14:textId="77777777" w:rsidR="009528FC" w:rsidRPr="009528FC" w:rsidRDefault="009528FC" w:rsidP="009528FC">
      <w:pPr>
        <w:rPr>
          <w:rStyle w:val="SubtleEmphasis"/>
        </w:rPr>
      </w:pPr>
      <w:r w:rsidRPr="00430B2B">
        <w:rPr>
          <w:rStyle w:val="SubtleEmphasis"/>
          <w:u w:val="single"/>
        </w:rPr>
        <w:t xml:space="preserve">For machine learning </w:t>
      </w:r>
      <w:r w:rsidR="00430B2B">
        <w:rPr>
          <w:rStyle w:val="SubtleEmphasis"/>
          <w:u w:val="single"/>
        </w:rPr>
        <w:t xml:space="preserve">(ML) </w:t>
      </w:r>
      <w:r w:rsidRPr="00430B2B">
        <w:rPr>
          <w:rStyle w:val="SubtleEmphasis"/>
          <w:u w:val="single"/>
        </w:rPr>
        <w:t>models</w:t>
      </w:r>
      <w:r w:rsidRPr="009528FC">
        <w:rPr>
          <w:rStyle w:val="SubtleEmphasis"/>
        </w:rPr>
        <w:t xml:space="preserve">, provide performance comparison between the self-explanatory model and the selected ML model and a discussion on the trade-offs between model performance and transparency/interpretability. If a self-explanatory model is viable, also provide analysis/test/comparison results with related data/scripts/outputs if any to support the discussion. </w:t>
      </w:r>
    </w:p>
    <w:p w14:paraId="1FC55551" w14:textId="77777777" w:rsidR="009528FC" w:rsidRDefault="009528FC" w:rsidP="009528FC">
      <w:pPr>
        <w:rPr>
          <w:rStyle w:val="SubtleEmphasis"/>
        </w:rPr>
      </w:pPr>
    </w:p>
    <w:p w14:paraId="7066CF6D" w14:textId="77777777" w:rsidR="003F6733" w:rsidRDefault="009528FC" w:rsidP="009528FC">
      <w:pPr>
        <w:rPr>
          <w:rStyle w:val="SubtleEmphasis"/>
        </w:rPr>
      </w:pPr>
      <w:r w:rsidRPr="009528FC">
        <w:rPr>
          <w:rStyle w:val="SubtleEmphasis"/>
        </w:rPr>
        <w:t xml:space="preserve">Provide a comparative narrative for the selected ML model vs. other comparable/state-of-the-art methodologies with a discussion on the advantages and disadvantages of the selected ML model vs. </w:t>
      </w:r>
      <w:proofErr w:type="gramStart"/>
      <w:r w:rsidRPr="009528FC">
        <w:rPr>
          <w:rStyle w:val="SubtleEmphasis"/>
        </w:rPr>
        <w:t>the alternatives</w:t>
      </w:r>
      <w:proofErr w:type="gramEnd"/>
      <w:r w:rsidRPr="009528FC">
        <w:rPr>
          <w:rStyle w:val="SubtleEmphasis"/>
        </w:rPr>
        <w:t>.</w:t>
      </w:r>
    </w:p>
    <w:p w14:paraId="333081FC" w14:textId="77777777" w:rsidR="003F6733" w:rsidRDefault="003F6733" w:rsidP="003F6733">
      <w:pPr>
        <w:rPr>
          <w:rStyle w:val="SubtleEmphasis"/>
        </w:rPr>
      </w:pPr>
    </w:p>
    <w:p w14:paraId="66F75DE9" w14:textId="77777777" w:rsidR="003F6733" w:rsidRDefault="003F6733" w:rsidP="003F6733">
      <w:pPr>
        <w:shd w:val="clear" w:color="auto" w:fill="DAEEF3" w:themeFill="accent5" w:themeFillTint="33"/>
        <w:rPr>
          <w:rFonts w:ascii="Aptos Narrow" w:hAnsi="Aptos Narrow"/>
        </w:rPr>
      </w:pPr>
      <w:bookmarkStart w:id="1516" w:name="OLE_LINK39"/>
      <w:r>
        <w:rPr>
          <w:rFonts w:ascii="Aptos Narrow" w:hAnsi="Aptos Narrow"/>
        </w:rPr>
        <w:t xml:space="preserve">Model Owner: </w:t>
      </w:r>
      <w:r w:rsidR="00C719C8">
        <w:rPr>
          <w:rFonts w:ascii="Aptos Narrow" w:hAnsi="Aptos Narrow"/>
        </w:rPr>
        <w:t xml:space="preserve"> </w:t>
      </w:r>
    </w:p>
    <w:p w14:paraId="3ADAAAC8" w14:textId="77777777" w:rsidR="00587399" w:rsidRDefault="00587399" w:rsidP="003F6733">
      <w:pPr>
        <w:shd w:val="clear" w:color="auto" w:fill="DAEEF3" w:themeFill="accent5" w:themeFillTint="33"/>
        <w:rPr>
          <w:rFonts w:ascii="Aptos Narrow" w:hAnsi="Aptos Narrow"/>
        </w:rPr>
      </w:pPr>
    </w:p>
    <w:p w14:paraId="71D68D26" w14:textId="77777777" w:rsidR="00AF3530" w:rsidRPr="00AF3530" w:rsidRDefault="00AF3530" w:rsidP="0006443C">
      <w:pPr>
        <w:shd w:val="clear" w:color="auto" w:fill="DAEEF3" w:themeFill="accent5" w:themeFillTint="33"/>
        <w:jc w:val="both"/>
        <w:rPr>
          <w:rFonts w:ascii="Aptos Narrow" w:hAnsi="Aptos Narrow"/>
        </w:rPr>
      </w:pPr>
      <w:r w:rsidRPr="00AF3530">
        <w:rPr>
          <w:rFonts w:ascii="Aptos Narrow" w:hAnsi="Aptos Narrow"/>
        </w:rPr>
        <w:t xml:space="preserve">The FICO Fraud Analytics team is committed to model evolution and innovation having applied for more than 110 patents for fraud analytic techniques and receiving approval for over 75 of them. </w:t>
      </w:r>
    </w:p>
    <w:p w14:paraId="4EF1EA7B" w14:textId="77777777" w:rsidR="00AF3530" w:rsidRDefault="00AF3530" w:rsidP="0006443C">
      <w:pPr>
        <w:shd w:val="clear" w:color="auto" w:fill="DAEEF3" w:themeFill="accent5" w:themeFillTint="33"/>
        <w:jc w:val="both"/>
        <w:rPr>
          <w:rFonts w:ascii="Aptos Narrow" w:hAnsi="Aptos Narrow"/>
        </w:rPr>
      </w:pPr>
      <w:r w:rsidRPr="00AF3530">
        <w:rPr>
          <w:rFonts w:ascii="Aptos Narrow" w:hAnsi="Aptos Narrow"/>
        </w:rPr>
        <w:lastRenderedPageBreak/>
        <w:t xml:space="preserve">The team constantly revisits its modeling techniques, bringing in new modeling components and technologies into Falcon models. Over the years, many data mining and machine learning techniques have been extensively explored in consortium model builds. FICO modeling has focused on two main modeling categories, the unsupervised/semi-supervised solutions and more sophisticated supervised modeling solutions. </w:t>
      </w:r>
    </w:p>
    <w:p w14:paraId="31BD5E4E" w14:textId="77777777" w:rsidR="00E3263B" w:rsidRPr="00AF3530" w:rsidRDefault="00E3263B" w:rsidP="0006443C">
      <w:pPr>
        <w:shd w:val="clear" w:color="auto" w:fill="DAEEF3" w:themeFill="accent5" w:themeFillTint="33"/>
        <w:jc w:val="both"/>
        <w:rPr>
          <w:rFonts w:ascii="Aptos Narrow" w:hAnsi="Aptos Narrow"/>
        </w:rPr>
      </w:pPr>
    </w:p>
    <w:p w14:paraId="48D7A636" w14:textId="71395E51" w:rsidR="00AF3530" w:rsidRDefault="00AF3530" w:rsidP="0006443C">
      <w:pPr>
        <w:shd w:val="clear" w:color="auto" w:fill="DAEEF3" w:themeFill="accent5" w:themeFillTint="33"/>
        <w:jc w:val="both"/>
        <w:rPr>
          <w:rFonts w:ascii="Aptos Narrow" w:hAnsi="Aptos Narrow"/>
        </w:rPr>
      </w:pPr>
      <w:r w:rsidRPr="00AF3530">
        <w:rPr>
          <w:rFonts w:ascii="Aptos Narrow" w:hAnsi="Aptos Narrow"/>
        </w:rPr>
        <w:t xml:space="preserve">The unsupervised/semi-supervised modeling includes outlier detection, Principal Component Analysis (PCA), and self-calibrating models. This solution is mostly targeted </w:t>
      </w:r>
      <w:del w:id="1517" w:author="Rishabh Dutt-NE" w:date="2025-03-17T20:40:00Z" w16du:dateUtc="2025-03-17T15:10:00Z">
        <w:r w:rsidRPr="00AF3530" w:rsidDel="00DE1AE5">
          <w:rPr>
            <w:rFonts w:ascii="Aptos Narrow" w:hAnsi="Aptos Narrow"/>
          </w:rPr>
          <w:delText>to</w:delText>
        </w:r>
      </w:del>
      <w:ins w:id="1518" w:author="Rishabh Dutt-NE" w:date="2025-03-17T20:40:00Z" w16du:dateUtc="2025-03-17T15:10:00Z">
        <w:r w:rsidR="00DE1AE5">
          <w:rPr>
            <w:rFonts w:ascii="Aptos Narrow" w:hAnsi="Aptos Narrow"/>
          </w:rPr>
          <w:t xml:space="preserve"> at</w:t>
        </w:r>
      </w:ins>
      <w:r w:rsidRPr="00AF3530">
        <w:rPr>
          <w:rFonts w:ascii="Aptos Narrow" w:hAnsi="Aptos Narrow"/>
        </w:rPr>
        <w:t xml:space="preserve"> emerging markets, where data availability is an issue and fraud tagging </w:t>
      </w:r>
      <w:del w:id="1519" w:author="Rishabh Dutt-NE" w:date="2025-03-17T20:40:00Z" w16du:dateUtc="2025-03-17T15:10:00Z">
        <w:r w:rsidRPr="00AF3530" w:rsidDel="00DE1AE5">
          <w:rPr>
            <w:rFonts w:ascii="Aptos Narrow" w:hAnsi="Aptos Narrow"/>
          </w:rPr>
          <w:delText>is</w:delText>
        </w:r>
      </w:del>
      <w:ins w:id="1520" w:author="Rishabh Dutt-NE" w:date="2025-03-17T20:40:00Z" w16du:dateUtc="2025-03-17T15:10:00Z">
        <w:r w:rsidR="00DE1AE5">
          <w:rPr>
            <w:rFonts w:ascii="Aptos Narrow" w:hAnsi="Aptos Narrow"/>
          </w:rPr>
          <w:t xml:space="preserve"> are</w:t>
        </w:r>
      </w:ins>
      <w:r w:rsidRPr="00AF3530">
        <w:rPr>
          <w:rFonts w:ascii="Aptos Narrow" w:hAnsi="Aptos Narrow"/>
        </w:rPr>
        <w:t xml:space="preserve"> not accurate. Therefore, data is insufficient to build a supervised model, and self-calibrating technology is used in building an outlier model relying on learning outlier values in real-time. Generally, the implementation of the outlier detection models is efficient, but the model performance is lower than the supervised model such as a Neural Network. </w:t>
      </w:r>
    </w:p>
    <w:p w14:paraId="14103139" w14:textId="77777777" w:rsidR="00E3263B" w:rsidRPr="00AF3530" w:rsidRDefault="00E3263B" w:rsidP="0006443C">
      <w:pPr>
        <w:shd w:val="clear" w:color="auto" w:fill="DAEEF3" w:themeFill="accent5" w:themeFillTint="33"/>
        <w:jc w:val="both"/>
        <w:rPr>
          <w:rFonts w:ascii="Aptos Narrow" w:hAnsi="Aptos Narrow"/>
        </w:rPr>
      </w:pPr>
    </w:p>
    <w:p w14:paraId="4C3D15BF" w14:textId="55E5108D" w:rsidR="000D1CB6" w:rsidRDefault="00AF3530" w:rsidP="0006443C">
      <w:pPr>
        <w:shd w:val="clear" w:color="auto" w:fill="DAEEF3" w:themeFill="accent5" w:themeFillTint="33"/>
        <w:jc w:val="both"/>
        <w:rPr>
          <w:rFonts w:ascii="Aptos Narrow" w:hAnsi="Aptos Narrow"/>
        </w:rPr>
      </w:pPr>
      <w:r w:rsidRPr="00AF3530">
        <w:rPr>
          <w:rFonts w:ascii="Aptos Narrow" w:hAnsi="Aptos Narrow"/>
        </w:rPr>
        <w:t xml:space="preserve">FICO’s supervised models are built on unrivaled data consortiums. FICO collects financial data from banks around the world. With well-designed data specifications, FICO collects rich </w:t>
      </w:r>
      <w:r w:rsidR="00875735" w:rsidRPr="00AF3530">
        <w:rPr>
          <w:rFonts w:ascii="Aptos Narrow" w:hAnsi="Aptos Narrow"/>
        </w:rPr>
        <w:t>transactions</w:t>
      </w:r>
      <w:r w:rsidRPr="00AF3530">
        <w:rPr>
          <w:rFonts w:ascii="Aptos Narrow" w:hAnsi="Aptos Narrow"/>
        </w:rPr>
        <w:t xml:space="preserve"> and fraud information that provides great value in fraud detection. Beyond Neural Network models, FICO scientists have studied Logistic Regression, Support Vector Machines (SVM), Genetic Algorithms (GA), and many bagging and boosting learning algorithms in building Ensemble models. These alternative techniques have been found to be impractical in fraud detection due to excessive training time and computational cost (CPU and memory usage). Many of those modeling techniques are computationally expensive to score transactions in real-time when compared to Neural Network models.</w:t>
      </w:r>
    </w:p>
    <w:p w14:paraId="5E782982" w14:textId="77777777" w:rsidR="000D1CB6" w:rsidRDefault="000D1CB6" w:rsidP="0006443C">
      <w:pPr>
        <w:shd w:val="clear" w:color="auto" w:fill="DAEEF3" w:themeFill="accent5" w:themeFillTint="33"/>
        <w:jc w:val="both"/>
        <w:rPr>
          <w:rFonts w:ascii="Aptos Narrow" w:hAnsi="Aptos Narrow"/>
        </w:rPr>
      </w:pPr>
    </w:p>
    <w:p w14:paraId="7852442E" w14:textId="77777777" w:rsidR="00AE2F75" w:rsidRDefault="0AD1780C" w:rsidP="0006443C">
      <w:pPr>
        <w:shd w:val="clear" w:color="auto" w:fill="DAEEF3" w:themeFill="accent5" w:themeFillTint="33"/>
        <w:jc w:val="both"/>
        <w:rPr>
          <w:ins w:id="1521" w:author="Uttam Kumar Gupta-NE" w:date="2025-03-18T04:41:00Z" w16du:dateUtc="2025-03-18T11:41:00Z"/>
          <w:rFonts w:ascii="Aptos Narrow" w:hAnsi="Aptos Narrow"/>
        </w:rPr>
      </w:pPr>
      <w:r w:rsidRPr="64F2A71C">
        <w:rPr>
          <w:rFonts w:ascii="Aptos Narrow" w:hAnsi="Aptos Narrow"/>
        </w:rPr>
        <w:t xml:space="preserve">Falcon models use Neural Networks because of their high performance and efficiency in processing transactions in real-time. The seamless integration with the Falcon software makes it highly efficient to provide </w:t>
      </w:r>
      <w:r w:rsidR="6EC90361" w:rsidRPr="64F2A71C">
        <w:rPr>
          <w:rFonts w:ascii="Aptos Narrow" w:hAnsi="Aptos Narrow"/>
        </w:rPr>
        <w:t>real-time</w:t>
      </w:r>
      <w:r w:rsidRPr="64F2A71C">
        <w:rPr>
          <w:rFonts w:ascii="Aptos Narrow" w:hAnsi="Aptos Narrow"/>
        </w:rPr>
        <w:t xml:space="preserve"> solutions for our consortium members.</w:t>
      </w:r>
    </w:p>
    <w:p w14:paraId="06904C9F" w14:textId="77777777" w:rsidR="00AE2F75" w:rsidRDefault="00AE2F75" w:rsidP="0006443C">
      <w:pPr>
        <w:shd w:val="clear" w:color="auto" w:fill="DAEEF3" w:themeFill="accent5" w:themeFillTint="33"/>
        <w:jc w:val="both"/>
        <w:rPr>
          <w:ins w:id="1522" w:author="Uttam Kumar Gupta-NE" w:date="2025-03-18T04:41:00Z" w16du:dateUtc="2025-03-18T11:41:00Z"/>
          <w:rFonts w:ascii="Aptos Narrow" w:hAnsi="Aptos Narrow"/>
        </w:rPr>
      </w:pPr>
    </w:p>
    <w:p w14:paraId="7412C6B4" w14:textId="57B0102A" w:rsidR="00AE2F75" w:rsidRPr="00AE2F75" w:rsidRDefault="00AE2F75" w:rsidP="00AE2F75">
      <w:pPr>
        <w:shd w:val="clear" w:color="auto" w:fill="DAEEF3" w:themeFill="accent5" w:themeFillTint="33"/>
        <w:jc w:val="both"/>
        <w:rPr>
          <w:ins w:id="1523" w:author="Uttam Kumar Gupta-NE" w:date="2025-03-18T04:41:00Z"/>
          <w:rFonts w:ascii="Aptos Narrow" w:hAnsi="Aptos Narrow"/>
        </w:rPr>
      </w:pPr>
      <w:ins w:id="1524" w:author="Uttam Kumar Gupta-NE" w:date="2025-03-18T04:42:00Z" w16du:dateUtc="2025-03-18T11:42:00Z">
        <w:r>
          <w:rPr>
            <w:rFonts w:ascii="Aptos Narrow" w:hAnsi="Aptos Narrow"/>
          </w:rPr>
          <w:t>A</w:t>
        </w:r>
      </w:ins>
      <w:ins w:id="1525" w:author="Uttam Kumar Gupta-NE" w:date="2025-03-18T04:41:00Z">
        <w:r w:rsidRPr="00AE2F75">
          <w:rPr>
            <w:rFonts w:ascii="Aptos Narrow" w:hAnsi="Aptos Narrow"/>
          </w:rPr>
          <w:t xml:space="preserve"> Neural Network model</w:t>
        </w:r>
      </w:ins>
      <w:ins w:id="1526" w:author="Uttam Kumar Gupta-NE" w:date="2025-03-18T04:42:00Z" w16du:dateUtc="2025-03-18T11:42:00Z">
        <w:r>
          <w:rPr>
            <w:rFonts w:ascii="Aptos Narrow" w:hAnsi="Aptos Narrow"/>
          </w:rPr>
          <w:t xml:space="preserve"> was compared</w:t>
        </w:r>
      </w:ins>
      <w:ins w:id="1527" w:author="Uttam Kumar Gupta-NE" w:date="2025-03-18T04:41:00Z">
        <w:r w:rsidRPr="00AE2F75">
          <w:rPr>
            <w:rFonts w:ascii="Aptos Narrow" w:hAnsi="Aptos Narrow"/>
          </w:rPr>
          <w:t xml:space="preserve"> with a Random Forest model</w:t>
        </w:r>
      </w:ins>
      <w:ins w:id="1528" w:author="Uttam Kumar Gupta-NE" w:date="2025-03-18T04:43:00Z" w16du:dateUtc="2025-03-18T11:43:00Z">
        <w:r>
          <w:rPr>
            <w:rFonts w:ascii="Aptos Narrow" w:hAnsi="Aptos Narrow"/>
          </w:rPr>
          <w:t xml:space="preserve"> by FICO.</w:t>
        </w:r>
      </w:ins>
      <w:ins w:id="1529" w:author="Uttam Kumar Gupta-NE" w:date="2025-03-18T04:42:00Z" w16du:dateUtc="2025-03-18T11:42:00Z">
        <w:r>
          <w:rPr>
            <w:rFonts w:ascii="Aptos Narrow" w:hAnsi="Aptos Narrow"/>
          </w:rPr>
          <w:t xml:space="preserve"> It was</w:t>
        </w:r>
      </w:ins>
      <w:ins w:id="1530" w:author="Uttam Kumar Gupta-NE" w:date="2025-03-18T04:41:00Z">
        <w:r w:rsidRPr="00AE2F75">
          <w:rPr>
            <w:rFonts w:ascii="Aptos Narrow" w:hAnsi="Aptos Narrow"/>
          </w:rPr>
          <w:t xml:space="preserve"> observed</w:t>
        </w:r>
      </w:ins>
      <w:ins w:id="1531" w:author="Uttam Kumar Gupta-NE" w:date="2025-03-18T04:42:00Z" w16du:dateUtc="2025-03-18T11:42:00Z">
        <w:r>
          <w:rPr>
            <w:rFonts w:ascii="Aptos Narrow" w:hAnsi="Aptos Narrow"/>
          </w:rPr>
          <w:t xml:space="preserve"> that</w:t>
        </w:r>
      </w:ins>
      <w:ins w:id="1532" w:author="Uttam Kumar Gupta-NE" w:date="2025-03-18T04:41:00Z">
        <w:r w:rsidRPr="00AE2F75">
          <w:rPr>
            <w:rFonts w:ascii="Aptos Narrow" w:hAnsi="Aptos Narrow"/>
          </w:rPr>
          <w:t xml:space="preserve"> the Neural Network model</w:t>
        </w:r>
      </w:ins>
      <w:ins w:id="1533" w:author="Uttam Kumar Gupta-NE" w:date="2025-03-18T04:43:00Z" w16du:dateUtc="2025-03-18T11:43:00Z">
        <w:r>
          <w:rPr>
            <w:rFonts w:ascii="Aptos Narrow" w:hAnsi="Aptos Narrow"/>
          </w:rPr>
          <w:t xml:space="preserve"> performed better.</w:t>
        </w:r>
      </w:ins>
    </w:p>
    <w:p w14:paraId="0E781CBD" w14:textId="17C46633" w:rsidR="00AE2F75" w:rsidRDefault="00AE2F75" w:rsidP="0006443C">
      <w:pPr>
        <w:shd w:val="clear" w:color="auto" w:fill="DAEEF3" w:themeFill="accent5" w:themeFillTint="33"/>
        <w:jc w:val="both"/>
        <w:rPr>
          <w:ins w:id="1534" w:author="Uttam Kumar Gupta-NE" w:date="2025-03-18T04:41:00Z" w16du:dateUtc="2025-03-18T11:41:00Z"/>
          <w:rFonts w:ascii="Aptos Narrow" w:hAnsi="Aptos Narrow"/>
        </w:rPr>
      </w:pPr>
    </w:p>
    <w:p w14:paraId="42DD5A5C" w14:textId="282FE197" w:rsidR="000D1CB6" w:rsidRDefault="00AE2F75">
      <w:pPr>
        <w:shd w:val="clear" w:color="auto" w:fill="DAEEF3" w:themeFill="accent5" w:themeFillTint="33"/>
        <w:jc w:val="center"/>
        <w:rPr>
          <w:rFonts w:ascii="Aptos Narrow" w:hAnsi="Aptos Narrow"/>
        </w:rPr>
        <w:pPrChange w:id="1535" w:author="Uttam Kumar Gupta-NE" w:date="2025-03-18T04:41:00Z" w16du:dateUtc="2025-03-18T11:41:00Z">
          <w:pPr>
            <w:shd w:val="clear" w:color="auto" w:fill="DAEEF3" w:themeFill="accent5" w:themeFillTint="33"/>
            <w:jc w:val="both"/>
          </w:pPr>
        </w:pPrChange>
      </w:pPr>
      <w:ins w:id="1536" w:author="Uttam Kumar Gupta-NE" w:date="2025-03-18T04:41:00Z" w16du:dateUtc="2025-03-18T11:41:00Z">
        <w:r>
          <w:rPr>
            <w:noProof/>
          </w:rPr>
          <w:drawing>
            <wp:inline distT="0" distB="0" distL="0" distR="0" wp14:anchorId="7C220E4C" wp14:editId="33302932">
              <wp:extent cx="4638819" cy="2676525"/>
              <wp:effectExtent l="0" t="0" r="9525" b="0"/>
              <wp:docPr id="62103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36336" name=""/>
                      <pic:cNvPicPr/>
                    </pic:nvPicPr>
                    <pic:blipFill>
                      <a:blip r:embed="rId22"/>
                      <a:stretch>
                        <a:fillRect/>
                      </a:stretch>
                    </pic:blipFill>
                    <pic:spPr>
                      <a:xfrm>
                        <a:off x="0" y="0"/>
                        <a:ext cx="4638819" cy="2676525"/>
                      </a:xfrm>
                      <a:prstGeom prst="rect">
                        <a:avLst/>
                      </a:prstGeom>
                    </pic:spPr>
                  </pic:pic>
                </a:graphicData>
              </a:graphic>
            </wp:inline>
          </w:drawing>
        </w:r>
      </w:ins>
    </w:p>
    <w:p w14:paraId="56B1C928" w14:textId="3919A731" w:rsidR="00CA7A54" w:rsidRPr="00CA7A54" w:rsidRDefault="00CA7A54" w:rsidP="00CA7A54">
      <w:pPr>
        <w:shd w:val="clear" w:color="auto" w:fill="DAEEF3" w:themeFill="accent5" w:themeFillTint="33"/>
        <w:rPr>
          <w:ins w:id="1537" w:author="Uttam Kumar Gupta-NE" w:date="2025-03-18T04:46:00Z"/>
          <w:rFonts w:ascii="Aptos Narrow" w:hAnsi="Aptos Narrow"/>
        </w:rPr>
      </w:pPr>
    </w:p>
    <w:p w14:paraId="7D7EE190" w14:textId="66E5B819" w:rsidR="00CA7A54" w:rsidRPr="00CA7A54" w:rsidRDefault="00CA7A54" w:rsidP="00CA7A54">
      <w:pPr>
        <w:shd w:val="clear" w:color="auto" w:fill="DAEEF3" w:themeFill="accent5" w:themeFillTint="33"/>
        <w:rPr>
          <w:ins w:id="1538" w:author="Uttam Kumar Gupta-NE" w:date="2025-03-18T04:46:00Z"/>
          <w:rFonts w:ascii="Aptos Narrow" w:hAnsi="Aptos Narrow"/>
        </w:rPr>
      </w:pPr>
      <w:ins w:id="1539" w:author="Uttam Kumar Gupta-NE" w:date="2025-03-18T04:46:00Z">
        <w:r w:rsidRPr="00CA7A54">
          <w:rPr>
            <w:rFonts w:ascii="Aptos Narrow" w:hAnsi="Aptos Narrow"/>
          </w:rPr>
          <w:t>FICO compared Neural Networks model with a logistic regression model</w:t>
        </w:r>
      </w:ins>
      <w:ins w:id="1540" w:author="Uttam Kumar Gupta-NE" w:date="2025-03-18T04:46:00Z" w16du:dateUtc="2025-03-18T11:46:00Z">
        <w:r>
          <w:rPr>
            <w:rFonts w:ascii="Aptos Narrow" w:hAnsi="Aptos Narrow"/>
          </w:rPr>
          <w:t>. While comparing</w:t>
        </w:r>
      </w:ins>
      <w:ins w:id="1541" w:author="Uttam Kumar Gupta-NE" w:date="2025-03-18T04:49:00Z" w16du:dateUtc="2025-03-18T11:49:00Z">
        <w:r>
          <w:rPr>
            <w:rFonts w:ascii="Aptos Narrow" w:hAnsi="Aptos Narrow"/>
          </w:rPr>
          <w:t xml:space="preserve"> the two models,</w:t>
        </w:r>
      </w:ins>
      <w:ins w:id="1542" w:author="Uttam Kumar Gupta-NE" w:date="2025-03-18T04:46:00Z" w16du:dateUtc="2025-03-18T11:46:00Z">
        <w:r>
          <w:rPr>
            <w:rFonts w:ascii="Aptos Narrow" w:hAnsi="Aptos Narrow"/>
          </w:rPr>
          <w:t xml:space="preserve"> </w:t>
        </w:r>
      </w:ins>
      <w:ins w:id="1543" w:author="Uttam Kumar Gupta-NE" w:date="2025-03-18T04:47:00Z" w16du:dateUtc="2025-03-18T11:47:00Z">
        <w:r>
          <w:rPr>
            <w:rFonts w:ascii="Aptos Narrow" w:hAnsi="Aptos Narrow"/>
          </w:rPr>
          <w:t>it was</w:t>
        </w:r>
      </w:ins>
      <w:ins w:id="1544" w:author="Uttam Kumar Gupta-NE" w:date="2025-03-18T04:46:00Z">
        <w:r w:rsidRPr="00CA7A54">
          <w:rPr>
            <w:rFonts w:ascii="Aptos Narrow" w:hAnsi="Aptos Narrow"/>
          </w:rPr>
          <w:t xml:space="preserve"> observed</w:t>
        </w:r>
      </w:ins>
      <w:ins w:id="1545" w:author="Uttam Kumar Gupta-NE" w:date="2025-03-18T04:49:00Z" w16du:dateUtc="2025-03-18T11:49:00Z">
        <w:r>
          <w:rPr>
            <w:rFonts w:ascii="Aptos Narrow" w:hAnsi="Aptos Narrow"/>
          </w:rPr>
          <w:t xml:space="preserve"> that there were</w:t>
        </w:r>
      </w:ins>
      <w:ins w:id="1546" w:author="Uttam Kumar Gupta-NE" w:date="2025-03-18T04:46:00Z">
        <w:r w:rsidRPr="00CA7A54">
          <w:rPr>
            <w:rFonts w:ascii="Aptos Narrow" w:hAnsi="Aptos Narrow"/>
          </w:rPr>
          <w:t xml:space="preserve"> significant performance gains using Neural Networks.</w:t>
        </w:r>
      </w:ins>
    </w:p>
    <w:p w14:paraId="60CB58CD" w14:textId="6E487D9D" w:rsidR="00CA7A54" w:rsidRDefault="00CA7A54" w:rsidP="00AF3530">
      <w:pPr>
        <w:shd w:val="clear" w:color="auto" w:fill="DAEEF3" w:themeFill="accent5" w:themeFillTint="33"/>
        <w:rPr>
          <w:ins w:id="1547" w:author="Uttam Kumar Gupta-NE" w:date="2025-03-18T04:45:00Z" w16du:dateUtc="2025-03-18T11:45:00Z"/>
          <w:rFonts w:ascii="Aptos Narrow" w:hAnsi="Aptos Narrow"/>
        </w:rPr>
      </w:pPr>
    </w:p>
    <w:p w14:paraId="3C7EE453" w14:textId="69E70FC3" w:rsidR="00CA7A54" w:rsidRDefault="00CA7A54">
      <w:pPr>
        <w:shd w:val="clear" w:color="auto" w:fill="DAEEF3" w:themeFill="accent5" w:themeFillTint="33"/>
        <w:jc w:val="center"/>
        <w:rPr>
          <w:ins w:id="1548" w:author="Uttam Kumar Gupta-NE" w:date="2025-03-18T04:45:00Z" w16du:dateUtc="2025-03-18T11:45:00Z"/>
          <w:rFonts w:ascii="Aptos Narrow" w:hAnsi="Aptos Narrow"/>
        </w:rPr>
        <w:pPrChange w:id="1549" w:author="Uttam Kumar Gupta-NE" w:date="2025-03-18T04:45:00Z" w16du:dateUtc="2025-03-18T11:45:00Z">
          <w:pPr>
            <w:shd w:val="clear" w:color="auto" w:fill="DAEEF3" w:themeFill="accent5" w:themeFillTint="33"/>
          </w:pPr>
        </w:pPrChange>
      </w:pPr>
      <w:ins w:id="1550" w:author="Uttam Kumar Gupta-NE" w:date="2025-03-18T04:45:00Z" w16du:dateUtc="2025-03-18T11:45:00Z">
        <w:r>
          <w:rPr>
            <w:noProof/>
          </w:rPr>
          <w:drawing>
            <wp:inline distT="0" distB="0" distL="0" distR="0" wp14:anchorId="11ABB469" wp14:editId="16D74A01">
              <wp:extent cx="4516883" cy="3048000"/>
              <wp:effectExtent l="0" t="0" r="0" b="0"/>
              <wp:docPr id="84464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0808" name=""/>
                      <pic:cNvPicPr/>
                    </pic:nvPicPr>
                    <pic:blipFill>
                      <a:blip r:embed="rId23"/>
                      <a:stretch>
                        <a:fillRect/>
                      </a:stretch>
                    </pic:blipFill>
                    <pic:spPr>
                      <a:xfrm>
                        <a:off x="0" y="0"/>
                        <a:ext cx="4516883" cy="3048000"/>
                      </a:xfrm>
                      <a:prstGeom prst="rect">
                        <a:avLst/>
                      </a:prstGeom>
                    </pic:spPr>
                  </pic:pic>
                </a:graphicData>
              </a:graphic>
            </wp:inline>
          </w:drawing>
        </w:r>
      </w:ins>
    </w:p>
    <w:p w14:paraId="5D19D6F5" w14:textId="77777777" w:rsidR="00CA7A54" w:rsidRDefault="00CA7A54" w:rsidP="00AF3530">
      <w:pPr>
        <w:shd w:val="clear" w:color="auto" w:fill="DAEEF3" w:themeFill="accent5" w:themeFillTint="33"/>
        <w:rPr>
          <w:ins w:id="1551" w:author="Uttam Kumar Gupta-NE" w:date="2025-03-18T04:45:00Z" w16du:dateUtc="2025-03-18T11:45:00Z"/>
          <w:rFonts w:ascii="Aptos Narrow" w:hAnsi="Aptos Narrow"/>
        </w:rPr>
      </w:pPr>
    </w:p>
    <w:p w14:paraId="3084DBB4" w14:textId="77777777" w:rsidR="00CA7A54" w:rsidRDefault="00CA7A54" w:rsidP="00AF3530">
      <w:pPr>
        <w:shd w:val="clear" w:color="auto" w:fill="DAEEF3" w:themeFill="accent5" w:themeFillTint="33"/>
        <w:rPr>
          <w:rFonts w:ascii="Aptos Narrow" w:hAnsi="Aptos Narrow"/>
        </w:rPr>
      </w:pPr>
    </w:p>
    <w:p w14:paraId="79A0F818" w14:textId="7609A785" w:rsidR="000D1CB6" w:rsidDel="005B0D38" w:rsidRDefault="00800502" w:rsidP="002A0ED2">
      <w:pPr>
        <w:shd w:val="clear" w:color="auto" w:fill="DAEEF3" w:themeFill="accent5" w:themeFillTint="33"/>
        <w:jc w:val="both"/>
        <w:rPr>
          <w:del w:id="1552" w:author="Vibhu Bhalla-NE" w:date="2025-03-13T19:58:00Z" w16du:dateUtc="2025-03-13T14:28:00Z"/>
          <w:rFonts w:ascii="Aptos Narrow" w:hAnsi="Aptos Narrow"/>
        </w:rPr>
      </w:pPr>
      <w:del w:id="1553" w:author="Vibhu Bhalla-NE" w:date="2025-03-13T19:58:00Z" w16du:dateUtc="2025-03-13T14:28:00Z">
        <w:r w:rsidDel="005B0D38">
          <w:rPr>
            <w:rFonts w:ascii="Aptos Narrow" w:hAnsi="Aptos Narrow"/>
          </w:rPr>
          <w:delText>Please r</w:delText>
        </w:r>
        <w:r w:rsidR="000D1CB6" w:rsidDel="005B0D38">
          <w:rPr>
            <w:rFonts w:ascii="Aptos Narrow" w:hAnsi="Aptos Narrow"/>
          </w:rPr>
          <w:delText xml:space="preserve">efer to </w:delText>
        </w:r>
        <w:r w:rsidRPr="00F15DAB" w:rsidDel="005B0D38">
          <w:rPr>
            <w:rFonts w:ascii="Aptos Narrow" w:hAnsi="Aptos Narrow"/>
            <w:b/>
            <w:bCs/>
          </w:rPr>
          <w:delText>“FICO Falcon Model Governance US Debit v26 (v2.0)”</w:delText>
        </w:r>
        <w:r w:rsidDel="005B0D38">
          <w:rPr>
            <w:rFonts w:ascii="Aptos Narrow" w:hAnsi="Aptos Narrow"/>
            <w:b/>
            <w:bCs/>
          </w:rPr>
          <w:delText xml:space="preserve"> </w:delText>
        </w:r>
        <w:r w:rsidRPr="00F15DAB" w:rsidDel="005B0D38">
          <w:rPr>
            <w:rFonts w:ascii="Aptos Narrow" w:hAnsi="Aptos Narrow"/>
          </w:rPr>
          <w:delText>and</w:delText>
        </w:r>
        <w:r w:rsidDel="005B0D38">
          <w:rPr>
            <w:rFonts w:ascii="Aptos Narrow" w:hAnsi="Aptos Narrow"/>
            <w:b/>
            <w:bCs/>
          </w:rPr>
          <w:delText xml:space="preserve"> “</w:delText>
        </w:r>
        <w:r w:rsidRPr="00F15DAB" w:rsidDel="005B0D38">
          <w:rPr>
            <w:rFonts w:ascii="Aptos Narrow" w:hAnsi="Aptos Narrow"/>
            <w:b/>
            <w:bCs/>
          </w:rPr>
          <w:delText>FICO Falcon Model Governance US Credit v29 (v2.0)</w:delText>
        </w:r>
        <w:r w:rsidDel="005B0D38">
          <w:rPr>
            <w:rFonts w:ascii="Aptos Narrow" w:hAnsi="Aptos Narrow"/>
            <w:b/>
            <w:bCs/>
          </w:rPr>
          <w:delText xml:space="preserve">” </w:delText>
        </w:r>
        <w:r w:rsidR="000D1CB6" w:rsidDel="005B0D38">
          <w:rPr>
            <w:rFonts w:ascii="Aptos Narrow" w:hAnsi="Aptos Narrow"/>
          </w:rPr>
          <w:delText>for t</w:delText>
        </w:r>
        <w:r w:rsidR="000D1CB6" w:rsidRPr="000D1CB6" w:rsidDel="005B0D38">
          <w:rPr>
            <w:rFonts w:ascii="Aptos Narrow" w:hAnsi="Aptos Narrow"/>
          </w:rPr>
          <w:delText>he model performance comparisons provided below demonstrate the cost-benefit analysis with regard to different modeling techniques.</w:delText>
        </w:r>
      </w:del>
    </w:p>
    <w:p w14:paraId="2F5AAD53" w14:textId="77777777" w:rsidR="000D1CB6" w:rsidRDefault="000D1CB6" w:rsidP="00AF3530">
      <w:pPr>
        <w:shd w:val="clear" w:color="auto" w:fill="DAEEF3" w:themeFill="accent5" w:themeFillTint="33"/>
        <w:rPr>
          <w:rFonts w:ascii="Aptos Narrow" w:hAnsi="Aptos Narrow"/>
        </w:rPr>
      </w:pPr>
    </w:p>
    <w:p w14:paraId="44B825B0" w14:textId="77777777" w:rsidR="003F6733" w:rsidRDefault="003F6733" w:rsidP="007C0CA1">
      <w:pPr>
        <w:pStyle w:val="Heading3"/>
      </w:pPr>
      <w:bookmarkStart w:id="1554" w:name="_Toc193800919"/>
      <w:bookmarkEnd w:id="1516"/>
      <w:r>
        <w:t>Segmentation Approach</w:t>
      </w:r>
      <w:bookmarkEnd w:id="1554"/>
    </w:p>
    <w:p w14:paraId="678AB74A" w14:textId="77777777" w:rsidR="003F6733" w:rsidRDefault="009528FC" w:rsidP="003F6733">
      <w:pPr>
        <w:rPr>
          <w:rStyle w:val="SubtleEmphasis"/>
        </w:rPr>
      </w:pPr>
      <w:r>
        <w:rPr>
          <w:rStyle w:val="SubtleEmphasis"/>
        </w:rPr>
        <w:t>Describe and justify the selected model segmentation scheme (or lack thereof), including any related quantitative analyses performed and subject matter expert qualitative consideration</w:t>
      </w:r>
      <w:r w:rsidR="005A594C">
        <w:rPr>
          <w:rStyle w:val="SubtleEmphasis"/>
        </w:rPr>
        <w:t>s</w:t>
      </w:r>
      <w:r w:rsidR="003F6733">
        <w:rPr>
          <w:rStyle w:val="SubtleEmphasis"/>
        </w:rPr>
        <w:t>. Provide the segmentation waterfall logic, if applicable. Assess the impact of the selected segmentation scheme on the model estimation and output.</w:t>
      </w:r>
    </w:p>
    <w:p w14:paraId="4FA6705E" w14:textId="77777777" w:rsidR="003F6733" w:rsidRDefault="003F6733" w:rsidP="003F6733">
      <w:pPr>
        <w:rPr>
          <w:rStyle w:val="SubtleEmphasis"/>
        </w:rPr>
      </w:pPr>
    </w:p>
    <w:p w14:paraId="3F31A1DC" w14:textId="77777777" w:rsidR="009528FC" w:rsidRDefault="009528FC" w:rsidP="009528FC">
      <w:pPr>
        <w:rPr>
          <w:rStyle w:val="SubtleEmphasis"/>
        </w:rPr>
      </w:pPr>
      <w:r>
        <w:rPr>
          <w:rStyle w:val="SubtleEmphasis"/>
        </w:rPr>
        <w:t>If in-model segmentation approach was followed (rather than developing separate equations/model objects for each segment), explain this with the rationale for going the route of in-model segmentation.</w:t>
      </w:r>
    </w:p>
    <w:p w14:paraId="6E1B5B59" w14:textId="77777777" w:rsidR="009528FC" w:rsidRDefault="009528FC" w:rsidP="003F6733">
      <w:pPr>
        <w:rPr>
          <w:rStyle w:val="SubtleEmphasis"/>
        </w:rPr>
      </w:pPr>
    </w:p>
    <w:p w14:paraId="2A8C4AC9" w14:textId="77777777" w:rsidR="003F6733" w:rsidRDefault="003F6733" w:rsidP="003F6733">
      <w:pPr>
        <w:shd w:val="clear" w:color="auto" w:fill="DAEEF3" w:themeFill="accent5" w:themeFillTint="33"/>
        <w:rPr>
          <w:rFonts w:ascii="Aptos Narrow" w:hAnsi="Aptos Narrow"/>
        </w:rPr>
      </w:pPr>
      <w:bookmarkStart w:id="1555" w:name="OLE_LINK42"/>
      <w:r w:rsidRPr="4AF88DE3">
        <w:rPr>
          <w:rFonts w:ascii="Aptos Narrow" w:hAnsi="Aptos Narrow"/>
        </w:rPr>
        <w:t xml:space="preserve">Model Owner: </w:t>
      </w:r>
      <w:r w:rsidR="00C719C8" w:rsidRPr="4AF88DE3">
        <w:rPr>
          <w:rFonts w:ascii="Aptos Narrow" w:hAnsi="Aptos Narrow"/>
        </w:rPr>
        <w:t xml:space="preserve"> </w:t>
      </w:r>
    </w:p>
    <w:p w14:paraId="631DD8C2" w14:textId="77777777" w:rsidR="003F6733" w:rsidRDefault="003F6733" w:rsidP="003F6733">
      <w:pPr>
        <w:shd w:val="clear" w:color="auto" w:fill="DAEEF3" w:themeFill="accent5" w:themeFillTint="33"/>
        <w:rPr>
          <w:rFonts w:ascii="Aptos Narrow" w:hAnsi="Aptos Narrow"/>
        </w:rPr>
      </w:pPr>
    </w:p>
    <w:p w14:paraId="0B117F38" w14:textId="77777777" w:rsidR="003F6733" w:rsidRDefault="00F9131E" w:rsidP="00F9131E">
      <w:pPr>
        <w:shd w:val="clear" w:color="auto" w:fill="DAEEF3" w:themeFill="accent5" w:themeFillTint="33"/>
        <w:jc w:val="both"/>
        <w:rPr>
          <w:rFonts w:ascii="Aptos Narrow" w:hAnsi="Aptos Narrow"/>
        </w:rPr>
      </w:pPr>
      <w:r w:rsidRPr="00C53BA0">
        <w:rPr>
          <w:rFonts w:ascii="Aptos Narrow" w:hAnsi="Aptos Narrow"/>
        </w:rPr>
        <w:t xml:space="preserve">The segmentation approach for </w:t>
      </w:r>
      <w:proofErr w:type="spellStart"/>
      <w:r w:rsidRPr="00C53BA0">
        <w:rPr>
          <w:rFonts w:ascii="Aptos Narrow" w:hAnsi="Aptos Narrow"/>
        </w:rPr>
        <w:t>SecurLock</w:t>
      </w:r>
      <w:proofErr w:type="spellEnd"/>
      <w:r w:rsidRPr="00C53BA0">
        <w:rPr>
          <w:rFonts w:ascii="Aptos Narrow" w:hAnsi="Aptos Narrow"/>
        </w:rPr>
        <w:t xml:space="preserve"> using FICO scores focuses on differentiating transaction risk across credit and debit card portfolios in EWB. For credit cards, it assesses card-present and card-not-present transactions, incorporating factors like merchant name, transaction amount. For debit cards, segmentation </w:t>
      </w:r>
      <w:r w:rsidRPr="00C53BA0">
        <w:rPr>
          <w:rFonts w:ascii="Aptos Narrow" w:hAnsi="Aptos Narrow"/>
        </w:rPr>
        <w:lastRenderedPageBreak/>
        <w:t>includes signature-based (card-present and not-present) and PIN transactions, leveraging FICO scores to enhance fraud detection by identifying high-risk patterns across these categories.</w:t>
      </w:r>
    </w:p>
    <w:p w14:paraId="394A3AAC" w14:textId="77777777" w:rsidR="003F6733" w:rsidRDefault="003F6733" w:rsidP="003F6733">
      <w:pPr>
        <w:shd w:val="clear" w:color="auto" w:fill="DAEEF3" w:themeFill="accent5" w:themeFillTint="33"/>
        <w:rPr>
          <w:rFonts w:ascii="Aptos Narrow" w:hAnsi="Aptos Narrow"/>
        </w:rPr>
      </w:pPr>
    </w:p>
    <w:p w14:paraId="028B622F" w14:textId="7845B793" w:rsidR="001078EE" w:rsidRDefault="001078EE" w:rsidP="00F95B51">
      <w:pPr>
        <w:shd w:val="clear" w:color="auto" w:fill="DAEEF3" w:themeFill="accent5" w:themeFillTint="33"/>
        <w:jc w:val="both"/>
        <w:rPr>
          <w:rFonts w:ascii="Aptos Narrow" w:hAnsi="Aptos Narrow"/>
        </w:rPr>
      </w:pPr>
      <w:r w:rsidRPr="34A2CE9E">
        <w:rPr>
          <w:rFonts w:ascii="Aptos Narrow" w:hAnsi="Aptos Narrow"/>
        </w:rPr>
        <w:t>Card Present (CP) tran</w:t>
      </w:r>
      <w:r w:rsidR="00AA4A94" w:rsidRPr="34A2CE9E">
        <w:rPr>
          <w:rFonts w:ascii="Aptos Narrow" w:hAnsi="Aptos Narrow"/>
        </w:rPr>
        <w:t>saction – use a physical payment card at point of sale (POS) terminal, or other in person transaction setting.</w:t>
      </w:r>
    </w:p>
    <w:p w14:paraId="61FB75E4" w14:textId="0D48803D" w:rsidR="00AA4A94" w:rsidRDefault="00AA4A94" w:rsidP="00F95B51">
      <w:pPr>
        <w:shd w:val="clear" w:color="auto" w:fill="DAEEF3" w:themeFill="accent5" w:themeFillTint="33"/>
        <w:jc w:val="both"/>
        <w:rPr>
          <w:rFonts w:ascii="Aptos Narrow" w:hAnsi="Aptos Narrow"/>
        </w:rPr>
      </w:pPr>
      <w:r w:rsidRPr="34A2CE9E">
        <w:rPr>
          <w:rFonts w:ascii="Aptos Narrow" w:hAnsi="Aptos Narrow"/>
        </w:rPr>
        <w:t>Card</w:t>
      </w:r>
      <w:r w:rsidR="00881892" w:rsidRPr="34A2CE9E">
        <w:rPr>
          <w:rFonts w:ascii="Aptos Narrow" w:hAnsi="Aptos Narrow"/>
        </w:rPr>
        <w:t xml:space="preserve"> Not Present (CNP) </w:t>
      </w:r>
      <w:r w:rsidR="706B2949" w:rsidRPr="34A2CE9E">
        <w:rPr>
          <w:rFonts w:ascii="Aptos Narrow" w:hAnsi="Aptos Narrow"/>
        </w:rPr>
        <w:t>transaction -</w:t>
      </w:r>
      <w:r w:rsidR="00881892" w:rsidRPr="34A2CE9E">
        <w:rPr>
          <w:rFonts w:ascii="Aptos Narrow" w:hAnsi="Aptos Narrow"/>
        </w:rPr>
        <w:t xml:space="preserve"> makes transactions without physically possessing the card, typical in e-commerce, or phone. </w:t>
      </w:r>
    </w:p>
    <w:bookmarkEnd w:id="1555"/>
    <w:p w14:paraId="6FB99C38" w14:textId="77777777" w:rsidR="00CB303D" w:rsidRDefault="00CB303D" w:rsidP="003F6733"/>
    <w:p w14:paraId="3EAAF1FA" w14:textId="77777777" w:rsidR="00CB303D" w:rsidRDefault="00CB303D" w:rsidP="007C0CA1">
      <w:pPr>
        <w:pStyle w:val="Heading3"/>
      </w:pPr>
      <w:bookmarkStart w:id="1556" w:name="_Toc193800920"/>
      <w:r>
        <w:t>Model Settings</w:t>
      </w:r>
      <w:bookmarkEnd w:id="1556"/>
    </w:p>
    <w:p w14:paraId="3F11D15F" w14:textId="77777777" w:rsidR="00CB303D" w:rsidRDefault="00636F7C" w:rsidP="00CB303D">
      <w:pPr>
        <w:rPr>
          <w:rStyle w:val="SubtleEmphasis"/>
        </w:rPr>
      </w:pPr>
      <w:r>
        <w:rPr>
          <w:rStyle w:val="SubtleEmphasis"/>
        </w:rPr>
        <w:t xml:space="preserve">If applicable, describe </w:t>
      </w:r>
      <w:r w:rsidR="00CB303D">
        <w:rPr>
          <w:rStyle w:val="SubtleEmphasis"/>
        </w:rPr>
        <w:t xml:space="preserve">model settings and parameters, including vendor model customizations. For example, a vendor model may offer alternative interest rate term structures for valuation purposes. </w:t>
      </w:r>
      <w:r w:rsidR="005A594C">
        <w:rPr>
          <w:rStyle w:val="SubtleEmphasis"/>
        </w:rPr>
        <w:t>or</w:t>
      </w:r>
      <w:r w:rsidR="00CB303D">
        <w:rPr>
          <w:rStyle w:val="SubtleEmphasis"/>
        </w:rPr>
        <w:t xml:space="preserve"> a vendor may recommend updated model tuning parameters (e.g., for mortgage prepayment models) to be used in place of default values. For each setting/parameter, justify the selected value relative to the other choices available.</w:t>
      </w:r>
    </w:p>
    <w:p w14:paraId="299A0347" w14:textId="77777777" w:rsidR="00CB303D" w:rsidRDefault="00CB303D" w:rsidP="00CB303D">
      <w:pPr>
        <w:rPr>
          <w:rStyle w:val="SubtleEmphasis"/>
        </w:rPr>
      </w:pPr>
    </w:p>
    <w:p w14:paraId="147C8580" w14:textId="77777777" w:rsidR="00CB303D" w:rsidRDefault="00CB303D" w:rsidP="00CB303D">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081A36A7" w14:textId="77777777" w:rsidR="00CB303D" w:rsidRDefault="00BE35A0" w:rsidP="003C5142">
      <w:pPr>
        <w:shd w:val="clear" w:color="auto" w:fill="DAEEF3" w:themeFill="accent5" w:themeFillTint="33"/>
        <w:jc w:val="both"/>
        <w:rPr>
          <w:rFonts w:ascii="Aptos Narrow" w:hAnsi="Aptos Narrow"/>
        </w:rPr>
      </w:pPr>
      <w:r w:rsidRPr="00BE35A0">
        <w:rPr>
          <w:rFonts w:ascii="Aptos Narrow" w:hAnsi="Aptos Narrow"/>
        </w:rPr>
        <w:t>F</w:t>
      </w:r>
      <w:r>
        <w:rPr>
          <w:rFonts w:ascii="Aptos Narrow" w:hAnsi="Aptos Narrow"/>
        </w:rPr>
        <w:t>alcon models</w:t>
      </w:r>
      <w:r w:rsidRPr="00BE35A0">
        <w:rPr>
          <w:rFonts w:ascii="Aptos Narrow" w:hAnsi="Aptos Narrow"/>
        </w:rPr>
        <w:t xml:space="preserve"> run </w:t>
      </w:r>
      <w:r>
        <w:rPr>
          <w:rFonts w:ascii="Aptos Narrow" w:hAnsi="Aptos Narrow"/>
        </w:rPr>
        <w:t>on n</w:t>
      </w:r>
      <w:r w:rsidRPr="00BE35A0">
        <w:rPr>
          <w:rFonts w:ascii="Aptos Narrow" w:hAnsi="Aptos Narrow"/>
        </w:rPr>
        <w:t>eural-network models that calculate a score each time they are</w:t>
      </w:r>
      <w:r>
        <w:rPr>
          <w:rFonts w:ascii="Aptos Narrow" w:hAnsi="Aptos Narrow"/>
        </w:rPr>
        <w:t xml:space="preserve"> </w:t>
      </w:r>
      <w:r w:rsidRPr="00BE35A0">
        <w:rPr>
          <w:rFonts w:ascii="Aptos Narrow" w:hAnsi="Aptos Narrow"/>
        </w:rPr>
        <w:t>presented with a card transaction. Scores range from 1 to 999. The higher the score, the</w:t>
      </w:r>
      <w:r>
        <w:rPr>
          <w:rFonts w:ascii="Aptos Narrow" w:hAnsi="Aptos Narrow"/>
        </w:rPr>
        <w:t xml:space="preserve"> </w:t>
      </w:r>
      <w:r w:rsidRPr="00BE35A0">
        <w:rPr>
          <w:rFonts w:ascii="Aptos Narrow" w:hAnsi="Aptos Narrow"/>
        </w:rPr>
        <w:t>greater the likelihood is that the account associated with the transaction has been used</w:t>
      </w:r>
      <w:r>
        <w:rPr>
          <w:rFonts w:ascii="Aptos Narrow" w:hAnsi="Aptos Narrow"/>
        </w:rPr>
        <w:t xml:space="preserve"> </w:t>
      </w:r>
      <w:r w:rsidRPr="00BE35A0">
        <w:rPr>
          <w:rFonts w:ascii="Aptos Narrow" w:hAnsi="Aptos Narrow"/>
        </w:rPr>
        <w:t xml:space="preserve">fraudulently. </w:t>
      </w:r>
    </w:p>
    <w:p w14:paraId="70AF4C27" w14:textId="77777777" w:rsidR="00BE35A0" w:rsidRDefault="00BE35A0" w:rsidP="003C5142">
      <w:pPr>
        <w:shd w:val="clear" w:color="auto" w:fill="DAEEF3" w:themeFill="accent5" w:themeFillTint="33"/>
        <w:jc w:val="both"/>
        <w:rPr>
          <w:rFonts w:ascii="Aptos Narrow" w:hAnsi="Aptos Narrow"/>
        </w:rPr>
      </w:pPr>
    </w:p>
    <w:p w14:paraId="100969CF" w14:textId="34D05141" w:rsidR="00BE35A0" w:rsidRDefault="00BE35A0" w:rsidP="003C5142">
      <w:pPr>
        <w:shd w:val="clear" w:color="auto" w:fill="DAEEF3" w:themeFill="accent5" w:themeFillTint="33"/>
        <w:jc w:val="both"/>
        <w:rPr>
          <w:rFonts w:ascii="Aptos Narrow" w:hAnsi="Aptos Narrow"/>
        </w:rPr>
      </w:pPr>
      <w:r w:rsidRPr="34A2CE9E">
        <w:rPr>
          <w:rFonts w:ascii="Aptos Narrow" w:hAnsi="Aptos Narrow"/>
        </w:rPr>
        <w:t xml:space="preserve">To use a Falcon model, an issuer sets a threshold score. If a transaction on an </w:t>
      </w:r>
      <w:r w:rsidR="005768D9" w:rsidRPr="34A2CE9E">
        <w:rPr>
          <w:rFonts w:ascii="Aptos Narrow" w:hAnsi="Aptos Narrow"/>
        </w:rPr>
        <w:t>account score</w:t>
      </w:r>
      <w:r w:rsidRPr="34A2CE9E">
        <w:rPr>
          <w:rFonts w:ascii="Aptos Narrow" w:hAnsi="Aptos Narrow"/>
        </w:rPr>
        <w:t xml:space="preserve"> </w:t>
      </w:r>
      <w:r w:rsidR="5439FFD9" w:rsidRPr="34A2CE9E">
        <w:rPr>
          <w:rFonts w:ascii="Aptos Narrow" w:hAnsi="Aptos Narrow"/>
        </w:rPr>
        <w:t>is above</w:t>
      </w:r>
      <w:r w:rsidRPr="34A2CE9E">
        <w:rPr>
          <w:rFonts w:ascii="Aptos Narrow" w:hAnsi="Aptos Narrow"/>
        </w:rPr>
        <w:t xml:space="preserve"> this threshold, it is considered suspect enough to be investigated further or referred. Scores above the threshold place the transaction, and thus an account, into one of two groups: actual frauds or false positives; the latter are legitimate accounts that may appear </w:t>
      </w:r>
      <w:r w:rsidR="005768D9" w:rsidRPr="34A2CE9E">
        <w:rPr>
          <w:rFonts w:ascii="Aptos Narrow" w:hAnsi="Aptos Narrow"/>
        </w:rPr>
        <w:t>suspected</w:t>
      </w:r>
      <w:r w:rsidRPr="34A2CE9E">
        <w:rPr>
          <w:rFonts w:ascii="Aptos Narrow" w:hAnsi="Aptos Narrow"/>
        </w:rPr>
        <w:t xml:space="preserve"> because they do not reflect usual spending patterns.</w:t>
      </w:r>
    </w:p>
    <w:p w14:paraId="542CE491" w14:textId="77777777" w:rsidR="00425339" w:rsidRDefault="00425339" w:rsidP="003C5142">
      <w:pPr>
        <w:shd w:val="clear" w:color="auto" w:fill="DAEEF3" w:themeFill="accent5" w:themeFillTint="33"/>
        <w:jc w:val="both"/>
        <w:rPr>
          <w:rFonts w:ascii="Aptos Narrow" w:hAnsi="Aptos Narrow"/>
        </w:rPr>
      </w:pPr>
    </w:p>
    <w:p w14:paraId="59497B9F" w14:textId="77777777" w:rsidR="00425339" w:rsidRDefault="688DEF5D" w:rsidP="003C5142">
      <w:pPr>
        <w:shd w:val="clear" w:color="auto" w:fill="DAEEF3" w:themeFill="accent5" w:themeFillTint="33"/>
        <w:jc w:val="both"/>
        <w:rPr>
          <w:rFonts w:ascii="Aptos Narrow" w:hAnsi="Aptos Narrow"/>
        </w:rPr>
      </w:pPr>
      <w:r w:rsidRPr="64F2A71C">
        <w:rPr>
          <w:rFonts w:ascii="Aptos Narrow" w:hAnsi="Aptos Narrow"/>
        </w:rPr>
        <w:t xml:space="preserve">For more information related to </w:t>
      </w:r>
      <w:proofErr w:type="spellStart"/>
      <w:r w:rsidRPr="64F2A71C">
        <w:rPr>
          <w:rFonts w:ascii="Aptos Narrow" w:hAnsi="Aptos Narrow"/>
        </w:rPr>
        <w:t>SecurLock</w:t>
      </w:r>
      <w:proofErr w:type="spellEnd"/>
      <w:r w:rsidRPr="64F2A71C">
        <w:rPr>
          <w:rFonts w:ascii="Aptos Narrow" w:hAnsi="Aptos Narrow"/>
        </w:rPr>
        <w:t xml:space="preserve"> Predict ruleset,</w:t>
      </w:r>
      <w:r w:rsidR="4C13734F" w:rsidRPr="64F2A71C">
        <w:rPr>
          <w:rFonts w:ascii="Aptos Narrow" w:hAnsi="Aptos Narrow"/>
        </w:rPr>
        <w:t xml:space="preserve"> please</w:t>
      </w:r>
      <w:r w:rsidRPr="64F2A71C">
        <w:rPr>
          <w:rFonts w:ascii="Aptos Narrow" w:hAnsi="Aptos Narrow"/>
        </w:rPr>
        <w:t xml:space="preserve"> refer to</w:t>
      </w:r>
      <w:r w:rsidR="77647593" w:rsidRPr="64F2A71C">
        <w:rPr>
          <w:rFonts w:ascii="Aptos Narrow" w:hAnsi="Aptos Narrow"/>
        </w:rPr>
        <w:t xml:space="preserve"> </w:t>
      </w:r>
      <w:r w:rsidR="77647593" w:rsidRPr="64F2A71C">
        <w:rPr>
          <w:rFonts w:ascii="Aptos Narrow" w:hAnsi="Aptos Narrow"/>
          <w:b/>
          <w:bCs/>
        </w:rPr>
        <w:t>“EWB - Falcon Rules”</w:t>
      </w:r>
      <w:r w:rsidR="77647593" w:rsidRPr="64F2A71C">
        <w:rPr>
          <w:rFonts w:ascii="Aptos Narrow" w:hAnsi="Aptos Narrow"/>
        </w:rPr>
        <w:t>.</w:t>
      </w:r>
    </w:p>
    <w:p w14:paraId="731860A5" w14:textId="77777777" w:rsidR="00CB303D" w:rsidRDefault="00CB303D" w:rsidP="00CB303D"/>
    <w:p w14:paraId="09408AA3" w14:textId="77777777" w:rsidR="00CB303D" w:rsidRDefault="00CB303D" w:rsidP="007C0CA1">
      <w:pPr>
        <w:pStyle w:val="Heading3"/>
      </w:pPr>
      <w:bookmarkStart w:id="1557" w:name="_Toc193800921"/>
      <w:r>
        <w:t>Model Assumptions</w:t>
      </w:r>
      <w:bookmarkEnd w:id="1557"/>
    </w:p>
    <w:p w14:paraId="0C1349E3" w14:textId="77777777" w:rsidR="00CB303D" w:rsidRDefault="00CB303D" w:rsidP="00CB303D">
      <w:pPr>
        <w:rPr>
          <w:rStyle w:val="SubtleEmphasis"/>
        </w:rPr>
      </w:pPr>
      <w:r>
        <w:rPr>
          <w:rStyle w:val="SubtleEmphasis"/>
        </w:rPr>
        <w:t>List and justify the implicit and explicit assumptions associated with the model, including qualitative or quantitative expert judgments. Assess the impact of each assumption to the extent possible. For example, if a model relies on an average of historical values over the last 6 months, it may be important to test the impact on the model output of selecting alternative assumptions, e.g., 3 months, 9 months, etc.</w:t>
      </w:r>
    </w:p>
    <w:p w14:paraId="5B06458E" w14:textId="77777777" w:rsidR="00CB303D" w:rsidRDefault="00CB303D" w:rsidP="00CB303D">
      <w:pPr>
        <w:rPr>
          <w:rStyle w:val="SubtleEmphasis"/>
        </w:rPr>
      </w:pPr>
    </w:p>
    <w:p w14:paraId="1AA74C5A" w14:textId="77777777" w:rsidR="00636F7C" w:rsidRDefault="00636F7C" w:rsidP="00636F7C">
      <w:pPr>
        <w:rPr>
          <w:rStyle w:val="SubtleEmphasis"/>
        </w:rPr>
      </w:pPr>
      <w:r>
        <w:rPr>
          <w:rStyle w:val="SubtleEmphasis"/>
        </w:rPr>
        <w:t>If any assumptions are intended to be conservative, explain in what way they are conservative.</w:t>
      </w:r>
    </w:p>
    <w:p w14:paraId="1F28E486" w14:textId="77777777" w:rsidR="00636F7C" w:rsidRDefault="00636F7C" w:rsidP="00636F7C">
      <w:pPr>
        <w:rPr>
          <w:rStyle w:val="SubtleEmphasis"/>
          <w:u w:val="single"/>
        </w:rPr>
      </w:pPr>
    </w:p>
    <w:p w14:paraId="7ED3BB9F" w14:textId="77777777" w:rsidR="00636F7C" w:rsidRPr="00636F7C" w:rsidRDefault="00636F7C" w:rsidP="00636F7C">
      <w:pPr>
        <w:rPr>
          <w:rStyle w:val="SubtleEmphasis"/>
          <w:u w:val="single"/>
        </w:rPr>
      </w:pPr>
      <w:r>
        <w:rPr>
          <w:rStyle w:val="SubtleEmphasis"/>
          <w:u w:val="single"/>
        </w:rPr>
        <w:t>NOTE: Testing of any technical assumptions underlying the selected statistical/machine learning</w:t>
      </w:r>
      <w:r w:rsidRPr="00D2045A">
        <w:rPr>
          <w:rStyle w:val="SubtleEmphasis"/>
          <w:u w:val="single"/>
        </w:rPr>
        <w:t xml:space="preserve"> technique </w:t>
      </w:r>
      <w:r>
        <w:rPr>
          <w:rStyle w:val="SubtleEmphasis"/>
          <w:u w:val="single"/>
        </w:rPr>
        <w:t>should be documented in Section 3.3.1.</w:t>
      </w:r>
      <w:r w:rsidR="005A594C">
        <w:rPr>
          <w:rStyle w:val="SubtleEmphasis"/>
          <w:u w:val="single"/>
        </w:rPr>
        <w:t xml:space="preserve"> Statistical and Technical Assumptions Testing.</w:t>
      </w:r>
    </w:p>
    <w:p w14:paraId="1BD1C5E4" w14:textId="77777777" w:rsidR="00CB303D" w:rsidRDefault="00CB303D" w:rsidP="00CB303D">
      <w:pPr>
        <w:rPr>
          <w:rStyle w:val="SubtleEmphasis"/>
        </w:rPr>
      </w:pPr>
    </w:p>
    <w:p w14:paraId="59A16A82" w14:textId="77777777" w:rsidR="00CB303D" w:rsidRDefault="00CB303D" w:rsidP="00CB303D">
      <w:pPr>
        <w:shd w:val="clear" w:color="auto" w:fill="DAEEF3" w:themeFill="accent5" w:themeFillTint="33"/>
        <w:rPr>
          <w:rFonts w:ascii="Aptos Narrow" w:hAnsi="Aptos Narrow"/>
        </w:rPr>
      </w:pPr>
      <w:bookmarkStart w:id="1558" w:name="OLE_LINK44"/>
      <w:r>
        <w:rPr>
          <w:rFonts w:ascii="Aptos Narrow" w:hAnsi="Aptos Narrow"/>
        </w:rPr>
        <w:t xml:space="preserve">Model Owner: </w:t>
      </w:r>
      <w:r w:rsidR="00C719C8">
        <w:rPr>
          <w:rFonts w:ascii="Aptos Narrow" w:hAnsi="Aptos Narrow"/>
        </w:rPr>
        <w:t xml:space="preserve"> </w:t>
      </w:r>
    </w:p>
    <w:p w14:paraId="207FDD49" w14:textId="77777777" w:rsidR="00CB303D" w:rsidRDefault="00CB303D" w:rsidP="00CB303D">
      <w:pPr>
        <w:shd w:val="clear" w:color="auto" w:fill="DAEEF3" w:themeFill="accent5" w:themeFillTint="33"/>
        <w:rPr>
          <w:rFonts w:ascii="Aptos Narrow" w:hAnsi="Aptos Narrow"/>
        </w:rPr>
      </w:pPr>
    </w:p>
    <w:p w14:paraId="64590E1D" w14:textId="77777777" w:rsidR="0041315C" w:rsidRPr="0041315C" w:rsidRDefault="0041315C" w:rsidP="0041315C">
      <w:pPr>
        <w:shd w:val="clear" w:color="auto" w:fill="DAEEF3" w:themeFill="accent5" w:themeFillTint="33"/>
        <w:rPr>
          <w:rFonts w:ascii="Aptos Narrow" w:hAnsi="Aptos Narrow"/>
        </w:rPr>
      </w:pPr>
      <w:bookmarkStart w:id="1559" w:name="_Hlk188025803"/>
      <w:r>
        <w:rPr>
          <w:rFonts w:ascii="Aptos Narrow" w:hAnsi="Aptos Narrow"/>
        </w:rPr>
        <w:t xml:space="preserve">•  </w:t>
      </w:r>
      <w:r w:rsidRPr="0041315C">
        <w:rPr>
          <w:rFonts w:ascii="Aptos Narrow" w:hAnsi="Aptos Narrow"/>
        </w:rPr>
        <w:t>Assumption:</w:t>
      </w:r>
    </w:p>
    <w:bookmarkEnd w:id="1559"/>
    <w:p w14:paraId="477F4B25" w14:textId="77777777" w:rsidR="0041315C" w:rsidRPr="00EC103C" w:rsidRDefault="00C75BBB" w:rsidP="00A32349">
      <w:pPr>
        <w:shd w:val="clear" w:color="auto" w:fill="DAEEF3" w:themeFill="accent5" w:themeFillTint="33"/>
        <w:jc w:val="both"/>
        <w:rPr>
          <w:rFonts w:ascii="Aptos Narrow" w:hAnsi="Aptos Narrow"/>
          <w:b/>
          <w:bCs/>
        </w:rPr>
      </w:pPr>
      <w:proofErr w:type="spellStart"/>
      <w:r w:rsidRPr="00EC103C">
        <w:rPr>
          <w:rFonts w:ascii="Aptos Narrow" w:hAnsi="Aptos Narrow"/>
          <w:b/>
          <w:bCs/>
        </w:rPr>
        <w:lastRenderedPageBreak/>
        <w:t>SecurLock</w:t>
      </w:r>
      <w:proofErr w:type="spellEnd"/>
      <w:r w:rsidR="0041315C" w:rsidRPr="00EC103C">
        <w:rPr>
          <w:rFonts w:ascii="Aptos Narrow" w:hAnsi="Aptos Narrow"/>
          <w:b/>
          <w:bCs/>
        </w:rPr>
        <w:t xml:space="preserve"> Predict risk office (FIS) is staying current on recent card related fraud threats and updating the rules/logic accordingly.</w:t>
      </w:r>
    </w:p>
    <w:p w14:paraId="7972B7C2" w14:textId="77777777" w:rsidR="0041315C" w:rsidRPr="0041315C" w:rsidRDefault="0041315C" w:rsidP="00A32349">
      <w:pPr>
        <w:shd w:val="clear" w:color="auto" w:fill="DAEEF3" w:themeFill="accent5" w:themeFillTint="33"/>
        <w:jc w:val="both"/>
        <w:rPr>
          <w:rFonts w:ascii="Aptos Narrow" w:hAnsi="Aptos Narrow"/>
        </w:rPr>
      </w:pPr>
    </w:p>
    <w:p w14:paraId="41008E34" w14:textId="77777777" w:rsidR="0041315C" w:rsidRPr="0041315C" w:rsidRDefault="0041315C" w:rsidP="00A32349">
      <w:pPr>
        <w:shd w:val="clear" w:color="auto" w:fill="DAEEF3" w:themeFill="accent5" w:themeFillTint="33"/>
        <w:jc w:val="both"/>
        <w:rPr>
          <w:rFonts w:ascii="Aptos Narrow" w:hAnsi="Aptos Narrow"/>
        </w:rPr>
      </w:pPr>
      <w:r w:rsidRPr="0041315C">
        <w:rPr>
          <w:rFonts w:ascii="Aptos Narrow" w:hAnsi="Aptos Narrow"/>
        </w:rPr>
        <w:t xml:space="preserve">Materiality of </w:t>
      </w:r>
      <w:r w:rsidR="00EC103C" w:rsidRPr="0041315C">
        <w:rPr>
          <w:rFonts w:ascii="Aptos Narrow" w:hAnsi="Aptos Narrow"/>
        </w:rPr>
        <w:t>assumption</w:t>
      </w:r>
      <w:r w:rsidRPr="0041315C">
        <w:rPr>
          <w:rFonts w:ascii="Aptos Narrow" w:hAnsi="Aptos Narrow"/>
        </w:rPr>
        <w:t>:</w:t>
      </w:r>
    </w:p>
    <w:p w14:paraId="4D5C3D20" w14:textId="77777777" w:rsidR="0041315C" w:rsidRPr="0041315C" w:rsidRDefault="0041315C" w:rsidP="00A32349">
      <w:pPr>
        <w:shd w:val="clear" w:color="auto" w:fill="DAEEF3" w:themeFill="accent5" w:themeFillTint="33"/>
        <w:jc w:val="both"/>
        <w:rPr>
          <w:rFonts w:ascii="Aptos Narrow" w:hAnsi="Aptos Narrow"/>
        </w:rPr>
      </w:pPr>
      <w:r w:rsidRPr="0041315C">
        <w:rPr>
          <w:rFonts w:ascii="Aptos Narrow" w:hAnsi="Aptos Narrow"/>
        </w:rPr>
        <w:t>The materiality is high because the accuracy and reliability of fraud detection models directly impact financial loss mitigation and customer trust.</w:t>
      </w:r>
    </w:p>
    <w:p w14:paraId="66A1E577" w14:textId="77777777" w:rsidR="0041315C" w:rsidRPr="0041315C" w:rsidRDefault="0041315C" w:rsidP="00A32349">
      <w:pPr>
        <w:shd w:val="clear" w:color="auto" w:fill="DAEEF3" w:themeFill="accent5" w:themeFillTint="33"/>
        <w:jc w:val="both"/>
        <w:rPr>
          <w:rFonts w:ascii="Aptos Narrow" w:hAnsi="Aptos Narrow"/>
        </w:rPr>
      </w:pPr>
    </w:p>
    <w:p w14:paraId="6BECF532" w14:textId="77777777" w:rsidR="0041315C" w:rsidRPr="0041315C" w:rsidRDefault="0041315C" w:rsidP="00A32349">
      <w:pPr>
        <w:shd w:val="clear" w:color="auto" w:fill="DAEEF3" w:themeFill="accent5" w:themeFillTint="33"/>
        <w:jc w:val="both"/>
        <w:rPr>
          <w:rFonts w:ascii="Aptos Narrow" w:hAnsi="Aptos Narrow"/>
        </w:rPr>
      </w:pPr>
      <w:r w:rsidRPr="0041315C">
        <w:rPr>
          <w:rFonts w:ascii="Aptos Narrow" w:hAnsi="Aptos Narrow"/>
        </w:rPr>
        <w:t>Rationale for this assumption:</w:t>
      </w:r>
    </w:p>
    <w:p w14:paraId="7C877FBD" w14:textId="77777777" w:rsidR="0041315C" w:rsidRPr="0041315C" w:rsidRDefault="0041315C" w:rsidP="00A32349">
      <w:pPr>
        <w:shd w:val="clear" w:color="auto" w:fill="DAEEF3" w:themeFill="accent5" w:themeFillTint="33"/>
        <w:jc w:val="both"/>
        <w:rPr>
          <w:rFonts w:ascii="Aptos Narrow" w:hAnsi="Aptos Narrow"/>
        </w:rPr>
      </w:pPr>
      <w:r w:rsidRPr="0041315C">
        <w:rPr>
          <w:rFonts w:ascii="Aptos Narrow" w:hAnsi="Aptos Narrow"/>
        </w:rPr>
        <w:t xml:space="preserve">FIS </w:t>
      </w:r>
      <w:proofErr w:type="spellStart"/>
      <w:r w:rsidRPr="0041315C">
        <w:rPr>
          <w:rFonts w:ascii="Aptos Narrow" w:hAnsi="Aptos Narrow"/>
        </w:rPr>
        <w:t>SecurLock</w:t>
      </w:r>
      <w:proofErr w:type="spellEnd"/>
      <w:r w:rsidRPr="0041315C">
        <w:rPr>
          <w:rFonts w:ascii="Aptos Narrow" w:hAnsi="Aptos Narrow"/>
        </w:rPr>
        <w:t xml:space="preserve"> relies on adaptive analytics and real-time decision-making, which depends on current fraud trends. Financial institutions face evolving threats from sophisticated fraudsters who continuously modify their tactics.</w:t>
      </w:r>
    </w:p>
    <w:p w14:paraId="753C6A2C" w14:textId="77777777" w:rsidR="0041315C" w:rsidRPr="0041315C" w:rsidRDefault="0041315C" w:rsidP="00A32349">
      <w:pPr>
        <w:shd w:val="clear" w:color="auto" w:fill="DAEEF3" w:themeFill="accent5" w:themeFillTint="33"/>
        <w:jc w:val="both"/>
        <w:rPr>
          <w:rFonts w:ascii="Aptos Narrow" w:hAnsi="Aptos Narrow"/>
        </w:rPr>
      </w:pPr>
    </w:p>
    <w:p w14:paraId="29C20535" w14:textId="77777777" w:rsidR="0041315C" w:rsidRPr="0041315C" w:rsidRDefault="0041315C" w:rsidP="00A32349">
      <w:pPr>
        <w:shd w:val="clear" w:color="auto" w:fill="DAEEF3" w:themeFill="accent5" w:themeFillTint="33"/>
        <w:jc w:val="both"/>
        <w:rPr>
          <w:rFonts w:ascii="Aptos Narrow" w:hAnsi="Aptos Narrow"/>
        </w:rPr>
      </w:pPr>
      <w:r>
        <w:rPr>
          <w:rFonts w:ascii="Aptos Narrow" w:hAnsi="Aptos Narrow"/>
        </w:rPr>
        <w:t xml:space="preserve">•  </w:t>
      </w:r>
      <w:r w:rsidRPr="0041315C">
        <w:rPr>
          <w:rFonts w:ascii="Aptos Narrow" w:hAnsi="Aptos Narrow"/>
        </w:rPr>
        <w:t>Assumption</w:t>
      </w:r>
      <w:del w:id="1560" w:author="Vibhu Bhalla-NE" w:date="2025-03-13T20:01:00Z" w16du:dateUtc="2025-03-13T14:31:00Z">
        <w:r w:rsidRPr="0041315C" w:rsidDel="005B0D38">
          <w:rPr>
            <w:rFonts w:ascii="Aptos Narrow" w:hAnsi="Aptos Narrow"/>
          </w:rPr>
          <w:delText xml:space="preserve"> name</w:delText>
        </w:r>
      </w:del>
      <w:r w:rsidRPr="0041315C">
        <w:rPr>
          <w:rFonts w:ascii="Aptos Narrow" w:hAnsi="Aptos Narrow"/>
        </w:rPr>
        <w:t>:</w:t>
      </w:r>
    </w:p>
    <w:p w14:paraId="134E9966" w14:textId="77777777" w:rsidR="0041315C" w:rsidRPr="00EC103C" w:rsidRDefault="0041315C" w:rsidP="00A32349">
      <w:pPr>
        <w:shd w:val="clear" w:color="auto" w:fill="DAEEF3" w:themeFill="accent5" w:themeFillTint="33"/>
        <w:jc w:val="both"/>
        <w:rPr>
          <w:rFonts w:ascii="Aptos Narrow" w:hAnsi="Aptos Narrow"/>
          <w:b/>
        </w:rPr>
      </w:pPr>
      <w:r w:rsidRPr="00EC103C">
        <w:rPr>
          <w:rFonts w:ascii="Aptos Narrow" w:hAnsi="Aptos Narrow"/>
          <w:b/>
        </w:rPr>
        <w:t xml:space="preserve">Clients and processors must be able to provide accurate and complete data </w:t>
      </w:r>
      <w:proofErr w:type="gramStart"/>
      <w:r w:rsidRPr="00EC103C">
        <w:rPr>
          <w:rFonts w:ascii="Aptos Narrow" w:hAnsi="Aptos Narrow"/>
          <w:b/>
        </w:rPr>
        <w:t>to</w:t>
      </w:r>
      <w:proofErr w:type="gramEnd"/>
      <w:r w:rsidRPr="00EC103C">
        <w:rPr>
          <w:rFonts w:ascii="Aptos Narrow" w:hAnsi="Aptos Narrow"/>
          <w:b/>
        </w:rPr>
        <w:t xml:space="preserve"> the model execution.</w:t>
      </w:r>
    </w:p>
    <w:p w14:paraId="495F9B0C" w14:textId="77777777" w:rsidR="0041315C" w:rsidRPr="0041315C" w:rsidRDefault="0041315C" w:rsidP="00A32349">
      <w:pPr>
        <w:shd w:val="clear" w:color="auto" w:fill="DAEEF3" w:themeFill="accent5" w:themeFillTint="33"/>
        <w:jc w:val="both"/>
        <w:rPr>
          <w:rFonts w:ascii="Aptos Narrow" w:hAnsi="Aptos Narrow"/>
        </w:rPr>
      </w:pPr>
    </w:p>
    <w:p w14:paraId="73CBEFA7" w14:textId="77777777" w:rsidR="0041315C" w:rsidRPr="0041315C" w:rsidRDefault="0041315C" w:rsidP="00A32349">
      <w:pPr>
        <w:shd w:val="clear" w:color="auto" w:fill="DAEEF3" w:themeFill="accent5" w:themeFillTint="33"/>
        <w:jc w:val="both"/>
        <w:rPr>
          <w:rFonts w:ascii="Aptos Narrow" w:hAnsi="Aptos Narrow"/>
        </w:rPr>
      </w:pPr>
      <w:r w:rsidRPr="0041315C">
        <w:rPr>
          <w:rFonts w:ascii="Aptos Narrow" w:hAnsi="Aptos Narrow"/>
        </w:rPr>
        <w:t>Materiality of the assumption:</w:t>
      </w:r>
    </w:p>
    <w:p w14:paraId="71B5C0C4" w14:textId="77777777" w:rsidR="0041315C" w:rsidRPr="0041315C" w:rsidRDefault="00800502" w:rsidP="00A32349">
      <w:pPr>
        <w:shd w:val="clear" w:color="auto" w:fill="DAEEF3" w:themeFill="accent5" w:themeFillTint="33"/>
        <w:jc w:val="both"/>
        <w:rPr>
          <w:rFonts w:ascii="Aptos Narrow" w:hAnsi="Aptos Narrow"/>
        </w:rPr>
      </w:pPr>
      <w:r>
        <w:rPr>
          <w:rFonts w:ascii="Aptos Narrow" w:hAnsi="Aptos Narrow"/>
        </w:rPr>
        <w:t>Materiality is high, as</w:t>
      </w:r>
      <w:r w:rsidR="0041315C" w:rsidRPr="0041315C">
        <w:rPr>
          <w:rFonts w:ascii="Aptos Narrow" w:hAnsi="Aptos Narrow"/>
        </w:rPr>
        <w:t xml:space="preserve"> quality of the data provided to the model directly impacts the accuracy and effectiveness of the fraud detection process. If the data is incomplete or inaccurate, the model may fail to identify fraudulent transactions, leading to higher fraud risks or false positives.</w:t>
      </w:r>
    </w:p>
    <w:p w14:paraId="64B11D01" w14:textId="77777777" w:rsidR="0041315C" w:rsidRPr="0041315C" w:rsidRDefault="0041315C" w:rsidP="00A32349">
      <w:pPr>
        <w:shd w:val="clear" w:color="auto" w:fill="DAEEF3" w:themeFill="accent5" w:themeFillTint="33"/>
        <w:jc w:val="both"/>
        <w:rPr>
          <w:rFonts w:ascii="Aptos Narrow" w:hAnsi="Aptos Narrow"/>
        </w:rPr>
      </w:pPr>
    </w:p>
    <w:p w14:paraId="79B2AEAA" w14:textId="77777777" w:rsidR="0041315C" w:rsidRPr="0041315C" w:rsidRDefault="0041315C" w:rsidP="00A32349">
      <w:pPr>
        <w:shd w:val="clear" w:color="auto" w:fill="DAEEF3" w:themeFill="accent5" w:themeFillTint="33"/>
        <w:jc w:val="both"/>
        <w:rPr>
          <w:rFonts w:ascii="Aptos Narrow" w:hAnsi="Aptos Narrow"/>
        </w:rPr>
      </w:pPr>
      <w:r w:rsidRPr="0041315C">
        <w:rPr>
          <w:rFonts w:ascii="Aptos Narrow" w:hAnsi="Aptos Narrow"/>
        </w:rPr>
        <w:t>Rationale for this assumption:</w:t>
      </w:r>
    </w:p>
    <w:p w14:paraId="56E3A0E6" w14:textId="77777777" w:rsidR="0041315C" w:rsidRPr="0041315C" w:rsidRDefault="0041315C" w:rsidP="00A32349">
      <w:pPr>
        <w:shd w:val="clear" w:color="auto" w:fill="DAEEF3" w:themeFill="accent5" w:themeFillTint="33"/>
        <w:jc w:val="both"/>
        <w:rPr>
          <w:rFonts w:ascii="Aptos Narrow" w:hAnsi="Aptos Narrow"/>
        </w:rPr>
      </w:pPr>
      <w:r w:rsidRPr="0041315C">
        <w:rPr>
          <w:rFonts w:ascii="Aptos Narrow" w:hAnsi="Aptos Narrow"/>
        </w:rPr>
        <w:t>Inaccurate or missing data can result in incorrect predictions, either failing to flag a fraudulent transaction or incorrectly flagging legitimate ones. This could undermine the performance of fraud detection strategies and lead to financial losses.</w:t>
      </w:r>
    </w:p>
    <w:p w14:paraId="75A07C2E" w14:textId="77777777" w:rsidR="00AB36C8" w:rsidRDefault="00AB36C8" w:rsidP="00A32349">
      <w:pPr>
        <w:shd w:val="clear" w:color="auto" w:fill="DAEEF3" w:themeFill="accent5" w:themeFillTint="33"/>
        <w:jc w:val="both"/>
        <w:rPr>
          <w:rFonts w:ascii="Aptos Narrow" w:hAnsi="Aptos Narrow"/>
        </w:rPr>
      </w:pPr>
    </w:p>
    <w:bookmarkEnd w:id="1558"/>
    <w:p w14:paraId="28C8EEBE" w14:textId="77777777" w:rsidR="003F2661" w:rsidRDefault="003F2661" w:rsidP="003F2661"/>
    <w:p w14:paraId="3F7BB695" w14:textId="77777777" w:rsidR="003F2661" w:rsidRDefault="003F2661" w:rsidP="007C0CA1">
      <w:pPr>
        <w:pStyle w:val="Heading3"/>
      </w:pPr>
      <w:bookmarkStart w:id="1561" w:name="_Toc193800922"/>
      <w:r>
        <w:t>Model Limitations and Weaknesses</w:t>
      </w:r>
      <w:bookmarkEnd w:id="1561"/>
    </w:p>
    <w:p w14:paraId="08183784" w14:textId="77777777" w:rsidR="003F2661" w:rsidRDefault="003F2661" w:rsidP="0020185A">
      <w:pPr>
        <w:spacing w:after="120"/>
        <w:rPr>
          <w:rStyle w:val="SubtleEmphasis"/>
        </w:rPr>
      </w:pPr>
      <w:r>
        <w:rPr>
          <w:rStyle w:val="SubtleEmphasis"/>
        </w:rPr>
        <w:t>List any known model limitations and weaknesses. For each weakness / limitation, there should be a description of the associated model risk and, if applicable, the risk mitigant designed to address this risk. See the following example:</w:t>
      </w:r>
    </w:p>
    <w:tbl>
      <w:tblPr>
        <w:tblW w:w="10048" w:type="dxa"/>
        <w:tblBorders>
          <w:top w:val="single" w:sz="4" w:space="0" w:color="auto"/>
          <w:bottom w:val="single" w:sz="4" w:space="0" w:color="auto"/>
          <w:insideH w:val="single" w:sz="4" w:space="0" w:color="auto"/>
          <w:insideV w:val="single" w:sz="4" w:space="0" w:color="auto"/>
        </w:tblBorders>
        <w:tblCellMar>
          <w:top w:w="58" w:type="dxa"/>
          <w:left w:w="58" w:type="dxa"/>
          <w:bottom w:w="58" w:type="dxa"/>
          <w:right w:w="58" w:type="dxa"/>
        </w:tblCellMar>
        <w:tblLook w:val="00A0" w:firstRow="1" w:lastRow="0" w:firstColumn="1" w:lastColumn="0" w:noHBand="0" w:noVBand="0"/>
      </w:tblPr>
      <w:tblGrid>
        <w:gridCol w:w="2304"/>
        <w:gridCol w:w="2794"/>
        <w:gridCol w:w="4950"/>
      </w:tblGrid>
      <w:tr w:rsidR="003F2661" w14:paraId="2C35706F" w14:textId="77777777" w:rsidTr="00A32349">
        <w:trPr>
          <w:trHeight w:val="95"/>
          <w:tblHeader/>
        </w:trPr>
        <w:tc>
          <w:tcPr>
            <w:tcW w:w="2304" w:type="dxa"/>
            <w:shd w:val="clear" w:color="auto" w:fill="365F91" w:themeFill="accent1" w:themeFillShade="BF"/>
            <w:hideMark/>
          </w:tcPr>
          <w:p w14:paraId="24167E13" w14:textId="77777777" w:rsidR="003F2661" w:rsidRDefault="003F2661">
            <w:pPr>
              <w:keepNext/>
              <w:keepLines/>
              <w:jc w:val="center"/>
              <w:rPr>
                <w:rFonts w:eastAsia="MS PGothic"/>
                <w:b/>
                <w:bCs/>
                <w:i/>
                <w:color w:val="FFFFFF" w:themeColor="background1"/>
              </w:rPr>
            </w:pPr>
            <w:bookmarkStart w:id="1562" w:name="_Hlk161672468"/>
            <w:bookmarkStart w:id="1563" w:name="OLE_LINK48"/>
            <w:r>
              <w:rPr>
                <w:rFonts w:eastAsia="MS PGothic"/>
                <w:b/>
                <w:bCs/>
                <w:i/>
                <w:color w:val="FFFFFF" w:themeColor="background1"/>
              </w:rPr>
              <w:lastRenderedPageBreak/>
              <w:t>Model Weakness or Limitation</w:t>
            </w:r>
          </w:p>
        </w:tc>
        <w:tc>
          <w:tcPr>
            <w:tcW w:w="2794" w:type="dxa"/>
            <w:shd w:val="clear" w:color="auto" w:fill="365F91" w:themeFill="accent1" w:themeFillShade="BF"/>
            <w:vAlign w:val="center"/>
            <w:hideMark/>
          </w:tcPr>
          <w:p w14:paraId="0DEF5E72" w14:textId="77777777" w:rsidR="003F2661" w:rsidRDefault="003F2661">
            <w:pPr>
              <w:keepNext/>
              <w:keepLines/>
              <w:contextualSpacing/>
              <w:jc w:val="center"/>
              <w:rPr>
                <w:rFonts w:eastAsia="MS PGothic"/>
                <w:b/>
                <w:bCs/>
                <w:i/>
                <w:color w:val="FFFFFF" w:themeColor="background1"/>
              </w:rPr>
            </w:pPr>
            <w:r>
              <w:rPr>
                <w:rFonts w:eastAsia="MS PGothic"/>
                <w:b/>
                <w:bCs/>
                <w:i/>
                <w:color w:val="FFFFFF" w:themeColor="background1"/>
              </w:rPr>
              <w:t>Associated Model Risk(s)</w:t>
            </w:r>
          </w:p>
        </w:tc>
        <w:tc>
          <w:tcPr>
            <w:tcW w:w="4950" w:type="dxa"/>
            <w:shd w:val="clear" w:color="auto" w:fill="365F91" w:themeFill="accent1" w:themeFillShade="BF"/>
            <w:vAlign w:val="center"/>
            <w:hideMark/>
          </w:tcPr>
          <w:p w14:paraId="3306F017" w14:textId="77777777" w:rsidR="003F2661" w:rsidRDefault="003F2661">
            <w:pPr>
              <w:keepNext/>
              <w:keepLines/>
              <w:contextualSpacing/>
              <w:jc w:val="center"/>
              <w:rPr>
                <w:rFonts w:eastAsia="MS PGothic"/>
                <w:b/>
                <w:bCs/>
                <w:i/>
                <w:color w:val="FFFFFF" w:themeColor="background1"/>
              </w:rPr>
            </w:pPr>
            <w:r>
              <w:rPr>
                <w:rFonts w:eastAsia="MS PGothic"/>
                <w:b/>
                <w:bCs/>
                <w:i/>
                <w:color w:val="FFFFFF" w:themeColor="background1"/>
              </w:rPr>
              <w:t>Model Risk Mitigants / Remediation</w:t>
            </w:r>
          </w:p>
        </w:tc>
      </w:tr>
      <w:bookmarkEnd w:id="1562"/>
      <w:tr w:rsidR="003F2661" w14:paraId="291F92A8" w14:textId="77777777" w:rsidTr="00A32349">
        <w:trPr>
          <w:cantSplit/>
          <w:trHeight w:val="364"/>
        </w:trPr>
        <w:tc>
          <w:tcPr>
            <w:tcW w:w="2304" w:type="dxa"/>
            <w:hideMark/>
          </w:tcPr>
          <w:p w14:paraId="19271025" w14:textId="77777777" w:rsidR="003F2661" w:rsidRDefault="003F2661">
            <w:pPr>
              <w:rPr>
                <w:rFonts w:eastAsia="Times New Roman"/>
              </w:rPr>
            </w:pPr>
            <w:r>
              <w:t xml:space="preserve">The model output is heavily impacted by several judgmental management assumptions, including x, y, and z. These assumptions are currently lacking empirical support. </w:t>
            </w:r>
          </w:p>
        </w:tc>
        <w:tc>
          <w:tcPr>
            <w:tcW w:w="2794" w:type="dxa"/>
            <w:hideMark/>
          </w:tcPr>
          <w:p w14:paraId="0AA3094D" w14:textId="77777777" w:rsidR="003F2661" w:rsidRDefault="003F2661">
            <w:r>
              <w:t xml:space="preserve">Use of judgmental assumptions increases the risk of poor model predictions / measurements and unsupported model estimates, which may lead to inappropriate business decisions. </w:t>
            </w:r>
          </w:p>
        </w:tc>
        <w:tc>
          <w:tcPr>
            <w:tcW w:w="4950" w:type="dxa"/>
            <w:hideMark/>
          </w:tcPr>
          <w:p w14:paraId="2BA888BE" w14:textId="77777777" w:rsidR="003F2661" w:rsidRDefault="003F2661">
            <w:r>
              <w:rPr>
                <w:b/>
              </w:rPr>
              <w:t>Short Term Risk Mitigants</w:t>
            </w:r>
            <w:r>
              <w:t xml:space="preserve">: </w:t>
            </w:r>
          </w:p>
          <w:p w14:paraId="7B92BC95" w14:textId="77777777" w:rsidR="003F2661" w:rsidRDefault="003F2661" w:rsidP="00A53660">
            <w:pPr>
              <w:pStyle w:val="ListParagraph"/>
              <w:numPr>
                <w:ilvl w:val="0"/>
                <w:numId w:val="12"/>
              </w:numPr>
              <w:spacing w:after="200"/>
            </w:pPr>
            <w:r>
              <w:t xml:space="preserve">The judgmental assumptions will be subject to oversight by the governance committee X that will review and challenge the model owner's support for the assumptions </w:t>
            </w:r>
            <w:proofErr w:type="gramStart"/>
            <w:r>
              <w:t>on a monthly basis</w:t>
            </w:r>
            <w:proofErr w:type="gramEnd"/>
            <w:r>
              <w:t>.</w:t>
            </w:r>
          </w:p>
          <w:p w14:paraId="47599EFB" w14:textId="77777777" w:rsidR="003F2661" w:rsidRDefault="003F2661" w:rsidP="00A53660">
            <w:pPr>
              <w:pStyle w:val="ListParagraph"/>
              <w:numPr>
                <w:ilvl w:val="0"/>
                <w:numId w:val="12"/>
              </w:numPr>
              <w:spacing w:after="200"/>
            </w:pPr>
            <w:r>
              <w:t xml:space="preserve">The model output will be benchmarked to the output from the alternative model Y on a quarterly basis. Significant divergence in the outputs will be investigated. </w:t>
            </w:r>
          </w:p>
          <w:p w14:paraId="5434F0F4" w14:textId="77777777" w:rsidR="003F2661" w:rsidRDefault="003F2661">
            <w:r>
              <w:rPr>
                <w:b/>
              </w:rPr>
              <w:t>Longer Term Remediation Plan</w:t>
            </w:r>
            <w:r>
              <w:t xml:space="preserve">: </w:t>
            </w:r>
          </w:p>
          <w:p w14:paraId="0E0C9E74" w14:textId="77777777" w:rsidR="003F2661" w:rsidRDefault="003F2661" w:rsidP="00A53660">
            <w:pPr>
              <w:pStyle w:val="ListParagraph"/>
              <w:numPr>
                <w:ilvl w:val="0"/>
                <w:numId w:val="13"/>
              </w:numPr>
              <w:spacing w:after="200"/>
            </w:pPr>
            <w:r>
              <w:t>The model owner will investigate the possibility of obtaining empirical support for the assumptions x and y once an additional 6 months of data are collected.</w:t>
            </w:r>
          </w:p>
          <w:p w14:paraId="15278B81" w14:textId="77777777" w:rsidR="003F2661" w:rsidRDefault="003F2661" w:rsidP="00A53660">
            <w:pPr>
              <w:pStyle w:val="ListParagraph"/>
              <w:numPr>
                <w:ilvl w:val="0"/>
                <w:numId w:val="13"/>
              </w:numPr>
              <w:spacing w:after="200"/>
            </w:pPr>
            <w:r>
              <w:t>The model owner will investigate the possibility of modifying the modeling approach to reduce the reliance on judgmental assumptions.</w:t>
            </w:r>
          </w:p>
        </w:tc>
      </w:tr>
      <w:bookmarkEnd w:id="1563"/>
    </w:tbl>
    <w:p w14:paraId="3B49F2C0" w14:textId="77777777" w:rsidR="003F2661" w:rsidRDefault="003F2661" w:rsidP="003F2661"/>
    <w:p w14:paraId="1EF280AD" w14:textId="77777777" w:rsidR="003F2661" w:rsidRDefault="003F2661" w:rsidP="003F2661">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583F26EA" w14:textId="77777777" w:rsidR="003F2661" w:rsidRDefault="003F2661" w:rsidP="003F2661">
      <w:pPr>
        <w:shd w:val="clear" w:color="auto" w:fill="DAEEF3" w:themeFill="accent5" w:themeFillTint="33"/>
        <w:rPr>
          <w:rFonts w:ascii="Aptos Narrow" w:hAnsi="Aptos Narrow"/>
        </w:rPr>
      </w:pPr>
    </w:p>
    <w:tbl>
      <w:tblPr>
        <w:tblStyle w:val="TableGrid"/>
        <w:tblW w:w="0" w:type="auto"/>
        <w:tblLook w:val="04A0" w:firstRow="1" w:lastRow="0" w:firstColumn="1" w:lastColumn="0" w:noHBand="0" w:noVBand="1"/>
      </w:tblPr>
      <w:tblGrid>
        <w:gridCol w:w="2245"/>
        <w:gridCol w:w="3983"/>
        <w:gridCol w:w="3842"/>
      </w:tblGrid>
      <w:tr w:rsidR="002A3DFE" w14:paraId="55091FEE" w14:textId="77777777" w:rsidTr="34A2CE9E">
        <w:tc>
          <w:tcPr>
            <w:tcW w:w="2245" w:type="dxa"/>
            <w:shd w:val="clear" w:color="auto" w:fill="365F91" w:themeFill="accent1" w:themeFillShade="BF"/>
          </w:tcPr>
          <w:p w14:paraId="09C4D672" w14:textId="77777777" w:rsidR="003F2661" w:rsidRDefault="003F2661" w:rsidP="00701055">
            <w:pPr>
              <w:jc w:val="center"/>
              <w:rPr>
                <w:rFonts w:ascii="Aptos Narrow" w:hAnsi="Aptos Narrow"/>
              </w:rPr>
            </w:pPr>
            <w:r>
              <w:rPr>
                <w:rFonts w:eastAsia="MS PGothic"/>
                <w:b/>
                <w:bCs/>
                <w:i/>
                <w:color w:val="FFFFFF" w:themeColor="background1"/>
              </w:rPr>
              <w:t>Model Weakness or Limitation</w:t>
            </w:r>
          </w:p>
        </w:tc>
        <w:tc>
          <w:tcPr>
            <w:tcW w:w="3983" w:type="dxa"/>
            <w:shd w:val="clear" w:color="auto" w:fill="365F91" w:themeFill="accent1" w:themeFillShade="BF"/>
            <w:vAlign w:val="center"/>
          </w:tcPr>
          <w:p w14:paraId="5F639B6B" w14:textId="77777777" w:rsidR="003F2661" w:rsidRDefault="003F2661" w:rsidP="00701055">
            <w:pPr>
              <w:jc w:val="center"/>
              <w:rPr>
                <w:rFonts w:ascii="Aptos Narrow" w:hAnsi="Aptos Narrow"/>
              </w:rPr>
            </w:pPr>
            <w:r>
              <w:rPr>
                <w:rFonts w:eastAsia="MS PGothic"/>
                <w:b/>
                <w:bCs/>
                <w:i/>
                <w:color w:val="FFFFFF" w:themeColor="background1"/>
              </w:rPr>
              <w:t>Associated Model Risk(s)</w:t>
            </w:r>
          </w:p>
        </w:tc>
        <w:tc>
          <w:tcPr>
            <w:tcW w:w="3842" w:type="dxa"/>
            <w:shd w:val="clear" w:color="auto" w:fill="365F91" w:themeFill="accent1" w:themeFillShade="BF"/>
            <w:vAlign w:val="center"/>
          </w:tcPr>
          <w:p w14:paraId="0B4E4711" w14:textId="77777777" w:rsidR="003F2661" w:rsidRDefault="003F2661" w:rsidP="00701055">
            <w:pPr>
              <w:jc w:val="center"/>
              <w:rPr>
                <w:rFonts w:ascii="Aptos Narrow" w:hAnsi="Aptos Narrow"/>
              </w:rPr>
            </w:pPr>
            <w:r>
              <w:rPr>
                <w:rFonts w:eastAsia="MS PGothic"/>
                <w:b/>
                <w:bCs/>
                <w:i/>
                <w:color w:val="FFFFFF" w:themeColor="background1"/>
              </w:rPr>
              <w:t>Model Risk Mitigants / Remediation</w:t>
            </w:r>
          </w:p>
        </w:tc>
      </w:tr>
      <w:tr w:rsidR="002A3DFE" w14:paraId="75DB6C43" w14:textId="77777777" w:rsidTr="34A2CE9E">
        <w:tc>
          <w:tcPr>
            <w:tcW w:w="2245" w:type="dxa"/>
          </w:tcPr>
          <w:p w14:paraId="5A1AD59C" w14:textId="77777777" w:rsidR="003F2661" w:rsidRDefault="00C66EF4" w:rsidP="00FE32E9">
            <w:pPr>
              <w:spacing w:line="276" w:lineRule="auto"/>
              <w:rPr>
                <w:rFonts w:ascii="Aptos Narrow" w:hAnsi="Aptos Narrow"/>
              </w:rPr>
            </w:pPr>
            <w:r w:rsidRPr="00C66EF4">
              <w:rPr>
                <w:rFonts w:ascii="Aptos Narrow" w:hAnsi="Aptos Narrow"/>
              </w:rPr>
              <w:t xml:space="preserve">There may be a limitation in terms of the amount of consortium data/data sources being levered by </w:t>
            </w:r>
            <w:proofErr w:type="spellStart"/>
            <w:r w:rsidR="00C75BBB">
              <w:rPr>
                <w:rFonts w:ascii="Aptos Narrow" w:hAnsi="Aptos Narrow"/>
              </w:rPr>
              <w:t>SecurLock</w:t>
            </w:r>
            <w:proofErr w:type="spellEnd"/>
            <w:r w:rsidRPr="00C66EF4">
              <w:rPr>
                <w:rFonts w:ascii="Aptos Narrow" w:hAnsi="Aptos Narrow"/>
              </w:rPr>
              <w:t xml:space="preserve"> Predict.</w:t>
            </w:r>
          </w:p>
        </w:tc>
        <w:tc>
          <w:tcPr>
            <w:tcW w:w="3983" w:type="dxa"/>
          </w:tcPr>
          <w:p w14:paraId="5281ADF1" w14:textId="77777777" w:rsidR="00C66EF4" w:rsidRDefault="00C66EF4" w:rsidP="00FE32E9">
            <w:pPr>
              <w:spacing w:line="276" w:lineRule="auto"/>
              <w:rPr>
                <w:rFonts w:ascii="Aptos Narrow" w:hAnsi="Aptos Narrow"/>
              </w:rPr>
            </w:pPr>
            <w:r w:rsidRPr="00C66EF4">
              <w:rPr>
                <w:rFonts w:ascii="Aptos Narrow" w:hAnsi="Aptos Narrow"/>
              </w:rPr>
              <w:t>Reduced Accuracy: Limited consortium data or data sources may result in a narrow view of fraud patterns, reducing the model's ability to generalize effectively to emerging or rare fraud schemes.</w:t>
            </w:r>
          </w:p>
          <w:p w14:paraId="53FAE272" w14:textId="77777777" w:rsidR="00C66EF4" w:rsidRPr="00C66EF4" w:rsidRDefault="00C66EF4" w:rsidP="00FE32E9">
            <w:pPr>
              <w:spacing w:line="276" w:lineRule="auto"/>
              <w:rPr>
                <w:rFonts w:ascii="Aptos Narrow" w:hAnsi="Aptos Narrow"/>
              </w:rPr>
            </w:pPr>
          </w:p>
          <w:p w14:paraId="5ACE1ED5" w14:textId="22FADC7A" w:rsidR="00C66EF4" w:rsidRPr="00C66EF4" w:rsidRDefault="005768D9" w:rsidP="00FE32E9">
            <w:pPr>
              <w:spacing w:line="276" w:lineRule="auto"/>
              <w:rPr>
                <w:rFonts w:ascii="Aptos Narrow" w:hAnsi="Aptos Narrow"/>
              </w:rPr>
            </w:pPr>
            <w:r w:rsidRPr="34A2CE9E">
              <w:rPr>
                <w:rFonts w:ascii="Aptos Narrow" w:hAnsi="Aptos Narrow"/>
              </w:rPr>
              <w:t>Overfitting</w:t>
            </w:r>
            <w:r w:rsidR="2E8DC14A" w:rsidRPr="34A2CE9E">
              <w:rPr>
                <w:rFonts w:ascii="Aptos Narrow" w:hAnsi="Aptos Narrow"/>
              </w:rPr>
              <w:t xml:space="preserve"> Local Data: The model may overly rely on institution-specific data, making it less effective in detecting global or novel fraud </w:t>
            </w:r>
            <w:r w:rsidR="37218728" w:rsidRPr="34A2CE9E">
              <w:rPr>
                <w:rFonts w:ascii="Aptos Narrow" w:hAnsi="Aptos Narrow"/>
              </w:rPr>
              <w:t>trends</w:t>
            </w:r>
            <w:r w:rsidR="4C9BEF87" w:rsidRPr="34A2CE9E">
              <w:rPr>
                <w:rFonts w:ascii="Aptos Narrow" w:hAnsi="Aptos Narrow"/>
              </w:rPr>
              <w:t>.</w:t>
            </w:r>
          </w:p>
          <w:p w14:paraId="3081AF0A" w14:textId="77777777" w:rsidR="003F2661" w:rsidRDefault="003F2661" w:rsidP="00FE32E9">
            <w:pPr>
              <w:spacing w:line="276" w:lineRule="auto"/>
              <w:rPr>
                <w:rFonts w:ascii="Aptos Narrow" w:hAnsi="Aptos Narrow"/>
              </w:rPr>
            </w:pPr>
          </w:p>
        </w:tc>
        <w:tc>
          <w:tcPr>
            <w:tcW w:w="3842" w:type="dxa"/>
          </w:tcPr>
          <w:p w14:paraId="7A24EE6B" w14:textId="77777777" w:rsidR="003F2661" w:rsidRDefault="00C66EF4" w:rsidP="00FE32E9">
            <w:pPr>
              <w:spacing w:line="276" w:lineRule="auto"/>
              <w:rPr>
                <w:rFonts w:ascii="Aptos Narrow" w:hAnsi="Aptos Narrow"/>
              </w:rPr>
            </w:pPr>
            <w:r w:rsidRPr="00C66EF4">
              <w:rPr>
                <w:rFonts w:ascii="Aptos Narrow" w:hAnsi="Aptos Narrow"/>
              </w:rPr>
              <w:t>Strengthen the feedback loop with Falcon to continuously improve fraud pattern detection by incorporating its global fraud insights.</w:t>
            </w:r>
          </w:p>
        </w:tc>
      </w:tr>
      <w:tr w:rsidR="002A3DFE" w14:paraId="04BA80F8" w14:textId="77777777" w:rsidTr="34A2CE9E">
        <w:tc>
          <w:tcPr>
            <w:tcW w:w="2245" w:type="dxa"/>
          </w:tcPr>
          <w:p w14:paraId="7DD54E08" w14:textId="77777777" w:rsidR="003F2661" w:rsidRDefault="00C66EF4" w:rsidP="00FE32E9">
            <w:pPr>
              <w:spacing w:line="276" w:lineRule="auto"/>
              <w:rPr>
                <w:rFonts w:ascii="Aptos Narrow" w:hAnsi="Aptos Narrow"/>
              </w:rPr>
            </w:pPr>
            <w:r w:rsidRPr="00C66EF4">
              <w:rPr>
                <w:rFonts w:ascii="Aptos Narrow" w:hAnsi="Aptos Narrow"/>
              </w:rPr>
              <w:t xml:space="preserve">The model should be applied only to the </w:t>
            </w:r>
            <w:r w:rsidRPr="00C66EF4">
              <w:rPr>
                <w:rFonts w:ascii="Aptos Narrow" w:hAnsi="Aptos Narrow"/>
              </w:rPr>
              <w:lastRenderedPageBreak/>
              <w:t>population of product types, geography, and transaction types on which the model was developed. There should be no significant change to the portfolio(s) and the statistics on the production data sent to the model must be stable.</w:t>
            </w:r>
          </w:p>
        </w:tc>
        <w:tc>
          <w:tcPr>
            <w:tcW w:w="3983" w:type="dxa"/>
          </w:tcPr>
          <w:p w14:paraId="7B1F874F" w14:textId="77777777" w:rsidR="00C66EF4" w:rsidRDefault="00C66EF4" w:rsidP="00FE32E9">
            <w:pPr>
              <w:spacing w:line="276" w:lineRule="auto"/>
              <w:rPr>
                <w:rFonts w:ascii="Aptos Narrow" w:hAnsi="Aptos Narrow"/>
              </w:rPr>
            </w:pPr>
            <w:r w:rsidRPr="00C66EF4">
              <w:rPr>
                <w:rFonts w:ascii="Aptos Narrow" w:hAnsi="Aptos Narrow"/>
              </w:rPr>
              <w:lastRenderedPageBreak/>
              <w:t xml:space="preserve">The model may underperform or produce inaccurate results if applied to data </w:t>
            </w:r>
            <w:r w:rsidRPr="00C66EF4">
              <w:rPr>
                <w:rFonts w:ascii="Aptos Narrow" w:hAnsi="Aptos Narrow"/>
              </w:rPr>
              <w:lastRenderedPageBreak/>
              <w:t xml:space="preserve">outside its training scope (e.g., new geographies, product types, or transaction types). </w:t>
            </w:r>
          </w:p>
          <w:p w14:paraId="0396CC07" w14:textId="77777777" w:rsidR="00C66EF4" w:rsidRDefault="00C66EF4" w:rsidP="00FE32E9">
            <w:pPr>
              <w:spacing w:line="276" w:lineRule="auto"/>
              <w:rPr>
                <w:rFonts w:ascii="Aptos Narrow" w:hAnsi="Aptos Narrow"/>
              </w:rPr>
            </w:pPr>
          </w:p>
          <w:p w14:paraId="4B1DD26D" w14:textId="77777777" w:rsidR="00C66EF4" w:rsidRPr="00C66EF4" w:rsidRDefault="00C66EF4" w:rsidP="00FE32E9">
            <w:pPr>
              <w:spacing w:line="276" w:lineRule="auto"/>
              <w:rPr>
                <w:rFonts w:ascii="Aptos Narrow" w:hAnsi="Aptos Narrow"/>
              </w:rPr>
            </w:pPr>
            <w:r w:rsidRPr="00C66EF4">
              <w:rPr>
                <w:rFonts w:ascii="Aptos Narrow" w:hAnsi="Aptos Narrow"/>
              </w:rPr>
              <w:t>Portfolio Drift Risk</w:t>
            </w:r>
            <w:r>
              <w:rPr>
                <w:rFonts w:ascii="Aptos Narrow" w:hAnsi="Aptos Narrow"/>
              </w:rPr>
              <w:t>:</w:t>
            </w:r>
          </w:p>
          <w:p w14:paraId="521E8E0B" w14:textId="77777777" w:rsidR="00C66EF4" w:rsidRPr="00C66EF4" w:rsidRDefault="00C66EF4" w:rsidP="00FE32E9">
            <w:pPr>
              <w:spacing w:line="276" w:lineRule="auto"/>
              <w:rPr>
                <w:rFonts w:ascii="Aptos Narrow" w:hAnsi="Aptos Narrow"/>
              </w:rPr>
            </w:pPr>
            <w:r w:rsidRPr="00C66EF4">
              <w:rPr>
                <w:rFonts w:ascii="Aptos Narrow" w:hAnsi="Aptos Narrow"/>
              </w:rPr>
              <w:t>Changes in portfolio characteristics (e.g., shift in customer demographics, transaction patterns) may lead to reduced model accuracy and higher false positives or negatives.</w:t>
            </w:r>
          </w:p>
          <w:p w14:paraId="793C0BCB" w14:textId="77777777" w:rsidR="003F2661" w:rsidRDefault="003F2661" w:rsidP="00FE32E9">
            <w:pPr>
              <w:spacing w:line="276" w:lineRule="auto"/>
              <w:rPr>
                <w:rFonts w:ascii="Aptos Narrow" w:hAnsi="Aptos Narrow"/>
              </w:rPr>
            </w:pPr>
          </w:p>
        </w:tc>
        <w:tc>
          <w:tcPr>
            <w:tcW w:w="3842" w:type="dxa"/>
          </w:tcPr>
          <w:p w14:paraId="0F9D55BF" w14:textId="77777777" w:rsidR="00C66EF4" w:rsidRDefault="00C66EF4" w:rsidP="00FE32E9">
            <w:pPr>
              <w:spacing w:line="276" w:lineRule="auto"/>
              <w:rPr>
                <w:rFonts w:ascii="Aptos Narrow" w:hAnsi="Aptos Narrow"/>
              </w:rPr>
            </w:pPr>
            <w:r w:rsidRPr="00C66EF4">
              <w:rPr>
                <w:rFonts w:ascii="Aptos Narrow" w:hAnsi="Aptos Narrow"/>
              </w:rPr>
              <w:lastRenderedPageBreak/>
              <w:t xml:space="preserve">Regularly review the population characteristics (product types, </w:t>
            </w:r>
            <w:r w:rsidRPr="00C66EF4">
              <w:rPr>
                <w:rFonts w:ascii="Aptos Narrow" w:hAnsi="Aptos Narrow"/>
              </w:rPr>
              <w:lastRenderedPageBreak/>
              <w:t xml:space="preserve">geographies, and transaction types) to ensure alignment with the training data. </w:t>
            </w:r>
          </w:p>
          <w:p w14:paraId="21EF428D" w14:textId="77777777" w:rsidR="00C66EF4" w:rsidRDefault="00C66EF4" w:rsidP="00FE32E9">
            <w:pPr>
              <w:spacing w:line="276" w:lineRule="auto"/>
              <w:rPr>
                <w:rFonts w:ascii="Aptos Narrow" w:hAnsi="Aptos Narrow"/>
              </w:rPr>
            </w:pPr>
          </w:p>
          <w:p w14:paraId="72D8DD9B" w14:textId="77777777" w:rsidR="003F2661" w:rsidRDefault="00C66EF4" w:rsidP="00FE32E9">
            <w:pPr>
              <w:spacing w:line="276" w:lineRule="auto"/>
              <w:rPr>
                <w:rFonts w:ascii="Aptos Narrow" w:hAnsi="Aptos Narrow"/>
              </w:rPr>
            </w:pPr>
            <w:r w:rsidRPr="00C66EF4">
              <w:rPr>
                <w:rFonts w:ascii="Aptos Narrow" w:hAnsi="Aptos Narrow"/>
              </w:rPr>
              <w:t>Implement a portfolio drift monitoring framework to track changes in customer demographics, transaction behaviors, and other key features over time.</w:t>
            </w:r>
          </w:p>
        </w:tc>
      </w:tr>
    </w:tbl>
    <w:p w14:paraId="01F24EBD" w14:textId="77777777" w:rsidR="003F2661" w:rsidRDefault="003F2661" w:rsidP="003F2661">
      <w:pPr>
        <w:shd w:val="clear" w:color="auto" w:fill="DAEEF3" w:themeFill="accent5" w:themeFillTint="33"/>
        <w:rPr>
          <w:rFonts w:ascii="Aptos Narrow" w:hAnsi="Aptos Narrow"/>
        </w:rPr>
      </w:pPr>
    </w:p>
    <w:p w14:paraId="47C35551" w14:textId="77777777" w:rsidR="003F2661" w:rsidRDefault="003F2661" w:rsidP="003F2661"/>
    <w:p w14:paraId="2BACE829" w14:textId="77777777" w:rsidR="003F2661" w:rsidRDefault="003F2661" w:rsidP="003F2661"/>
    <w:p w14:paraId="23532E4F" w14:textId="77777777" w:rsidR="00CC041D" w:rsidRDefault="00CC041D">
      <w:pPr>
        <w:spacing w:after="200"/>
        <w:rPr>
          <w:rFonts w:ascii="Arial Narrow" w:eastAsiaTheme="majorEastAsia" w:hAnsi="Arial Narrow"/>
          <w:b/>
          <w:bCs/>
          <w:sz w:val="24"/>
          <w:szCs w:val="24"/>
        </w:rPr>
      </w:pPr>
      <w:r>
        <w:rPr>
          <w:rFonts w:ascii="Arial Narrow" w:hAnsi="Arial Narrow"/>
          <w:sz w:val="24"/>
          <w:szCs w:val="24"/>
        </w:rPr>
        <w:br w:type="page"/>
      </w:r>
    </w:p>
    <w:p w14:paraId="49245621" w14:textId="77777777" w:rsidR="003F2661" w:rsidRPr="006C506F" w:rsidRDefault="003F2661" w:rsidP="007C0CA1">
      <w:pPr>
        <w:pStyle w:val="Heading2"/>
        <w:pBdr>
          <w:bottom w:val="single" w:sz="6" w:space="1" w:color="auto"/>
        </w:pBdr>
        <w:shd w:val="clear" w:color="auto" w:fill="C6D9F1" w:themeFill="text2" w:themeFillTint="33"/>
        <w:spacing w:before="0"/>
        <w:ind w:left="720" w:hanging="720"/>
        <w:rPr>
          <w:rFonts w:cs="Arial"/>
          <w:szCs w:val="24"/>
        </w:rPr>
      </w:pPr>
      <w:bookmarkStart w:id="1564" w:name="_Toc193800923"/>
      <w:r w:rsidRPr="006C506F">
        <w:rPr>
          <w:rFonts w:cs="Arial"/>
          <w:szCs w:val="24"/>
        </w:rPr>
        <w:lastRenderedPageBreak/>
        <w:t xml:space="preserve">MODEL </w:t>
      </w:r>
      <w:r w:rsidRPr="00701055">
        <w:rPr>
          <w:rFonts w:cs="Arial"/>
          <w:szCs w:val="24"/>
        </w:rPr>
        <w:t>ESTIMATION</w:t>
      </w:r>
      <w:r w:rsidR="00A76DBB">
        <w:rPr>
          <w:rFonts w:cs="Arial"/>
          <w:szCs w:val="24"/>
        </w:rPr>
        <w:t xml:space="preserve"> / TRAINING</w:t>
      </w:r>
      <w:r w:rsidRPr="00701055">
        <w:rPr>
          <w:rFonts w:cs="Arial"/>
          <w:szCs w:val="24"/>
        </w:rPr>
        <w:t xml:space="preserve"> AND SELECTION</w:t>
      </w:r>
      <w:bookmarkEnd w:id="1564"/>
      <w:r w:rsidRPr="006C506F">
        <w:rPr>
          <w:rFonts w:cs="Arial"/>
          <w:szCs w:val="24"/>
        </w:rPr>
        <w:t xml:space="preserve"> </w:t>
      </w:r>
    </w:p>
    <w:p w14:paraId="12090A21" w14:textId="77777777" w:rsidR="003F6733" w:rsidRDefault="003F2661" w:rsidP="003F2661">
      <w:pPr>
        <w:rPr>
          <w:rStyle w:val="SubtleEmphasis"/>
        </w:rPr>
      </w:pPr>
      <w:r>
        <w:rPr>
          <w:rStyle w:val="SubtleEmphasis"/>
        </w:rPr>
        <w:t>Note: “Model estimation</w:t>
      </w:r>
      <w:r w:rsidR="00A76DBB">
        <w:rPr>
          <w:rStyle w:val="SubtleEmphasis"/>
        </w:rPr>
        <w:t>/training</w:t>
      </w:r>
      <w:r>
        <w:rPr>
          <w:rStyle w:val="SubtleEmphasis"/>
        </w:rPr>
        <w:t>” is mostly applicable for those models that rely on statistical estimation and optimization techniques, such as regression analysis</w:t>
      </w:r>
      <w:r w:rsidR="00A76DBB">
        <w:rPr>
          <w:rStyle w:val="SubtleEmphasis"/>
        </w:rPr>
        <w:t xml:space="preserve"> or machine learning techniques</w:t>
      </w:r>
      <w:r>
        <w:rPr>
          <w:rStyle w:val="SubtleEmphasis"/>
        </w:rPr>
        <w:t>. However, this section is also relevant to some other types of models, including those that are developed using expert judgment</w:t>
      </w:r>
      <w:r w:rsidR="00A80FE0">
        <w:rPr>
          <w:rStyle w:val="SubtleEmphasis"/>
        </w:rPr>
        <w:t xml:space="preserve"> (qualitative models)</w:t>
      </w:r>
      <w:r>
        <w:rPr>
          <w:rStyle w:val="SubtleEmphasis"/>
        </w:rPr>
        <w:t>.</w:t>
      </w:r>
    </w:p>
    <w:p w14:paraId="7FD65B2B" w14:textId="77777777" w:rsidR="003F2661" w:rsidRPr="002C57A9" w:rsidRDefault="003F2661" w:rsidP="003F2661">
      <w:pPr>
        <w:rPr>
          <w:rStyle w:val="SubtleEmphasis"/>
          <w:i w:val="0"/>
          <w:iCs w:val="0"/>
        </w:rPr>
      </w:pPr>
    </w:p>
    <w:p w14:paraId="5D746FE3" w14:textId="77777777" w:rsidR="002C57A9" w:rsidRPr="002C57A9" w:rsidRDefault="002C57A9" w:rsidP="00701055">
      <w:pPr>
        <w:rPr>
          <w:rFonts w:ascii="Arial" w:eastAsia="SimSun" w:hAnsi="Arial" w:cs="Arial"/>
          <w:b/>
          <w:bCs/>
          <w:color w:val="0070C0"/>
        </w:rPr>
      </w:pPr>
      <w:bookmarkStart w:id="1565" w:name="OLE_LINK18"/>
      <w:r w:rsidRPr="00701055">
        <w:rPr>
          <w:rFonts w:ascii="Arial" w:eastAsia="SimSun" w:hAnsi="Arial" w:cs="Arial"/>
          <w:b/>
          <w:bCs/>
          <w:color w:val="0070C0"/>
        </w:rPr>
        <w:t>Reference Document List</w:t>
      </w:r>
    </w:p>
    <w:p w14:paraId="56F54DA0" w14:textId="77777777" w:rsidR="002C57A9" w:rsidRPr="002C57A9" w:rsidRDefault="002C57A9" w:rsidP="002C57A9">
      <w:pPr>
        <w:rPr>
          <w:rStyle w:val="SubtleEmphasis"/>
        </w:rPr>
      </w:pPr>
      <w:r w:rsidRPr="00701055">
        <w:rPr>
          <w:rStyle w:val="SubtleEmphasis"/>
        </w:rPr>
        <w:t>Please list all the documents referred to in this section.</w:t>
      </w:r>
    </w:p>
    <w:p w14:paraId="1BAFDE20" w14:textId="77777777" w:rsidR="002C57A9" w:rsidRDefault="002C57A9" w:rsidP="002C57A9">
      <w:pPr>
        <w:rPr>
          <w:rFonts w:ascii="Arial Narrow" w:hAnsi="Arial Narrow"/>
          <w:color w:val="00B0F0"/>
        </w:rPr>
      </w:pPr>
    </w:p>
    <w:tbl>
      <w:tblPr>
        <w:tblStyle w:val="TableGrid"/>
        <w:tblW w:w="0" w:type="auto"/>
        <w:tblLook w:val="04A0" w:firstRow="1" w:lastRow="0" w:firstColumn="1" w:lastColumn="0" w:noHBand="0" w:noVBand="1"/>
      </w:tblPr>
      <w:tblGrid>
        <w:gridCol w:w="696"/>
        <w:gridCol w:w="4930"/>
        <w:gridCol w:w="4444"/>
      </w:tblGrid>
      <w:tr w:rsidR="002C57A9" w:rsidRPr="002C57A9" w14:paraId="2692ACDA" w14:textId="77777777" w:rsidTr="00E54EBE">
        <w:tc>
          <w:tcPr>
            <w:tcW w:w="696" w:type="dxa"/>
            <w:shd w:val="clear" w:color="auto" w:fill="C00000"/>
            <w:vAlign w:val="center"/>
            <w:hideMark/>
          </w:tcPr>
          <w:p w14:paraId="44E933C9" w14:textId="77777777" w:rsidR="002C57A9" w:rsidRPr="002C57A9" w:rsidRDefault="002C57A9">
            <w:pPr>
              <w:rPr>
                <w:rFonts w:ascii="Aptos Narrow" w:hAnsi="Aptos Narrow"/>
                <w:b/>
                <w:bCs/>
              </w:rPr>
            </w:pPr>
            <w:r w:rsidRPr="002C57A9">
              <w:rPr>
                <w:rFonts w:ascii="Aptos Narrow" w:hAnsi="Aptos Narrow"/>
                <w:b/>
                <w:bCs/>
              </w:rPr>
              <w:t>#</w:t>
            </w:r>
          </w:p>
        </w:tc>
        <w:tc>
          <w:tcPr>
            <w:tcW w:w="4930" w:type="dxa"/>
            <w:shd w:val="clear" w:color="auto" w:fill="C00000"/>
            <w:vAlign w:val="center"/>
            <w:hideMark/>
          </w:tcPr>
          <w:p w14:paraId="41748EC5" w14:textId="77777777" w:rsidR="002C57A9" w:rsidRPr="002C57A9" w:rsidRDefault="002C57A9">
            <w:pPr>
              <w:rPr>
                <w:rFonts w:ascii="Aptos Narrow" w:hAnsi="Aptos Narrow"/>
                <w:b/>
                <w:bCs/>
              </w:rPr>
            </w:pPr>
            <w:r w:rsidRPr="002C57A9">
              <w:rPr>
                <w:rFonts w:ascii="Aptos Narrow" w:hAnsi="Aptos Narrow"/>
                <w:b/>
                <w:bCs/>
              </w:rPr>
              <w:t>Reference Document Name</w:t>
            </w:r>
          </w:p>
        </w:tc>
        <w:tc>
          <w:tcPr>
            <w:tcW w:w="4444" w:type="dxa"/>
            <w:shd w:val="clear" w:color="auto" w:fill="C00000"/>
            <w:vAlign w:val="center"/>
            <w:hideMark/>
          </w:tcPr>
          <w:p w14:paraId="2F95F2DC" w14:textId="77777777" w:rsidR="002C57A9" w:rsidRPr="002C57A9" w:rsidRDefault="002C57A9">
            <w:pPr>
              <w:rPr>
                <w:rFonts w:ascii="Aptos Narrow" w:hAnsi="Aptos Narrow"/>
                <w:b/>
                <w:bCs/>
              </w:rPr>
            </w:pPr>
            <w:r w:rsidRPr="002C57A9">
              <w:rPr>
                <w:rFonts w:ascii="Aptos Narrow" w:hAnsi="Aptos Narrow"/>
                <w:b/>
                <w:bCs/>
              </w:rPr>
              <w:t>High Level Description and purpose of the Document</w:t>
            </w:r>
          </w:p>
        </w:tc>
      </w:tr>
      <w:tr w:rsidR="00A32349" w:rsidRPr="002C57A9" w14:paraId="6BE36F8D" w14:textId="77777777" w:rsidTr="00E54EBE">
        <w:tc>
          <w:tcPr>
            <w:tcW w:w="696" w:type="dxa"/>
            <w:vAlign w:val="center"/>
            <w:hideMark/>
          </w:tcPr>
          <w:p w14:paraId="63FDF33F" w14:textId="77777777" w:rsidR="00A32349" w:rsidRPr="00A32349" w:rsidRDefault="00A32349" w:rsidP="003E7517">
            <w:pPr>
              <w:spacing w:line="276" w:lineRule="auto"/>
              <w:rPr>
                <w:rFonts w:ascii="Aptos Narrow" w:hAnsi="Aptos Narrow"/>
              </w:rPr>
            </w:pPr>
            <w:r w:rsidRPr="00A32349">
              <w:rPr>
                <w:rFonts w:ascii="Aptos Narrow" w:hAnsi="Aptos Narrow"/>
              </w:rPr>
              <w:t>1</w:t>
            </w:r>
          </w:p>
        </w:tc>
        <w:tc>
          <w:tcPr>
            <w:tcW w:w="4930" w:type="dxa"/>
            <w:vAlign w:val="center"/>
          </w:tcPr>
          <w:p w14:paraId="20699FBD" w14:textId="77777777" w:rsidR="00A32349" w:rsidRPr="00A32349" w:rsidRDefault="00A32349" w:rsidP="003E7517">
            <w:pPr>
              <w:spacing w:line="276" w:lineRule="auto"/>
              <w:rPr>
                <w:rFonts w:ascii="Aptos Narrow" w:hAnsi="Aptos Narrow"/>
              </w:rPr>
            </w:pPr>
            <w:r w:rsidRPr="00A32349">
              <w:rPr>
                <w:rFonts w:ascii="Aptos Narrow" w:hAnsi="Aptos Narrow"/>
              </w:rPr>
              <w:t xml:space="preserve">f06 MRM-CONTROL01 - </w:t>
            </w:r>
            <w:proofErr w:type="spellStart"/>
            <w:r w:rsidRPr="00A32349">
              <w:rPr>
                <w:rFonts w:ascii="Aptos Narrow" w:hAnsi="Aptos Narrow"/>
              </w:rPr>
              <w:t>y&amp;n</w:t>
            </w:r>
            <w:proofErr w:type="spellEnd"/>
            <w:r w:rsidRPr="00A32349">
              <w:rPr>
                <w:rFonts w:ascii="Aptos Narrow" w:hAnsi="Aptos Narrow"/>
              </w:rPr>
              <w:t xml:space="preserve"> Model </w:t>
            </w:r>
            <w:proofErr w:type="spellStart"/>
            <w:r w:rsidRPr="00A32349">
              <w:rPr>
                <w:rFonts w:ascii="Aptos Narrow" w:hAnsi="Aptos Narrow"/>
              </w:rPr>
              <w:t>Assmt</w:t>
            </w:r>
            <w:proofErr w:type="spellEnd"/>
            <w:r w:rsidRPr="00A32349">
              <w:rPr>
                <w:rFonts w:ascii="Aptos Narrow" w:hAnsi="Aptos Narrow"/>
              </w:rPr>
              <w:t xml:space="preserve"> Fraud 056 -Charles Lin </w:t>
            </w:r>
            <w:proofErr w:type="spellStart"/>
            <w:r w:rsidRPr="00A32349">
              <w:rPr>
                <w:rFonts w:ascii="Aptos Narrow" w:hAnsi="Aptos Narrow"/>
              </w:rPr>
              <w:t>YesM</w:t>
            </w:r>
            <w:proofErr w:type="spellEnd"/>
            <w:r w:rsidRPr="00A32349">
              <w:rPr>
                <w:rFonts w:ascii="Aptos Narrow" w:hAnsi="Aptos Narrow"/>
              </w:rPr>
              <w:t xml:space="preserve"> - </w:t>
            </w:r>
            <w:proofErr w:type="spellStart"/>
            <w:r w:rsidRPr="00A32349">
              <w:rPr>
                <w:rFonts w:ascii="Aptos Narrow" w:hAnsi="Aptos Narrow"/>
              </w:rPr>
              <w:t>SecurLock</w:t>
            </w:r>
            <w:proofErr w:type="spellEnd"/>
            <w:r w:rsidRPr="00A32349">
              <w:rPr>
                <w:rFonts w:ascii="Aptos Narrow" w:hAnsi="Aptos Narrow"/>
              </w:rPr>
              <w:t xml:space="preserve"> Predict</w:t>
            </w:r>
          </w:p>
          <w:p w14:paraId="0F21E610" w14:textId="77777777" w:rsidR="00A32349" w:rsidRPr="00A32349" w:rsidRDefault="00A32349" w:rsidP="003E7517">
            <w:pPr>
              <w:spacing w:line="276" w:lineRule="auto"/>
              <w:rPr>
                <w:rFonts w:ascii="Aptos Narrow" w:hAnsi="Aptos Narrow"/>
              </w:rPr>
            </w:pPr>
          </w:p>
        </w:tc>
        <w:tc>
          <w:tcPr>
            <w:tcW w:w="4444" w:type="dxa"/>
            <w:vAlign w:val="center"/>
          </w:tcPr>
          <w:p w14:paraId="2283A378" w14:textId="40DDAF4B" w:rsidR="00A32349" w:rsidRPr="00A32349" w:rsidDel="005B0D38" w:rsidRDefault="00A32349" w:rsidP="003E7517">
            <w:pPr>
              <w:spacing w:line="276" w:lineRule="auto"/>
              <w:rPr>
                <w:del w:id="1566" w:author="Vibhu Bhalla-NE" w:date="2025-03-13T20:03:00Z" w16du:dateUtc="2025-03-13T14:33:00Z"/>
                <w:rFonts w:ascii="Aptos Narrow" w:hAnsi="Aptos Narrow"/>
              </w:rPr>
            </w:pPr>
            <w:del w:id="1567" w:author="Vibhu Bhalla-NE" w:date="2025-03-13T20:03:00Z" w16du:dateUtc="2025-03-13T14:33:00Z">
              <w:r w:rsidRPr="00A32349" w:rsidDel="005B0D38">
                <w:rPr>
                  <w:rFonts w:ascii="Aptos Narrow" w:hAnsi="Aptos Narrow"/>
                </w:rPr>
                <w:delText>This document includes Model vs. Non-Model Assessment Form.</w:delText>
              </w:r>
            </w:del>
            <w:ins w:id="1568" w:author="Vibhu Bhalla-NE" w:date="2025-03-13T20:03:00Z" w16du:dateUtc="2025-03-13T14:33:00Z">
              <w:r w:rsidR="005B0D38">
                <w:rPr>
                  <w:rFonts w:ascii="Aptos Narrow" w:hAnsi="Aptos Narrow"/>
                </w:rPr>
                <w:t xml:space="preserve"> </w:t>
              </w:r>
            </w:ins>
            <w:ins w:id="1569" w:author="Vibhu Bhalla-NE" w:date="2025-03-13T20:03:00Z">
              <w:r w:rsidR="005B0D38" w:rsidRPr="005B0D38">
                <w:rPr>
                  <w:rFonts w:ascii="Aptos Narrow" w:hAnsi="Aptos Narrow"/>
                </w:rPr>
                <w:t>Enterprise risk management and Model risk classification procedures.</w:t>
              </w:r>
            </w:ins>
          </w:p>
          <w:p w14:paraId="2F22FA27" w14:textId="77777777" w:rsidR="00A32349" w:rsidRPr="00A32349" w:rsidRDefault="00A32349">
            <w:pPr>
              <w:rPr>
                <w:rFonts w:ascii="Aptos Narrow" w:hAnsi="Aptos Narrow"/>
              </w:rPr>
              <w:pPrChange w:id="1570" w:author="Vibhu Bhalla-NE" w:date="2025-03-13T20:03:00Z" w16du:dateUtc="2025-03-13T14:33:00Z">
                <w:pPr>
                  <w:spacing w:line="276" w:lineRule="auto"/>
                </w:pPr>
              </w:pPrChange>
            </w:pPr>
          </w:p>
        </w:tc>
      </w:tr>
      <w:tr w:rsidR="00A32349" w:rsidRPr="002C57A9" w14:paraId="02D679A6" w14:textId="77777777" w:rsidTr="00E54EBE">
        <w:tc>
          <w:tcPr>
            <w:tcW w:w="696" w:type="dxa"/>
            <w:vAlign w:val="center"/>
            <w:hideMark/>
          </w:tcPr>
          <w:p w14:paraId="0F3B55B5" w14:textId="77777777" w:rsidR="00A32349" w:rsidRPr="00A32349" w:rsidRDefault="00A32349" w:rsidP="003E7517">
            <w:pPr>
              <w:spacing w:line="276" w:lineRule="auto"/>
              <w:rPr>
                <w:rFonts w:ascii="Aptos Narrow" w:hAnsi="Aptos Narrow"/>
              </w:rPr>
            </w:pPr>
            <w:r w:rsidRPr="00A32349">
              <w:rPr>
                <w:rFonts w:ascii="Aptos Narrow" w:hAnsi="Aptos Narrow"/>
              </w:rPr>
              <w:t>2</w:t>
            </w:r>
          </w:p>
        </w:tc>
        <w:tc>
          <w:tcPr>
            <w:tcW w:w="4930" w:type="dxa"/>
            <w:vAlign w:val="center"/>
          </w:tcPr>
          <w:p w14:paraId="7253C05E" w14:textId="77777777" w:rsidR="00A32349" w:rsidRPr="00A32349" w:rsidRDefault="00A32349" w:rsidP="003E7517">
            <w:pPr>
              <w:spacing w:line="276" w:lineRule="auto"/>
              <w:rPr>
                <w:rFonts w:ascii="Aptos Narrow" w:hAnsi="Aptos Narrow"/>
              </w:rPr>
            </w:pPr>
            <w:r w:rsidRPr="00A32349">
              <w:rPr>
                <w:rFonts w:ascii="Aptos Narrow" w:hAnsi="Aptos Narrow"/>
              </w:rPr>
              <w:t>FICO Falcon Model Governance US Credit v29 (v2.0)</w:t>
            </w:r>
          </w:p>
          <w:p w14:paraId="1207B828" w14:textId="77777777" w:rsidR="00A32349" w:rsidRPr="00A32349" w:rsidRDefault="00A32349" w:rsidP="003E7517">
            <w:pPr>
              <w:spacing w:line="276" w:lineRule="auto"/>
              <w:rPr>
                <w:rFonts w:ascii="Aptos Narrow" w:hAnsi="Aptos Narrow"/>
              </w:rPr>
            </w:pPr>
          </w:p>
        </w:tc>
        <w:tc>
          <w:tcPr>
            <w:tcW w:w="4444" w:type="dxa"/>
            <w:vAlign w:val="center"/>
          </w:tcPr>
          <w:p w14:paraId="4D30A07C" w14:textId="77777777" w:rsidR="00A32349" w:rsidRDefault="00A32349" w:rsidP="003E7517">
            <w:pPr>
              <w:spacing w:line="276" w:lineRule="auto"/>
              <w:rPr>
                <w:rFonts w:ascii="Aptos Narrow" w:hAnsi="Aptos Narrow"/>
              </w:rPr>
            </w:pPr>
            <w:r w:rsidRPr="00A32349">
              <w:rPr>
                <w:rFonts w:ascii="Aptos Narrow" w:hAnsi="Aptos Narrow"/>
              </w:rPr>
              <w:t>D</w:t>
            </w:r>
            <w:r w:rsidRPr="00B42D8E">
              <w:rPr>
                <w:rFonts w:ascii="Aptos Narrow" w:hAnsi="Aptos Narrow"/>
              </w:rPr>
              <w:t>etai</w:t>
            </w:r>
            <w:r w:rsidRPr="00A32349">
              <w:rPr>
                <w:rFonts w:ascii="Aptos Narrow" w:hAnsi="Aptos Narrow"/>
              </w:rPr>
              <w:t>led</w:t>
            </w:r>
            <w:r w:rsidRPr="00B42D8E">
              <w:rPr>
                <w:rFonts w:ascii="Aptos Narrow" w:hAnsi="Aptos Narrow"/>
              </w:rPr>
              <w:t xml:space="preserve"> theory, development, and validation of the FICO® Falcon® Fraud Manager</w:t>
            </w:r>
            <w:r w:rsidRPr="00A32349">
              <w:rPr>
                <w:rFonts w:ascii="Aptos Narrow" w:hAnsi="Aptos Narrow"/>
              </w:rPr>
              <w:t>.</w:t>
            </w:r>
          </w:p>
          <w:p w14:paraId="5D899999" w14:textId="77777777" w:rsidR="00525BEF" w:rsidRPr="00A32349" w:rsidRDefault="00525BEF" w:rsidP="003E7517">
            <w:pPr>
              <w:spacing w:line="276" w:lineRule="auto"/>
              <w:rPr>
                <w:rFonts w:ascii="Aptos Narrow" w:hAnsi="Aptos Narrow"/>
              </w:rPr>
            </w:pPr>
          </w:p>
        </w:tc>
      </w:tr>
      <w:tr w:rsidR="00A32349" w:rsidRPr="002C57A9" w14:paraId="2816B948" w14:textId="77777777" w:rsidTr="00E54EBE">
        <w:tc>
          <w:tcPr>
            <w:tcW w:w="696" w:type="dxa"/>
            <w:vAlign w:val="center"/>
            <w:hideMark/>
          </w:tcPr>
          <w:p w14:paraId="79057A77" w14:textId="77777777" w:rsidR="00A32349" w:rsidRPr="00A32349" w:rsidRDefault="00A32349" w:rsidP="003E7517">
            <w:pPr>
              <w:spacing w:line="276" w:lineRule="auto"/>
              <w:rPr>
                <w:rFonts w:ascii="Aptos Narrow" w:hAnsi="Aptos Narrow"/>
              </w:rPr>
            </w:pPr>
            <w:r w:rsidRPr="00A32349">
              <w:rPr>
                <w:rFonts w:ascii="Aptos Narrow" w:hAnsi="Aptos Narrow"/>
              </w:rPr>
              <w:t>3</w:t>
            </w:r>
          </w:p>
        </w:tc>
        <w:tc>
          <w:tcPr>
            <w:tcW w:w="4930" w:type="dxa"/>
            <w:vAlign w:val="center"/>
          </w:tcPr>
          <w:p w14:paraId="62382B08" w14:textId="77777777" w:rsidR="00A32349" w:rsidRPr="00A32349" w:rsidRDefault="00A32349" w:rsidP="003E7517">
            <w:pPr>
              <w:spacing w:line="276" w:lineRule="auto"/>
              <w:rPr>
                <w:rFonts w:ascii="Aptos Narrow" w:hAnsi="Aptos Narrow"/>
              </w:rPr>
            </w:pPr>
            <w:r w:rsidRPr="00A32349">
              <w:rPr>
                <w:rFonts w:ascii="Aptos Narrow" w:hAnsi="Aptos Narrow"/>
              </w:rPr>
              <w:t>FICO Falcon Model Governance US Debit v26 (v2.0)</w:t>
            </w:r>
          </w:p>
          <w:p w14:paraId="1FD7AFCB" w14:textId="77777777" w:rsidR="00A32349" w:rsidRPr="00A32349" w:rsidRDefault="00A32349" w:rsidP="003E7517">
            <w:pPr>
              <w:spacing w:line="276" w:lineRule="auto"/>
              <w:rPr>
                <w:rFonts w:ascii="Aptos Narrow" w:hAnsi="Aptos Narrow"/>
              </w:rPr>
            </w:pPr>
          </w:p>
        </w:tc>
        <w:tc>
          <w:tcPr>
            <w:tcW w:w="4444" w:type="dxa"/>
            <w:vAlign w:val="center"/>
          </w:tcPr>
          <w:p w14:paraId="307FC914" w14:textId="77777777" w:rsidR="00A32349" w:rsidRDefault="00A32349" w:rsidP="003E7517">
            <w:pPr>
              <w:spacing w:line="276" w:lineRule="auto"/>
              <w:rPr>
                <w:rFonts w:ascii="Aptos Narrow" w:hAnsi="Aptos Narrow"/>
              </w:rPr>
            </w:pPr>
            <w:r w:rsidRPr="00A32349">
              <w:rPr>
                <w:rFonts w:ascii="Aptos Narrow" w:hAnsi="Aptos Narrow"/>
              </w:rPr>
              <w:t>Detailed theory, development, and validation of the FICO® Falcon® Fraud Manager.</w:t>
            </w:r>
          </w:p>
          <w:p w14:paraId="3151BEF0" w14:textId="77777777" w:rsidR="00525BEF" w:rsidRPr="00A32349" w:rsidRDefault="00525BEF" w:rsidP="003E7517">
            <w:pPr>
              <w:spacing w:line="276" w:lineRule="auto"/>
              <w:rPr>
                <w:rFonts w:ascii="Aptos Narrow" w:hAnsi="Aptos Narrow"/>
              </w:rPr>
            </w:pPr>
          </w:p>
        </w:tc>
      </w:tr>
      <w:tr w:rsidR="00525BEF" w:rsidRPr="002C57A9" w14:paraId="1038BA9D" w14:textId="77777777" w:rsidTr="00E54EBE">
        <w:tc>
          <w:tcPr>
            <w:tcW w:w="696" w:type="dxa"/>
            <w:vAlign w:val="center"/>
          </w:tcPr>
          <w:p w14:paraId="0ACECC90" w14:textId="77777777" w:rsidR="00525BEF" w:rsidRPr="00A32349" w:rsidRDefault="00525BEF" w:rsidP="003E7517">
            <w:pPr>
              <w:spacing w:line="276" w:lineRule="auto"/>
              <w:rPr>
                <w:rFonts w:ascii="Aptos Narrow" w:hAnsi="Aptos Narrow"/>
              </w:rPr>
            </w:pPr>
            <w:r w:rsidRPr="00A32349">
              <w:rPr>
                <w:rFonts w:ascii="Aptos Narrow" w:hAnsi="Aptos Narrow"/>
              </w:rPr>
              <w:t>4</w:t>
            </w:r>
          </w:p>
        </w:tc>
        <w:tc>
          <w:tcPr>
            <w:tcW w:w="4930" w:type="dxa"/>
            <w:vAlign w:val="center"/>
          </w:tcPr>
          <w:p w14:paraId="3A8A55C7" w14:textId="77777777" w:rsidR="00525BEF" w:rsidRPr="00A32349" w:rsidRDefault="00525BEF" w:rsidP="003E7517">
            <w:pPr>
              <w:spacing w:line="276" w:lineRule="auto"/>
              <w:rPr>
                <w:rFonts w:ascii="Aptos Narrow" w:hAnsi="Aptos Narrow"/>
              </w:rPr>
            </w:pPr>
            <w:r w:rsidRPr="00A32349">
              <w:rPr>
                <w:rFonts w:ascii="Aptos Narrow" w:hAnsi="Aptos Narrow"/>
              </w:rPr>
              <w:t>MR_FFM_FP_US_Credit29.0_Falcon6.x</w:t>
            </w:r>
          </w:p>
          <w:p w14:paraId="6809863D" w14:textId="77777777" w:rsidR="00525BEF" w:rsidRPr="00A32349" w:rsidRDefault="00525BEF" w:rsidP="003E7517">
            <w:pPr>
              <w:spacing w:line="276" w:lineRule="auto"/>
              <w:rPr>
                <w:rFonts w:ascii="Aptos Narrow" w:hAnsi="Aptos Narrow"/>
              </w:rPr>
            </w:pPr>
          </w:p>
        </w:tc>
        <w:tc>
          <w:tcPr>
            <w:tcW w:w="4444" w:type="dxa"/>
            <w:vAlign w:val="center"/>
          </w:tcPr>
          <w:p w14:paraId="506FAEEC" w14:textId="77777777" w:rsidR="00525BEF" w:rsidRDefault="00525BEF" w:rsidP="003E7517">
            <w:pPr>
              <w:spacing w:line="276" w:lineRule="auto"/>
              <w:rPr>
                <w:rFonts w:ascii="Aptos Narrow" w:hAnsi="Aptos Narrow"/>
              </w:rPr>
            </w:pPr>
            <w:r w:rsidRPr="00573E4E">
              <w:rPr>
                <w:rFonts w:ascii="Aptos Narrow" w:hAnsi="Aptos Narrow"/>
              </w:rPr>
              <w:t>This document shows the relative improvement of the FFM US Credit 29.0 model over the FFM US Credit 28.0 model.</w:t>
            </w:r>
          </w:p>
          <w:p w14:paraId="679668A0" w14:textId="77777777" w:rsidR="00525BEF" w:rsidRPr="00A32349" w:rsidRDefault="00525BEF" w:rsidP="003E7517">
            <w:pPr>
              <w:spacing w:line="276" w:lineRule="auto"/>
              <w:rPr>
                <w:rFonts w:ascii="Aptos Narrow" w:hAnsi="Aptos Narrow"/>
              </w:rPr>
            </w:pPr>
          </w:p>
        </w:tc>
      </w:tr>
      <w:tr w:rsidR="00525BEF" w:rsidRPr="002C57A9" w14:paraId="462592F2" w14:textId="77777777" w:rsidTr="00E54EBE">
        <w:tc>
          <w:tcPr>
            <w:tcW w:w="696" w:type="dxa"/>
            <w:vAlign w:val="center"/>
          </w:tcPr>
          <w:p w14:paraId="6B5BCF81" w14:textId="77777777" w:rsidR="00525BEF" w:rsidRPr="00A32349" w:rsidRDefault="00525BEF" w:rsidP="003E7517">
            <w:pPr>
              <w:spacing w:line="276" w:lineRule="auto"/>
              <w:rPr>
                <w:rFonts w:ascii="Aptos Narrow" w:hAnsi="Aptos Narrow"/>
              </w:rPr>
            </w:pPr>
            <w:r w:rsidRPr="00A32349">
              <w:rPr>
                <w:rFonts w:ascii="Aptos Narrow" w:hAnsi="Aptos Narrow"/>
              </w:rPr>
              <w:t>5</w:t>
            </w:r>
          </w:p>
        </w:tc>
        <w:tc>
          <w:tcPr>
            <w:tcW w:w="4930" w:type="dxa"/>
            <w:vAlign w:val="center"/>
          </w:tcPr>
          <w:p w14:paraId="3C348A17" w14:textId="77777777" w:rsidR="00525BEF" w:rsidRPr="00A32349" w:rsidRDefault="00525BEF" w:rsidP="003E7517">
            <w:pPr>
              <w:spacing w:line="276" w:lineRule="auto"/>
              <w:rPr>
                <w:rFonts w:ascii="Aptos Narrow" w:hAnsi="Aptos Narrow"/>
              </w:rPr>
            </w:pPr>
            <w:r w:rsidRPr="00A32349">
              <w:rPr>
                <w:rFonts w:ascii="Aptos Narrow" w:hAnsi="Aptos Narrow"/>
              </w:rPr>
              <w:t>MR_FFM_FP_USDebit26.0_SigPIN_GIP_AA_Falcon6x</w:t>
            </w:r>
          </w:p>
          <w:p w14:paraId="46A26281" w14:textId="77777777" w:rsidR="00525BEF" w:rsidRPr="00A32349" w:rsidRDefault="00525BEF" w:rsidP="003E7517">
            <w:pPr>
              <w:spacing w:line="276" w:lineRule="auto"/>
              <w:rPr>
                <w:rFonts w:ascii="Aptos Narrow" w:hAnsi="Aptos Narrow"/>
              </w:rPr>
            </w:pPr>
          </w:p>
        </w:tc>
        <w:tc>
          <w:tcPr>
            <w:tcW w:w="4444" w:type="dxa"/>
            <w:vAlign w:val="center"/>
          </w:tcPr>
          <w:p w14:paraId="5EA9DA02" w14:textId="77777777" w:rsidR="00525BEF" w:rsidRDefault="00525BEF" w:rsidP="003E7517">
            <w:pPr>
              <w:spacing w:line="276" w:lineRule="auto"/>
              <w:rPr>
                <w:rFonts w:ascii="Aptos Narrow" w:hAnsi="Aptos Narrow"/>
              </w:rPr>
            </w:pPr>
            <w:r w:rsidRPr="00573E4E">
              <w:rPr>
                <w:rFonts w:ascii="Aptos Narrow" w:hAnsi="Aptos Narrow"/>
              </w:rPr>
              <w:t>This document show</w:t>
            </w:r>
            <w:r>
              <w:rPr>
                <w:rFonts w:ascii="Aptos Narrow" w:hAnsi="Aptos Narrow"/>
              </w:rPr>
              <w:t>s</w:t>
            </w:r>
            <w:r w:rsidRPr="00573E4E">
              <w:rPr>
                <w:rFonts w:ascii="Aptos Narrow" w:hAnsi="Aptos Narrow"/>
              </w:rPr>
              <w:t xml:space="preserve"> the relative improvement of the FFM US Debit 26.0 model over the FFM US Debit 25.0 model.</w:t>
            </w:r>
          </w:p>
          <w:p w14:paraId="351D7530" w14:textId="77777777" w:rsidR="00525BEF" w:rsidRPr="00A32349" w:rsidRDefault="00525BEF" w:rsidP="003E7517">
            <w:pPr>
              <w:spacing w:line="276" w:lineRule="auto"/>
              <w:rPr>
                <w:rFonts w:ascii="Aptos Narrow" w:hAnsi="Aptos Narrow"/>
              </w:rPr>
            </w:pPr>
          </w:p>
        </w:tc>
      </w:tr>
      <w:tr w:rsidR="00E54EBE" w:rsidRPr="002C57A9" w14:paraId="0AB95519" w14:textId="77777777" w:rsidTr="00E54EBE">
        <w:tc>
          <w:tcPr>
            <w:tcW w:w="696" w:type="dxa"/>
            <w:vAlign w:val="center"/>
          </w:tcPr>
          <w:p w14:paraId="7BF13523" w14:textId="6A683664" w:rsidR="00E54EBE" w:rsidRPr="00A32349" w:rsidRDefault="00E54EBE" w:rsidP="00E54EBE">
            <w:pPr>
              <w:rPr>
                <w:rFonts w:ascii="Aptos Narrow" w:hAnsi="Aptos Narrow"/>
              </w:rPr>
            </w:pPr>
            <w:r>
              <w:rPr>
                <w:rFonts w:ascii="Aptos Narrow" w:hAnsi="Aptos Narrow"/>
              </w:rPr>
              <w:t>6</w:t>
            </w:r>
          </w:p>
        </w:tc>
        <w:tc>
          <w:tcPr>
            <w:tcW w:w="4930" w:type="dxa"/>
            <w:vAlign w:val="center"/>
          </w:tcPr>
          <w:p w14:paraId="6F907533" w14:textId="5252F347" w:rsidR="00E54EBE" w:rsidRPr="00A32349" w:rsidRDefault="00E54EBE" w:rsidP="00E54EBE">
            <w:pPr>
              <w:rPr>
                <w:rFonts w:ascii="Aptos Narrow" w:hAnsi="Aptos Narrow"/>
              </w:rPr>
            </w:pPr>
            <w:proofErr w:type="spellStart"/>
            <w:r w:rsidRPr="00E54EBE">
              <w:rPr>
                <w:rFonts w:ascii="Aptos Narrow" w:hAnsi="Aptos Narrow"/>
              </w:rPr>
              <w:t>SecurLOCK</w:t>
            </w:r>
            <w:proofErr w:type="spellEnd"/>
            <w:r w:rsidRPr="00E54EBE">
              <w:rPr>
                <w:rFonts w:ascii="Aptos Narrow" w:hAnsi="Aptos Narrow"/>
              </w:rPr>
              <w:t xml:space="preserve"> Operations Guide</w:t>
            </w:r>
          </w:p>
        </w:tc>
        <w:tc>
          <w:tcPr>
            <w:tcW w:w="4444" w:type="dxa"/>
            <w:vAlign w:val="center"/>
          </w:tcPr>
          <w:p w14:paraId="534BC1A2" w14:textId="77777777" w:rsidR="00E54EBE" w:rsidRDefault="00E54EBE" w:rsidP="00E54EBE">
            <w:pPr>
              <w:spacing w:line="276" w:lineRule="auto"/>
              <w:rPr>
                <w:rFonts w:ascii="Aptos Narrow" w:hAnsi="Aptos Narrow"/>
              </w:rPr>
            </w:pPr>
            <w:r w:rsidRPr="00E54EBE">
              <w:rPr>
                <w:rFonts w:ascii="Aptos Narrow" w:hAnsi="Aptos Narrow"/>
              </w:rPr>
              <w:t xml:space="preserve">Operations guide of </w:t>
            </w:r>
            <w:proofErr w:type="spellStart"/>
            <w:r w:rsidRPr="00E54EBE">
              <w:rPr>
                <w:rFonts w:ascii="Aptos Narrow" w:hAnsi="Aptos Narrow"/>
              </w:rPr>
              <w:t>SecurLock</w:t>
            </w:r>
            <w:proofErr w:type="spellEnd"/>
            <w:r w:rsidRPr="00E54EBE">
              <w:rPr>
                <w:rFonts w:ascii="Aptos Narrow" w:hAnsi="Aptos Narrow"/>
              </w:rPr>
              <w:t xml:space="preserve"> and details of fraud alert generation process.</w:t>
            </w:r>
          </w:p>
          <w:p w14:paraId="13ED1E8A" w14:textId="77777777" w:rsidR="00E54EBE" w:rsidRPr="00573E4E" w:rsidRDefault="00E54EBE" w:rsidP="00E54EBE">
            <w:pPr>
              <w:spacing w:line="276" w:lineRule="auto"/>
              <w:rPr>
                <w:rFonts w:ascii="Aptos Narrow" w:hAnsi="Aptos Narrow"/>
              </w:rPr>
            </w:pPr>
          </w:p>
        </w:tc>
      </w:tr>
      <w:tr w:rsidR="00E54EBE" w:rsidRPr="002C57A9" w14:paraId="4A55A943" w14:textId="77777777" w:rsidTr="00E54EBE">
        <w:tc>
          <w:tcPr>
            <w:tcW w:w="696" w:type="dxa"/>
            <w:vAlign w:val="center"/>
          </w:tcPr>
          <w:p w14:paraId="77FF0E7A" w14:textId="6086CF09" w:rsidR="00E54EBE" w:rsidRPr="00A32349" w:rsidRDefault="00E54EBE" w:rsidP="00E54EBE">
            <w:pPr>
              <w:rPr>
                <w:rFonts w:ascii="Aptos Narrow" w:hAnsi="Aptos Narrow"/>
              </w:rPr>
            </w:pPr>
            <w:r>
              <w:rPr>
                <w:rFonts w:ascii="Aptos Narrow" w:hAnsi="Aptos Narrow"/>
              </w:rPr>
              <w:t>7</w:t>
            </w:r>
          </w:p>
        </w:tc>
        <w:tc>
          <w:tcPr>
            <w:tcW w:w="4930" w:type="dxa"/>
            <w:vAlign w:val="center"/>
          </w:tcPr>
          <w:p w14:paraId="0EDB5409" w14:textId="505AFE71" w:rsidR="00E54EBE" w:rsidRPr="00A32349" w:rsidRDefault="00E54EBE" w:rsidP="00E54EBE">
            <w:pPr>
              <w:rPr>
                <w:rFonts w:ascii="Aptos Narrow" w:hAnsi="Aptos Narrow"/>
              </w:rPr>
            </w:pPr>
            <w:proofErr w:type="spellStart"/>
            <w:r w:rsidRPr="00E54EBE">
              <w:rPr>
                <w:rFonts w:ascii="Aptos Narrow" w:hAnsi="Aptos Narrow"/>
              </w:rPr>
              <w:t>SecurLOCK</w:t>
            </w:r>
            <w:proofErr w:type="spellEnd"/>
            <w:r w:rsidRPr="00E54EBE">
              <w:rPr>
                <w:rFonts w:ascii="Aptos Narrow" w:hAnsi="Aptos Narrow"/>
              </w:rPr>
              <w:t xml:space="preserve"> User Guide 2024</w:t>
            </w:r>
          </w:p>
        </w:tc>
        <w:tc>
          <w:tcPr>
            <w:tcW w:w="4444" w:type="dxa"/>
            <w:vAlign w:val="center"/>
          </w:tcPr>
          <w:p w14:paraId="4DE01AA7" w14:textId="77777777" w:rsidR="00E54EBE" w:rsidRDefault="00E54EBE" w:rsidP="00E54EBE">
            <w:pPr>
              <w:spacing w:line="276" w:lineRule="auto"/>
              <w:rPr>
                <w:rFonts w:ascii="Aptos Narrow" w:hAnsi="Aptos Narrow"/>
              </w:rPr>
            </w:pPr>
            <w:r w:rsidRPr="00E54EBE">
              <w:rPr>
                <w:rFonts w:ascii="Aptos Narrow" w:hAnsi="Aptos Narrow"/>
              </w:rPr>
              <w:t xml:space="preserve">Users Guide of </w:t>
            </w:r>
            <w:proofErr w:type="spellStart"/>
            <w:r w:rsidRPr="00E54EBE">
              <w:rPr>
                <w:rFonts w:ascii="Aptos Narrow" w:hAnsi="Aptos Narrow"/>
              </w:rPr>
              <w:t>SecurLock</w:t>
            </w:r>
            <w:proofErr w:type="spellEnd"/>
            <w:r w:rsidRPr="00E54EBE">
              <w:rPr>
                <w:rFonts w:ascii="Aptos Narrow" w:hAnsi="Aptos Narrow"/>
              </w:rPr>
              <w:t xml:space="preserve"> and details of </w:t>
            </w:r>
            <w:proofErr w:type="spellStart"/>
            <w:r w:rsidRPr="00E54EBE">
              <w:rPr>
                <w:rFonts w:ascii="Aptos Narrow" w:hAnsi="Aptos Narrow"/>
              </w:rPr>
              <w:t>SecurLock</w:t>
            </w:r>
            <w:proofErr w:type="spellEnd"/>
            <w:r w:rsidRPr="00E54EBE">
              <w:rPr>
                <w:rFonts w:ascii="Aptos Narrow" w:hAnsi="Aptos Narrow"/>
              </w:rPr>
              <w:t xml:space="preserve"> servicing.</w:t>
            </w:r>
          </w:p>
          <w:p w14:paraId="0F339E89" w14:textId="77777777" w:rsidR="00E54EBE" w:rsidRPr="00573E4E" w:rsidRDefault="00E54EBE" w:rsidP="00E54EBE">
            <w:pPr>
              <w:spacing w:line="276" w:lineRule="auto"/>
              <w:rPr>
                <w:rFonts w:ascii="Aptos Narrow" w:hAnsi="Aptos Narrow"/>
              </w:rPr>
            </w:pPr>
          </w:p>
        </w:tc>
      </w:tr>
      <w:bookmarkEnd w:id="1565"/>
    </w:tbl>
    <w:p w14:paraId="2A8325F5" w14:textId="77777777" w:rsidR="003F2661" w:rsidRDefault="003F2661" w:rsidP="003F2661"/>
    <w:p w14:paraId="0453EBE5" w14:textId="77777777" w:rsidR="003F2661" w:rsidRDefault="00CC041D" w:rsidP="007C0CA1">
      <w:pPr>
        <w:pStyle w:val="Heading3"/>
      </w:pPr>
      <w:bookmarkStart w:id="1571" w:name="_Toc193800924"/>
      <w:r>
        <w:t>Estimation Methodology and Assumptions</w:t>
      </w:r>
      <w:bookmarkEnd w:id="1571"/>
    </w:p>
    <w:p w14:paraId="228D5309" w14:textId="77777777" w:rsidR="00CC041D" w:rsidRDefault="00CC041D" w:rsidP="00CC041D">
      <w:pPr>
        <w:rPr>
          <w:rStyle w:val="SubtleEmphasis"/>
        </w:rPr>
      </w:pPr>
      <w:r>
        <w:rPr>
          <w:rStyle w:val="SubtleEmphasis"/>
        </w:rPr>
        <w:t>Describe in detail the model estimation methodology, including the assumptions that may be implicit in the estimation technique. For example, ordinary least squares estimations include assumptions about regression residuals. Describe any expert judgments related to the estimation, such as the selection of variable weighting methodologies.</w:t>
      </w:r>
    </w:p>
    <w:p w14:paraId="22B74581" w14:textId="77777777" w:rsidR="00CC041D" w:rsidRDefault="00CC041D" w:rsidP="00CC041D">
      <w:pPr>
        <w:rPr>
          <w:rStyle w:val="SubtleEmphasis"/>
        </w:rPr>
      </w:pPr>
    </w:p>
    <w:p w14:paraId="6BF23968" w14:textId="77777777" w:rsidR="00EA6FE9" w:rsidRDefault="00EA6FE9" w:rsidP="00EA6FE9">
      <w:pPr>
        <w:rPr>
          <w:rFonts w:eastAsia="Times New Roman" w:cs="Calibri"/>
          <w:i/>
          <w:iCs/>
          <w:color w:val="000000"/>
          <w:szCs w:val="20"/>
        </w:rPr>
      </w:pPr>
      <w:r w:rsidRPr="005D5BAA">
        <w:rPr>
          <w:rStyle w:val="SubtleEmphasis"/>
          <w:u w:val="single"/>
        </w:rPr>
        <w:t xml:space="preserve">For machine learning </w:t>
      </w:r>
      <w:r w:rsidR="005D5BAA">
        <w:rPr>
          <w:rStyle w:val="SubtleEmphasis"/>
          <w:u w:val="single"/>
        </w:rPr>
        <w:t xml:space="preserve">(ML) </w:t>
      </w:r>
      <w:r w:rsidRPr="005D5BAA">
        <w:rPr>
          <w:rStyle w:val="SubtleEmphasis"/>
          <w:u w:val="single"/>
        </w:rPr>
        <w:t>models</w:t>
      </w:r>
      <w:r>
        <w:rPr>
          <w:rStyle w:val="SubtleEmphasis"/>
        </w:rPr>
        <w:t xml:space="preserve">, discuss whether </w:t>
      </w:r>
      <w:bookmarkStart w:id="1572" w:name="OLE_LINK43"/>
      <w:r>
        <w:rPr>
          <w:rStyle w:val="SubtleEmphasis"/>
        </w:rPr>
        <w:t>monotonicity</w:t>
      </w:r>
      <w:bookmarkEnd w:id="1572"/>
      <w:r>
        <w:rPr>
          <w:rStyle w:val="SubtleEmphasis"/>
        </w:rPr>
        <w:t xml:space="preserve"> of relationships between the model features and the target variable is important or required, and whether the ML algorithm is configured to ensure such monotonicity.</w:t>
      </w:r>
    </w:p>
    <w:p w14:paraId="469138ED" w14:textId="77777777" w:rsidR="00EA6FE9" w:rsidRDefault="00EA6FE9" w:rsidP="00CC041D">
      <w:pPr>
        <w:rPr>
          <w:rStyle w:val="SubtleEmphasis"/>
        </w:rPr>
      </w:pPr>
    </w:p>
    <w:p w14:paraId="4C41B689" w14:textId="77777777" w:rsidR="00CC041D" w:rsidRDefault="00CC041D" w:rsidP="00CC041D">
      <w:pPr>
        <w:shd w:val="clear" w:color="auto" w:fill="DAEEF3" w:themeFill="accent5" w:themeFillTint="33"/>
        <w:rPr>
          <w:rFonts w:ascii="Aptos Narrow" w:hAnsi="Aptos Narrow"/>
        </w:rPr>
      </w:pPr>
      <w:bookmarkStart w:id="1573" w:name="OLE_LINK59"/>
      <w:bookmarkStart w:id="1574" w:name="OLE_LINK6"/>
      <w:r>
        <w:rPr>
          <w:rFonts w:ascii="Aptos Narrow" w:hAnsi="Aptos Narrow"/>
        </w:rPr>
        <w:t>Model Owner:</w:t>
      </w:r>
    </w:p>
    <w:p w14:paraId="100488D4" w14:textId="77777777" w:rsidR="00283595" w:rsidRDefault="00283595" w:rsidP="00283595">
      <w:pPr>
        <w:shd w:val="clear" w:color="auto" w:fill="DAEEF3" w:themeFill="accent5" w:themeFillTint="33"/>
        <w:rPr>
          <w:rFonts w:ascii="Aptos Narrow" w:hAnsi="Aptos Narrow"/>
          <w:b/>
          <w:bCs/>
        </w:rPr>
      </w:pPr>
    </w:p>
    <w:p w14:paraId="1901E570" w14:textId="49AA4A30" w:rsidR="00F7793D" w:rsidRPr="00F7793D" w:rsidRDefault="00F7793D" w:rsidP="003C207D">
      <w:pPr>
        <w:shd w:val="clear" w:color="auto" w:fill="DAEEF3" w:themeFill="accent5" w:themeFillTint="33"/>
        <w:jc w:val="both"/>
        <w:rPr>
          <w:rFonts w:ascii="Aptos Narrow" w:hAnsi="Aptos Narrow"/>
        </w:rPr>
      </w:pPr>
      <w:r w:rsidRPr="00F7793D">
        <w:rPr>
          <w:rFonts w:ascii="Aptos Narrow" w:hAnsi="Aptos Narrow"/>
        </w:rPr>
        <w:t>FICO utilizes a proprietary neural net technology called NNET08</w:t>
      </w:r>
      <w:ins w:id="1575" w:author="Rishabh Dutt-NE" w:date="2025-03-17T20:43:00Z" w16du:dateUtc="2025-03-17T15:13:00Z">
        <w:r w:rsidR="00DE1AE5">
          <w:rPr>
            <w:rFonts w:ascii="Aptos Narrow" w:hAnsi="Aptos Narrow"/>
          </w:rPr>
          <w:t xml:space="preserve"> for credit card monitoring and NNET20 for debit card monitoring</w:t>
        </w:r>
      </w:ins>
      <w:r w:rsidRPr="00F7793D">
        <w:rPr>
          <w:rFonts w:ascii="Aptos Narrow" w:hAnsi="Aptos Narrow"/>
        </w:rPr>
        <w:t xml:space="preserve"> which is a tool utilizing back propagation and unique regularization to produce a neural net score that is refined for rare event detection such as payment card fraud.</w:t>
      </w:r>
    </w:p>
    <w:p w14:paraId="78CBCAE8" w14:textId="3329CD53" w:rsidR="00F7793D" w:rsidRDefault="00F7793D" w:rsidP="003C207D">
      <w:pPr>
        <w:shd w:val="clear" w:color="auto" w:fill="DAEEF3" w:themeFill="accent5" w:themeFillTint="33"/>
        <w:jc w:val="both"/>
        <w:rPr>
          <w:rFonts w:ascii="Aptos Narrow" w:hAnsi="Aptos Narrow"/>
        </w:rPr>
      </w:pPr>
      <w:r w:rsidRPr="34A2CE9E">
        <w:rPr>
          <w:rFonts w:ascii="Aptos Narrow" w:hAnsi="Aptos Narrow"/>
        </w:rPr>
        <w:t xml:space="preserve">This NNET08 has been shown repeatedly to outperform other neural net trainers on the market and even FICO's own Model Builder. In production the weights are fixed and unchanged; this continues to </w:t>
      </w:r>
      <w:del w:id="1576" w:author="Rishabh Dutt-NE" w:date="2025-03-17T20:43:00Z" w16du:dateUtc="2025-03-17T15:13:00Z">
        <w:r w:rsidRPr="34A2CE9E" w:rsidDel="00DE1AE5">
          <w:rPr>
            <w:rFonts w:ascii="Aptos Narrow" w:hAnsi="Aptos Narrow"/>
          </w:rPr>
          <w:delText>drive</w:delText>
        </w:r>
      </w:del>
      <w:ins w:id="1577" w:author="Rishabh Dutt-NE" w:date="2025-03-17T20:43:00Z" w16du:dateUtc="2025-03-17T15:13:00Z">
        <w:r w:rsidR="00DE1AE5">
          <w:rPr>
            <w:rFonts w:ascii="Aptos Narrow" w:hAnsi="Aptos Narrow"/>
          </w:rPr>
          <w:t xml:space="preserve"> give</w:t>
        </w:r>
      </w:ins>
      <w:r w:rsidRPr="34A2CE9E">
        <w:rPr>
          <w:rFonts w:ascii="Aptos Narrow" w:hAnsi="Aptos Narrow"/>
        </w:rPr>
        <w:t xml:space="preserve"> the highest performance and is most computationally efficient. The model structure is often </w:t>
      </w:r>
      <w:bookmarkStart w:id="1578" w:name="_Int_Kvvv7QSZ"/>
      <w:r w:rsidRPr="34A2CE9E">
        <w:rPr>
          <w:rFonts w:ascii="Aptos Narrow" w:hAnsi="Aptos Narrow"/>
        </w:rPr>
        <w:t>single</w:t>
      </w:r>
      <w:bookmarkEnd w:id="1578"/>
      <w:r w:rsidRPr="34A2CE9E">
        <w:rPr>
          <w:rFonts w:ascii="Aptos Narrow" w:hAnsi="Aptos Narrow"/>
        </w:rPr>
        <w:t xml:space="preserve"> layer with different model segments to minimize the </w:t>
      </w:r>
      <w:r w:rsidR="005768D9" w:rsidRPr="34A2CE9E">
        <w:rPr>
          <w:rFonts w:ascii="Aptos Narrow" w:hAnsi="Aptos Narrow"/>
        </w:rPr>
        <w:t>number</w:t>
      </w:r>
      <w:r w:rsidRPr="34A2CE9E">
        <w:rPr>
          <w:rFonts w:ascii="Aptos Narrow" w:hAnsi="Aptos Narrow"/>
        </w:rPr>
        <w:t xml:space="preserve"> of degrees of freedom.</w:t>
      </w:r>
    </w:p>
    <w:p w14:paraId="3D342296" w14:textId="77777777" w:rsidR="003C0B7A" w:rsidRDefault="003C0B7A" w:rsidP="003C207D">
      <w:pPr>
        <w:shd w:val="clear" w:color="auto" w:fill="DAEEF3" w:themeFill="accent5" w:themeFillTint="33"/>
        <w:jc w:val="both"/>
        <w:rPr>
          <w:rFonts w:ascii="Aptos Narrow" w:hAnsi="Aptos Narrow"/>
        </w:rPr>
      </w:pPr>
    </w:p>
    <w:p w14:paraId="141FBB86" w14:textId="77777777" w:rsidR="003C0B7A" w:rsidRDefault="003C0B7A" w:rsidP="003C207D">
      <w:pPr>
        <w:shd w:val="clear" w:color="auto" w:fill="DAEEF3" w:themeFill="accent5" w:themeFillTint="33"/>
        <w:jc w:val="both"/>
        <w:rPr>
          <w:rFonts w:ascii="Aptos Narrow" w:hAnsi="Aptos Narrow"/>
        </w:rPr>
      </w:pPr>
      <w:r w:rsidRPr="00BD7D1C">
        <w:rPr>
          <w:rFonts w:ascii="Aptos Narrow" w:hAnsi="Aptos Narrow"/>
        </w:rPr>
        <w:t>The following diagram is a high-level representation of a neural network with a single hidden layer and with the back propagation of the error. Training typically starts with random weights using back propagation of the errors to adjust the weights until the network converges.</w:t>
      </w:r>
    </w:p>
    <w:p w14:paraId="2069ADCB" w14:textId="77777777" w:rsidR="003C0B7A" w:rsidRDefault="003C0B7A" w:rsidP="003C0B7A">
      <w:pPr>
        <w:shd w:val="clear" w:color="auto" w:fill="DAEEF3" w:themeFill="accent5" w:themeFillTint="33"/>
        <w:rPr>
          <w:rFonts w:ascii="Aptos Narrow" w:hAnsi="Aptos Narrow"/>
        </w:rPr>
      </w:pPr>
    </w:p>
    <w:p w14:paraId="113CFB5F" w14:textId="77777777" w:rsidR="003C0B7A" w:rsidRDefault="003C0B7A" w:rsidP="003C0B7A">
      <w:pPr>
        <w:shd w:val="clear" w:color="auto" w:fill="DAEEF3" w:themeFill="accent5" w:themeFillTint="33"/>
        <w:rPr>
          <w:rFonts w:ascii="Aptos Narrow" w:hAnsi="Aptos Narrow"/>
        </w:rPr>
      </w:pPr>
      <w:r>
        <w:rPr>
          <w:rFonts w:ascii="Aptos Narrow" w:hAnsi="Aptos Narrow"/>
        </w:rPr>
        <w:t xml:space="preserve">               </w:t>
      </w:r>
      <w:r w:rsidR="00F5462C" w:rsidRPr="00A5093F">
        <w:rPr>
          <w:noProof/>
        </w:rPr>
        <w:drawing>
          <wp:inline distT="0" distB="0" distL="0" distR="0" wp14:anchorId="54902D11" wp14:editId="3A1DB6ED">
            <wp:extent cx="5324475" cy="288607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4475" cy="2886075"/>
                    </a:xfrm>
                    <a:prstGeom prst="rect">
                      <a:avLst/>
                    </a:prstGeom>
                    <a:noFill/>
                    <a:ln>
                      <a:noFill/>
                    </a:ln>
                  </pic:spPr>
                </pic:pic>
              </a:graphicData>
            </a:graphic>
          </wp:inline>
        </w:drawing>
      </w:r>
    </w:p>
    <w:p w14:paraId="6B842EF2" w14:textId="77777777" w:rsidR="00F7793D" w:rsidRPr="00283595" w:rsidRDefault="00F7793D" w:rsidP="00F7793D">
      <w:pPr>
        <w:shd w:val="clear" w:color="auto" w:fill="DAEEF3" w:themeFill="accent5" w:themeFillTint="33"/>
        <w:rPr>
          <w:rFonts w:ascii="Aptos Narrow" w:hAnsi="Aptos Narrow"/>
          <w:b/>
          <w:bCs/>
        </w:rPr>
      </w:pPr>
    </w:p>
    <w:p w14:paraId="4909E609" w14:textId="6F8C6071" w:rsidR="00EC103C" w:rsidRPr="003E7517" w:rsidRDefault="00EC103C" w:rsidP="00EC103C">
      <w:pPr>
        <w:shd w:val="clear" w:color="auto" w:fill="DAEEF3" w:themeFill="accent5" w:themeFillTint="33"/>
        <w:jc w:val="both"/>
        <w:rPr>
          <w:rFonts w:ascii="Aptos Narrow" w:hAnsi="Aptos Narrow"/>
        </w:rPr>
      </w:pPr>
      <w:r w:rsidRPr="003E7517">
        <w:rPr>
          <w:rFonts w:ascii="Aptos Narrow" w:hAnsi="Aptos Narrow"/>
        </w:rPr>
        <w:t>While specific proprietary details about NNET08</w:t>
      </w:r>
      <w:ins w:id="1579" w:author="Rishabh Dutt-NE" w:date="2025-03-17T20:44:00Z" w16du:dateUtc="2025-03-17T15:14:00Z">
        <w:r w:rsidR="007F33C2">
          <w:rPr>
            <w:rFonts w:ascii="Aptos Narrow" w:hAnsi="Aptos Narrow"/>
          </w:rPr>
          <w:t xml:space="preserve"> and NNET20</w:t>
        </w:r>
      </w:ins>
      <w:r w:rsidRPr="003E7517">
        <w:rPr>
          <w:rFonts w:ascii="Aptos Narrow" w:hAnsi="Aptos Narrow"/>
        </w:rPr>
        <w:t xml:space="preserve"> are limited, general assumptions applicable to neural networks include:</w:t>
      </w:r>
    </w:p>
    <w:p w14:paraId="1BCAC54F" w14:textId="77777777" w:rsidR="00EC103C" w:rsidRPr="003E7517" w:rsidRDefault="00EC103C" w:rsidP="00EC103C">
      <w:pPr>
        <w:shd w:val="clear" w:color="auto" w:fill="DAEEF3" w:themeFill="accent5" w:themeFillTint="33"/>
        <w:jc w:val="both"/>
        <w:rPr>
          <w:rFonts w:ascii="Aptos Narrow" w:hAnsi="Aptos Narrow"/>
        </w:rPr>
      </w:pPr>
    </w:p>
    <w:p w14:paraId="4D00199A" w14:textId="77F126F0" w:rsidR="00EC103C" w:rsidRPr="003E7517" w:rsidRDefault="66EF8A63" w:rsidP="00EC103C">
      <w:pPr>
        <w:shd w:val="clear" w:color="auto" w:fill="DAEEF3" w:themeFill="accent5" w:themeFillTint="33"/>
        <w:jc w:val="both"/>
        <w:rPr>
          <w:rFonts w:ascii="Aptos Narrow" w:hAnsi="Aptos Narrow"/>
        </w:rPr>
      </w:pPr>
      <w:r w:rsidRPr="34A2CE9E">
        <w:rPr>
          <w:rFonts w:ascii="Aptos Narrow" w:hAnsi="Aptos Narrow"/>
        </w:rPr>
        <w:t>• The</w:t>
      </w:r>
      <w:r w:rsidR="00EC103C" w:rsidRPr="34A2CE9E">
        <w:rPr>
          <w:rFonts w:ascii="Aptos Narrow" w:hAnsi="Aptos Narrow"/>
        </w:rPr>
        <w:t xml:space="preserve"> input data is accurately labeled, clean, and preprocessed to remove noise and inconsistencies. </w:t>
      </w:r>
    </w:p>
    <w:p w14:paraId="17E301BD" w14:textId="3E8F5B94" w:rsidR="00EC103C" w:rsidRPr="003E7517" w:rsidRDefault="116AD352" w:rsidP="00EC103C">
      <w:pPr>
        <w:shd w:val="clear" w:color="auto" w:fill="DAEEF3" w:themeFill="accent5" w:themeFillTint="33"/>
        <w:jc w:val="both"/>
        <w:rPr>
          <w:rFonts w:ascii="Aptos Narrow" w:hAnsi="Aptos Narrow"/>
        </w:rPr>
      </w:pPr>
      <w:r w:rsidRPr="34A2CE9E">
        <w:rPr>
          <w:rFonts w:ascii="Aptos Narrow" w:hAnsi="Aptos Narrow"/>
        </w:rPr>
        <w:t>• The</w:t>
      </w:r>
      <w:r w:rsidR="00EC103C" w:rsidRPr="34A2CE9E">
        <w:rPr>
          <w:rFonts w:ascii="Aptos Narrow" w:hAnsi="Aptos Narrow"/>
        </w:rPr>
        <w:t xml:space="preserve"> selected features (e.g., transaction amount, location, time) are relevant and have predictive power for       detecting fraudulent activities. </w:t>
      </w:r>
    </w:p>
    <w:p w14:paraId="7AC66C80" w14:textId="3A92B9D9" w:rsidR="00EC103C" w:rsidRPr="003E7517" w:rsidRDefault="1332FEFF" w:rsidP="00EC103C">
      <w:pPr>
        <w:shd w:val="clear" w:color="auto" w:fill="DAEEF3" w:themeFill="accent5" w:themeFillTint="33"/>
        <w:jc w:val="both"/>
        <w:rPr>
          <w:rFonts w:ascii="Aptos Narrow" w:hAnsi="Aptos Narrow"/>
        </w:rPr>
      </w:pPr>
      <w:r w:rsidRPr="34A2CE9E">
        <w:rPr>
          <w:rFonts w:ascii="Aptos Narrow" w:hAnsi="Aptos Narrow"/>
        </w:rPr>
        <w:lastRenderedPageBreak/>
        <w:t>• The</w:t>
      </w:r>
      <w:r w:rsidR="00EC103C" w:rsidRPr="34A2CE9E">
        <w:rPr>
          <w:rFonts w:ascii="Aptos Narrow" w:hAnsi="Aptos Narrow"/>
        </w:rPr>
        <w:t xml:space="preserve"> training data distribution is representative of the real-world scenarios the model will encounter, including the proportion of fraudulent to non-fraudulent transactions. </w:t>
      </w:r>
    </w:p>
    <w:p w14:paraId="293D5739" w14:textId="527938DA" w:rsidR="00EC103C" w:rsidRPr="003E7517" w:rsidRDefault="52DF9287" w:rsidP="00EC103C">
      <w:pPr>
        <w:shd w:val="clear" w:color="auto" w:fill="DAEEF3" w:themeFill="accent5" w:themeFillTint="33"/>
        <w:jc w:val="both"/>
        <w:rPr>
          <w:rFonts w:ascii="Aptos Narrow" w:hAnsi="Aptos Narrow"/>
        </w:rPr>
      </w:pPr>
      <w:r w:rsidRPr="34A2CE9E">
        <w:rPr>
          <w:rFonts w:ascii="Aptos Narrow" w:hAnsi="Aptos Narrow"/>
        </w:rPr>
        <w:t>• The</w:t>
      </w:r>
      <w:r w:rsidR="00EC103C" w:rsidRPr="34A2CE9E">
        <w:rPr>
          <w:rFonts w:ascii="Aptos Narrow" w:hAnsi="Aptos Narrow"/>
        </w:rPr>
        <w:t xml:space="preserve"> neural network's architecture, including the number of layers and neurons, is appropriately complex for the problem, with regularization techniques applied to prevent overfitting. </w:t>
      </w:r>
    </w:p>
    <w:p w14:paraId="3147EEC3" w14:textId="0D1AC7A8" w:rsidR="00EC103C" w:rsidRPr="003E7517" w:rsidRDefault="46310C4A" w:rsidP="00EC103C">
      <w:pPr>
        <w:shd w:val="clear" w:color="auto" w:fill="DAEEF3" w:themeFill="accent5" w:themeFillTint="33"/>
        <w:jc w:val="both"/>
        <w:rPr>
          <w:rFonts w:ascii="Aptos Narrow" w:hAnsi="Aptos Narrow"/>
        </w:rPr>
      </w:pPr>
      <w:r w:rsidRPr="34A2CE9E">
        <w:rPr>
          <w:rFonts w:ascii="Aptos Narrow" w:hAnsi="Aptos Narrow"/>
        </w:rPr>
        <w:t>• The</w:t>
      </w:r>
      <w:r w:rsidR="00EC103C" w:rsidRPr="34A2CE9E">
        <w:rPr>
          <w:rFonts w:ascii="Aptos Narrow" w:hAnsi="Aptos Narrow"/>
        </w:rPr>
        <w:t xml:space="preserve"> training process is stable, with appropriate learning rates and convergence criteria, ensuring the model reaches an optimal solution. </w:t>
      </w:r>
    </w:p>
    <w:p w14:paraId="2F9F8C80" w14:textId="08D5BA04" w:rsidR="00EC103C" w:rsidRDefault="20606741" w:rsidP="00EC103C">
      <w:pPr>
        <w:shd w:val="clear" w:color="auto" w:fill="DAEEF3" w:themeFill="accent5" w:themeFillTint="33"/>
        <w:jc w:val="both"/>
        <w:rPr>
          <w:rFonts w:ascii="Aptos Narrow" w:hAnsi="Aptos Narrow"/>
        </w:rPr>
      </w:pPr>
      <w:r w:rsidRPr="34A2CE9E">
        <w:rPr>
          <w:rFonts w:ascii="Aptos Narrow" w:hAnsi="Aptos Narrow"/>
        </w:rPr>
        <w:t>• The</w:t>
      </w:r>
      <w:r w:rsidR="00EC103C" w:rsidRPr="34A2CE9E">
        <w:rPr>
          <w:rFonts w:ascii="Aptos Narrow" w:hAnsi="Aptos Narrow"/>
        </w:rPr>
        <w:t xml:space="preserve"> model's outputs are interpretable, and certain features exhibit monotonic relationships with the </w:t>
      </w:r>
      <w:bookmarkStart w:id="1580" w:name="_Int_z8JMCL1W"/>
      <w:r w:rsidR="00EC103C" w:rsidRPr="34A2CE9E">
        <w:rPr>
          <w:rFonts w:ascii="Aptos Narrow" w:hAnsi="Aptos Narrow"/>
        </w:rPr>
        <w:t>prediction</w:t>
      </w:r>
      <w:bookmarkEnd w:id="1580"/>
      <w:r w:rsidR="00EC103C" w:rsidRPr="34A2CE9E">
        <w:rPr>
          <w:rFonts w:ascii="Aptos Narrow" w:hAnsi="Aptos Narrow"/>
        </w:rPr>
        <w:t xml:space="preserve"> outcome, enhancing trust and compliance with regulatory standards. </w:t>
      </w:r>
    </w:p>
    <w:p w14:paraId="16DDE64A" w14:textId="77777777" w:rsidR="003C0B7A" w:rsidRDefault="003C0B7A" w:rsidP="00F7793D">
      <w:pPr>
        <w:shd w:val="clear" w:color="auto" w:fill="DAEEF3" w:themeFill="accent5" w:themeFillTint="33"/>
        <w:jc w:val="both"/>
        <w:rPr>
          <w:rFonts w:ascii="Aptos Narrow" w:hAnsi="Aptos Narrow"/>
        </w:rPr>
      </w:pPr>
    </w:p>
    <w:p w14:paraId="59D86BEA" w14:textId="77777777" w:rsidR="003C0B7A" w:rsidRPr="00F30BE4" w:rsidRDefault="003C0B7A" w:rsidP="003C0B7A">
      <w:pPr>
        <w:shd w:val="clear" w:color="auto" w:fill="DAEEF3" w:themeFill="accent5" w:themeFillTint="33"/>
        <w:jc w:val="both"/>
        <w:rPr>
          <w:del w:id="1581" w:author="Sakshi Sharma-NE" w:date="2025-03-24T08:41:00Z" w16du:dateUtc="2025-03-24T08:41:40Z"/>
          <w:rFonts w:ascii="Aptos Narrow" w:hAnsi="Aptos Narrow"/>
        </w:rPr>
      </w:pPr>
      <w:del w:id="1582" w:author="Sakshi Sharma-NE" w:date="2025-03-24T08:41:00Z">
        <w:r w:rsidRPr="64F2A71C" w:rsidDel="304B77D5">
          <w:rPr>
            <w:rFonts w:ascii="Aptos Narrow" w:hAnsi="Aptos Narrow"/>
          </w:rPr>
          <w:delText>For further information refer to the following document:</w:delText>
        </w:r>
      </w:del>
    </w:p>
    <w:p w14:paraId="5EB0D157" w14:textId="77777777" w:rsidR="003C0B7A" w:rsidRDefault="003C0B7A" w:rsidP="003C0B7A">
      <w:pPr>
        <w:shd w:val="clear" w:color="auto" w:fill="DAEEF3" w:themeFill="accent5" w:themeFillTint="33"/>
        <w:jc w:val="both"/>
        <w:rPr>
          <w:rFonts w:ascii="Aptos Narrow" w:hAnsi="Aptos Narrow"/>
        </w:rPr>
      </w:pPr>
      <w:r w:rsidRPr="00F30BE4">
        <w:object w:dxaOrig="1538" w:dyaOrig="993" w14:anchorId="20FF678F">
          <v:shape id="_x0000_i1027" type="#_x0000_t75" style="width:77.25pt;height:50.25pt" o:ole="">
            <v:imagedata r:id="rId24" o:title=""/>
          </v:shape>
          <o:OLEObject Type="Embed" ProgID="AcroExch.Document.DC" ShapeID="_x0000_i1027" DrawAspect="Icon" ObjectID="_1804416862" r:id="rId25"/>
        </w:object>
      </w:r>
      <w:del w:id="1583" w:author="Sakshi Sharma-NE" w:date="2025-03-24T08:41:00Z">
        <w:r w:rsidDel="0A6368A7">
          <w:delText xml:space="preserve">    </w:delText>
        </w:r>
      </w:del>
      <w:r w:rsidR="001E1343">
        <w:object w:dxaOrig="1538" w:dyaOrig="993" w14:anchorId="01349B0A">
          <v:shape id="_x0000_i1028" type="#_x0000_t75" style="width:77.25pt;height:50.25pt" o:ole="">
            <v:imagedata r:id="rId26" o:title=""/>
          </v:shape>
          <o:OLEObject Type="Embed" ProgID="AcroExch.Document.DC" ShapeID="_x0000_i1028" DrawAspect="Icon" ObjectID="_1804416863" r:id="rId27"/>
        </w:object>
      </w:r>
    </w:p>
    <w:bookmarkEnd w:id="1573"/>
    <w:p w14:paraId="405BCE92" w14:textId="77777777" w:rsidR="00CC041D" w:rsidRDefault="00CC041D" w:rsidP="00CC041D"/>
    <w:p w14:paraId="1D109A52" w14:textId="77777777" w:rsidR="000C258D" w:rsidRDefault="00EA6FE9" w:rsidP="007C0CA1">
      <w:pPr>
        <w:pStyle w:val="Heading3"/>
      </w:pPr>
      <w:bookmarkStart w:id="1584" w:name="_Toc193800925"/>
      <w:bookmarkEnd w:id="1574"/>
      <w:r>
        <w:t>Modeling Software / Platform</w:t>
      </w:r>
      <w:bookmarkEnd w:id="1584"/>
    </w:p>
    <w:p w14:paraId="20FD091E" w14:textId="77777777" w:rsidR="00EA6FE9" w:rsidRDefault="00EA6FE9" w:rsidP="00EA6FE9">
      <w:pPr>
        <w:rPr>
          <w:rStyle w:val="SubtleEmphasis"/>
        </w:rPr>
      </w:pPr>
      <w:r>
        <w:rPr>
          <w:rStyle w:val="SubtleEmphasis"/>
        </w:rPr>
        <w:t>Provide information on the software and/or programming language used in the model estimation/training (including the version number, if applicable). If relevant, list the specific algorithms and packages used in model training.</w:t>
      </w:r>
    </w:p>
    <w:p w14:paraId="265388C2" w14:textId="77777777" w:rsidR="00EA6FE9" w:rsidRDefault="00EA6FE9" w:rsidP="00EA6FE9">
      <w:pPr>
        <w:rPr>
          <w:rStyle w:val="SubtleEmphasis"/>
        </w:rPr>
      </w:pPr>
    </w:p>
    <w:p w14:paraId="6DB2518A" w14:textId="77777777" w:rsidR="00EA6FE9" w:rsidRDefault="69F371EA" w:rsidP="00EA6FE9">
      <w:pPr>
        <w:shd w:val="clear" w:color="auto" w:fill="DAEEF3" w:themeFill="accent5" w:themeFillTint="33"/>
        <w:rPr>
          <w:rFonts w:ascii="Aptos Narrow" w:hAnsi="Aptos Narrow"/>
        </w:rPr>
      </w:pPr>
      <w:r w:rsidRPr="64F2A71C">
        <w:rPr>
          <w:rFonts w:ascii="Aptos Narrow" w:hAnsi="Aptos Narrow"/>
        </w:rPr>
        <w:t xml:space="preserve">Model Owner: </w:t>
      </w:r>
      <w:r w:rsidR="1EFE1672" w:rsidRPr="64F2A71C">
        <w:rPr>
          <w:rFonts w:ascii="Aptos Narrow" w:hAnsi="Aptos Narrow"/>
        </w:rPr>
        <w:t xml:space="preserve"> </w:t>
      </w:r>
    </w:p>
    <w:p w14:paraId="6CEF1DE1" w14:textId="77777777" w:rsidR="00EA6FE9" w:rsidRDefault="00EA6FE9" w:rsidP="00EA6FE9">
      <w:pPr>
        <w:shd w:val="clear" w:color="auto" w:fill="DAEEF3" w:themeFill="accent5" w:themeFillTint="33"/>
        <w:rPr>
          <w:rFonts w:ascii="Aptos Narrow" w:hAnsi="Aptos Narrow"/>
        </w:rPr>
      </w:pPr>
    </w:p>
    <w:p w14:paraId="2C5A3F98" w14:textId="78D95B6B" w:rsidR="00A46A60" w:rsidRPr="00F7793D" w:rsidDel="002F6E8C" w:rsidRDefault="00A46A60" w:rsidP="00A46A60">
      <w:pPr>
        <w:shd w:val="clear" w:color="auto" w:fill="DAEEF3" w:themeFill="accent5" w:themeFillTint="33"/>
        <w:jc w:val="both"/>
        <w:rPr>
          <w:del w:id="1585" w:author="Vibhu Bhalla-NE" w:date="2025-03-13T20:08:00Z" w16du:dateUtc="2025-03-13T14:38:00Z"/>
          <w:rFonts w:ascii="Aptos Narrow" w:hAnsi="Aptos Narrow"/>
        </w:rPr>
      </w:pPr>
      <w:del w:id="1586" w:author="Vibhu Bhalla-NE" w:date="2025-03-13T20:08:00Z" w16du:dateUtc="2025-03-13T14:38:00Z">
        <w:r w:rsidRPr="00F7793D" w:rsidDel="002F6E8C">
          <w:rPr>
            <w:rFonts w:ascii="Aptos Narrow" w:hAnsi="Aptos Narrow"/>
          </w:rPr>
          <w:delText xml:space="preserve">FICO utilizes a proprietary neural net technology called </w:delText>
        </w:r>
        <w:r w:rsidRPr="00F7793D" w:rsidDel="002F6E8C">
          <w:rPr>
            <w:rFonts w:ascii="Aptos Narrow" w:hAnsi="Aptos Narrow"/>
            <w:b/>
            <w:bCs/>
          </w:rPr>
          <w:delText xml:space="preserve">NNET08 </w:delText>
        </w:r>
        <w:r w:rsidRPr="00F7793D" w:rsidDel="002F6E8C">
          <w:rPr>
            <w:rFonts w:ascii="Aptos Narrow" w:hAnsi="Aptos Narrow"/>
          </w:rPr>
          <w:delText>which is a tool utilizing back propagation and unique regularization to produce a neural net score that is refined for rare event detection such as payment card fraud.</w:delText>
        </w:r>
      </w:del>
    </w:p>
    <w:p w14:paraId="1D4671A1" w14:textId="77F6E5D5" w:rsidR="00A46A60" w:rsidDel="002F6E8C" w:rsidRDefault="00A46A60" w:rsidP="00A46A60">
      <w:pPr>
        <w:shd w:val="clear" w:color="auto" w:fill="DAEEF3" w:themeFill="accent5" w:themeFillTint="33"/>
        <w:jc w:val="both"/>
        <w:rPr>
          <w:del w:id="1587" w:author="Vibhu Bhalla-NE" w:date="2025-03-13T20:08:00Z" w16du:dateUtc="2025-03-13T14:38:00Z"/>
          <w:rFonts w:ascii="Aptos Narrow" w:hAnsi="Aptos Narrow"/>
        </w:rPr>
      </w:pPr>
      <w:del w:id="1588" w:author="Vibhu Bhalla-NE" w:date="2025-03-13T20:08:00Z" w16du:dateUtc="2025-03-13T14:38:00Z">
        <w:r w:rsidRPr="34A2CE9E" w:rsidDel="002F6E8C">
          <w:rPr>
            <w:rFonts w:ascii="Aptos Narrow" w:hAnsi="Aptos Narrow"/>
          </w:rPr>
          <w:delText xml:space="preserve">This NNET08 has been shown repeatedly to outperform other neural net trainers on the market and even FICO's own Model Builder. In production the weights are fixed and unchanged; this continues to drive the highest performance and is most computationally efficient. The model structure is often </w:delText>
        </w:r>
        <w:bookmarkStart w:id="1589" w:name="_Int_V0oCxHJQ"/>
        <w:r w:rsidRPr="34A2CE9E" w:rsidDel="002F6E8C">
          <w:rPr>
            <w:rFonts w:ascii="Aptos Narrow" w:hAnsi="Aptos Narrow"/>
          </w:rPr>
          <w:delText>single</w:delText>
        </w:r>
        <w:bookmarkEnd w:id="1589"/>
        <w:r w:rsidRPr="34A2CE9E" w:rsidDel="002F6E8C">
          <w:rPr>
            <w:rFonts w:ascii="Aptos Narrow" w:hAnsi="Aptos Narrow"/>
          </w:rPr>
          <w:delText xml:space="preserve"> layer with different model segments to minimize the </w:delText>
        </w:r>
        <w:r w:rsidR="00EC51D8" w:rsidRPr="34A2CE9E" w:rsidDel="002F6E8C">
          <w:rPr>
            <w:rFonts w:ascii="Aptos Narrow" w:hAnsi="Aptos Narrow"/>
          </w:rPr>
          <w:delText>number</w:delText>
        </w:r>
        <w:r w:rsidRPr="34A2CE9E" w:rsidDel="002F6E8C">
          <w:rPr>
            <w:rFonts w:ascii="Aptos Narrow" w:hAnsi="Aptos Narrow"/>
          </w:rPr>
          <w:delText xml:space="preserve"> of degrees of freedom.</w:delText>
        </w:r>
      </w:del>
    </w:p>
    <w:p w14:paraId="3281E4F0" w14:textId="55DC0727" w:rsidR="00A46A60" w:rsidDel="002F6E8C" w:rsidRDefault="00A46A60" w:rsidP="00A46A60">
      <w:pPr>
        <w:shd w:val="clear" w:color="auto" w:fill="DAEEF3" w:themeFill="accent5" w:themeFillTint="33"/>
        <w:jc w:val="both"/>
        <w:rPr>
          <w:del w:id="1590" w:author="Vibhu Bhalla-NE" w:date="2025-03-13T20:08:00Z" w16du:dateUtc="2025-03-13T14:38:00Z"/>
          <w:rFonts w:ascii="Aptos Narrow" w:hAnsi="Aptos Narrow"/>
        </w:rPr>
      </w:pPr>
    </w:p>
    <w:p w14:paraId="3C388E8C" w14:textId="43A20269" w:rsidR="00A46A60" w:rsidDel="002F6E8C" w:rsidRDefault="00A46A60" w:rsidP="00A46A60">
      <w:pPr>
        <w:shd w:val="clear" w:color="auto" w:fill="DAEEF3" w:themeFill="accent5" w:themeFillTint="33"/>
        <w:jc w:val="both"/>
        <w:rPr>
          <w:del w:id="1591" w:author="Vibhu Bhalla-NE" w:date="2025-03-13T20:08:00Z" w16du:dateUtc="2025-03-13T14:38:00Z"/>
          <w:rFonts w:ascii="Aptos Narrow" w:hAnsi="Aptos Narrow"/>
        </w:rPr>
      </w:pPr>
      <w:del w:id="1592" w:author="Vibhu Bhalla-NE" w:date="2025-03-13T20:08:00Z" w16du:dateUtc="2025-03-13T14:38:00Z">
        <w:r w:rsidRPr="00A46A60" w:rsidDel="002F6E8C">
          <w:rPr>
            <w:rFonts w:ascii="Aptos Narrow" w:hAnsi="Aptos Narrow"/>
          </w:rPr>
          <w:delText>The following diagram is a high-level representation of a neural network with a single hidden layer and with the back propagation of the error. Training typically starts with random weights using back propagation of the errors to adjust the weights until the network converges.</w:delText>
        </w:r>
      </w:del>
    </w:p>
    <w:p w14:paraId="60C17603" w14:textId="77777777" w:rsidR="00A46A60" w:rsidRDefault="00A46A60" w:rsidP="00A46A60">
      <w:pPr>
        <w:shd w:val="clear" w:color="auto" w:fill="DAEEF3" w:themeFill="accent5" w:themeFillTint="33"/>
        <w:jc w:val="both"/>
        <w:rPr>
          <w:rFonts w:ascii="Aptos Narrow" w:hAnsi="Aptos Narrow"/>
        </w:rPr>
      </w:pPr>
    </w:p>
    <w:p w14:paraId="78D9332B" w14:textId="77777777" w:rsidR="001F7028" w:rsidRDefault="1F55D9FD" w:rsidP="00A46A60">
      <w:pPr>
        <w:shd w:val="clear" w:color="auto" w:fill="DAEEF3" w:themeFill="accent5" w:themeFillTint="33"/>
        <w:jc w:val="both"/>
        <w:rPr>
          <w:del w:id="1593" w:author="Sakshi Sharma-NE" w:date="2025-03-24T08:35:00Z" w16du:dateUtc="2025-03-24T08:35:23Z"/>
          <w:rFonts w:ascii="Aptos Narrow" w:hAnsi="Aptos Narrow"/>
        </w:rPr>
      </w:pPr>
      <w:r w:rsidRPr="64F2A71C">
        <w:rPr>
          <w:rFonts w:ascii="Aptos Narrow" w:hAnsi="Aptos Narrow"/>
        </w:rPr>
        <w:lastRenderedPageBreak/>
        <w:t xml:space="preserve">                     </w:t>
      </w:r>
      <w:del w:id="1594" w:author="Sakshi Sharma-NE" w:date="2025-03-24T08:35:00Z">
        <w:r w:rsidR="4A7A6BB9">
          <w:rPr>
            <w:noProof/>
          </w:rPr>
          <w:drawing>
            <wp:inline distT="0" distB="0" distL="0" distR="0" wp14:anchorId="5A2C8A0D" wp14:editId="4DF7DF07">
              <wp:extent cx="5124448" cy="272415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124448" cy="2724150"/>
                      </a:xfrm>
                      <a:prstGeom prst="rect">
                        <a:avLst/>
                      </a:prstGeom>
                    </pic:spPr>
                  </pic:pic>
                </a:graphicData>
              </a:graphic>
            </wp:inline>
          </w:drawing>
        </w:r>
      </w:del>
    </w:p>
    <w:p w14:paraId="3F8CEFE8" w14:textId="77777777" w:rsidR="00A46A60" w:rsidRDefault="00A46A60" w:rsidP="00A46A60">
      <w:pPr>
        <w:shd w:val="clear" w:color="auto" w:fill="DAEEF3" w:themeFill="accent5" w:themeFillTint="33"/>
        <w:jc w:val="both"/>
        <w:rPr>
          <w:del w:id="1595" w:author="Sakshi Sharma-NE" w:date="2025-03-24T08:35:00Z" w16du:dateUtc="2025-03-24T08:35:07Z"/>
          <w:rFonts w:ascii="Aptos Narrow" w:hAnsi="Aptos Narrow"/>
        </w:rPr>
      </w:pPr>
    </w:p>
    <w:p w14:paraId="1CDC77B7" w14:textId="77777777" w:rsidR="00A46A60" w:rsidRPr="00F7793D" w:rsidRDefault="00A46A60" w:rsidP="00A46A60">
      <w:pPr>
        <w:shd w:val="clear" w:color="auto" w:fill="DAEEF3" w:themeFill="accent5" w:themeFillTint="33"/>
        <w:jc w:val="both"/>
        <w:rPr>
          <w:ins w:id="1596" w:author="Sakshi Sharma-NE" w:date="2025-03-24T08:31:00Z" w16du:dateUtc="2025-03-24T08:31:10Z"/>
          <w:rFonts w:ascii="Aptos Narrow" w:hAnsi="Aptos Narrow"/>
        </w:rPr>
      </w:pPr>
      <w:del w:id="1597" w:author="Sakshi Sharma-NE" w:date="2025-03-24T08:35:00Z">
        <w:r w:rsidRPr="64F2A71C" w:rsidDel="1F55D9FD">
          <w:rPr>
            <w:rFonts w:ascii="Aptos Narrow" w:hAnsi="Aptos Narrow"/>
          </w:rPr>
          <w:delText>Refer to</w:delText>
        </w:r>
        <w:r w:rsidRPr="64F2A71C" w:rsidDel="1F55D9FD">
          <w:rPr>
            <w:rFonts w:ascii="Aptos Narrow" w:hAnsi="Aptos Narrow"/>
            <w:b/>
            <w:bCs/>
          </w:rPr>
          <w:delText xml:space="preserve"> “FICO Falcon Model Governance US Credit v29 (v2.0)” </w:delText>
        </w:r>
        <w:r w:rsidRPr="64F2A71C" w:rsidDel="1F55D9FD">
          <w:rPr>
            <w:rFonts w:ascii="Aptos Narrow" w:hAnsi="Aptos Narrow"/>
          </w:rPr>
          <w:delText xml:space="preserve">for further information. </w:delText>
        </w:r>
      </w:del>
    </w:p>
    <w:p w14:paraId="4B67BA25" w14:textId="71A29F9F" w:rsidR="64F2A71C" w:rsidRDefault="64F2A71C" w:rsidP="64F2A71C">
      <w:pPr>
        <w:shd w:val="clear" w:color="auto" w:fill="DAEEF3" w:themeFill="accent5" w:themeFillTint="33"/>
        <w:jc w:val="both"/>
        <w:rPr>
          <w:ins w:id="1598" w:author="Sakshi Sharma-NE" w:date="2025-03-24T08:31:00Z" w16du:dateUtc="2025-03-24T08:31:10Z"/>
          <w:rFonts w:ascii="Aptos Narrow" w:hAnsi="Aptos Narrow"/>
        </w:rPr>
      </w:pPr>
    </w:p>
    <w:p w14:paraId="59CA7B60" w14:textId="3B956236" w:rsidR="2D1BD621" w:rsidRDefault="2D1BD621">
      <w:pPr>
        <w:shd w:val="clear" w:color="auto" w:fill="DAEEF3" w:themeFill="accent5" w:themeFillTint="33"/>
        <w:jc w:val="both"/>
        <w:rPr>
          <w:ins w:id="1599" w:author="Sakshi Sharma-NE" w:date="2025-03-24T08:31:00Z" w16du:dateUtc="2025-03-24T08:31:13Z"/>
          <w:rFonts w:ascii="Aptos Narrow" w:eastAsia="Aptos Narrow" w:hAnsi="Aptos Narrow" w:cs="Aptos Narrow"/>
          <w:color w:val="008080"/>
          <w:u w:val="single"/>
        </w:rPr>
        <w:pPrChange w:id="1600" w:author="Sakshi Sharma-NE" w:date="2025-03-24T08:31:00Z">
          <w:pPr/>
        </w:pPrChange>
      </w:pPr>
      <w:ins w:id="1601" w:author="Sakshi Sharma-NE" w:date="2025-03-24T08:31:00Z">
        <w:r w:rsidRPr="64F2A71C">
          <w:rPr>
            <w:rFonts w:ascii="Aptos Narrow" w:eastAsia="Aptos Narrow" w:hAnsi="Aptos Narrow" w:cs="Aptos Narrow"/>
            <w:color w:val="008080"/>
            <w:u w:val="single"/>
          </w:rPr>
          <w:t xml:space="preserve">The FIS </w:t>
        </w:r>
        <w:proofErr w:type="spellStart"/>
        <w:r w:rsidRPr="64F2A71C">
          <w:rPr>
            <w:rFonts w:ascii="Aptos Narrow" w:eastAsia="Aptos Narrow" w:hAnsi="Aptos Narrow" w:cs="Aptos Narrow"/>
            <w:color w:val="008080"/>
            <w:u w:val="single"/>
          </w:rPr>
          <w:t>SecurLock</w:t>
        </w:r>
        <w:proofErr w:type="spellEnd"/>
        <w:r w:rsidRPr="64F2A71C">
          <w:rPr>
            <w:rFonts w:ascii="Aptos Narrow" w:eastAsia="Aptos Narrow" w:hAnsi="Aptos Narrow" w:cs="Aptos Narrow"/>
            <w:color w:val="008080"/>
            <w:u w:val="single"/>
          </w:rPr>
          <w:t xml:space="preserve"> Predict model follows a rule-based decision approach as a fraud detection framework. This framework of the model is supplemented with FICO Falcon Fraud Manager</w:t>
        </w:r>
      </w:ins>
      <w:ins w:id="1602" w:author="Sakshi Sharma-NE" w:date="2025-03-24T08:36:00Z">
        <w:r w:rsidR="3FD0615E" w:rsidRPr="64F2A71C">
          <w:rPr>
            <w:rFonts w:ascii="Aptos Narrow" w:eastAsia="Aptos Narrow" w:hAnsi="Aptos Narrow" w:cs="Aptos Narrow"/>
            <w:color w:val="008080"/>
            <w:u w:val="single"/>
          </w:rPr>
          <w:t>,</w:t>
        </w:r>
      </w:ins>
      <w:ins w:id="1603" w:author="Sakshi Sharma-NE" w:date="2025-03-24T08:37:00Z">
        <w:r w:rsidR="72741987" w:rsidRPr="64F2A71C">
          <w:rPr>
            <w:rFonts w:ascii="Aptos Narrow" w:eastAsia="Aptos Narrow" w:hAnsi="Aptos Narrow" w:cs="Aptos Narrow"/>
            <w:color w:val="008080"/>
            <w:u w:val="single"/>
          </w:rPr>
          <w:t xml:space="preserve"> which provides transactional risk</w:t>
        </w:r>
      </w:ins>
      <w:ins w:id="1604" w:author="Sakshi Sharma-NE" w:date="2025-03-24T08:40:00Z">
        <w:r w:rsidR="25B6BA95" w:rsidRPr="64F2A71C">
          <w:rPr>
            <w:rFonts w:ascii="Aptos Narrow" w:eastAsia="Aptos Narrow" w:hAnsi="Aptos Narrow" w:cs="Aptos Narrow"/>
            <w:color w:val="008080"/>
            <w:u w:val="single"/>
          </w:rPr>
          <w:t xml:space="preserve"> scores for further processing.</w:t>
        </w:r>
      </w:ins>
    </w:p>
    <w:p w14:paraId="272DD680" w14:textId="2775F24F" w:rsidR="64F2A71C" w:rsidRDefault="64F2A71C">
      <w:pPr>
        <w:shd w:val="clear" w:color="auto" w:fill="DAEEF3" w:themeFill="accent5" w:themeFillTint="33"/>
        <w:jc w:val="both"/>
        <w:rPr>
          <w:ins w:id="1605" w:author="Sakshi Sharma-NE" w:date="2025-03-24T08:31:00Z" w16du:dateUtc="2025-03-24T08:31:13Z"/>
          <w:rFonts w:ascii="Aptos Narrow" w:eastAsia="Aptos Narrow" w:hAnsi="Aptos Narrow" w:cs="Aptos Narrow"/>
          <w:color w:val="008080"/>
          <w:u w:val="single"/>
        </w:rPr>
        <w:pPrChange w:id="1606" w:author="Sakshi Sharma-NE" w:date="2025-03-24T08:31:00Z">
          <w:pPr/>
        </w:pPrChange>
      </w:pPr>
    </w:p>
    <w:p w14:paraId="465BC8EA" w14:textId="5DE35858" w:rsidR="2D1BD621" w:rsidRDefault="2D1BD621">
      <w:pPr>
        <w:shd w:val="clear" w:color="auto" w:fill="DAEEF3" w:themeFill="accent5" w:themeFillTint="33"/>
        <w:jc w:val="both"/>
        <w:rPr>
          <w:ins w:id="1607" w:author="Sakshi Sharma-NE" w:date="2025-03-24T08:32:00Z" w16du:dateUtc="2025-03-24T08:32:32Z"/>
          <w:rFonts w:ascii="Aptos Narrow" w:eastAsia="Aptos Narrow" w:hAnsi="Aptos Narrow" w:cs="Aptos Narrow"/>
          <w:color w:val="008080"/>
          <w:u w:val="single"/>
        </w:rPr>
        <w:pPrChange w:id="1608" w:author="Sakshi Sharma-NE" w:date="2025-03-24T08:31:00Z">
          <w:pPr/>
        </w:pPrChange>
      </w:pPr>
      <w:ins w:id="1609" w:author="Sakshi Sharma-NE" w:date="2025-03-24T08:31:00Z">
        <w:r w:rsidRPr="64F2A71C">
          <w:rPr>
            <w:rFonts w:ascii="Aptos Narrow" w:eastAsia="Aptos Narrow" w:hAnsi="Aptos Narrow" w:cs="Aptos Narrow"/>
            <w:color w:val="008080"/>
            <w:u w:val="single"/>
          </w:rPr>
          <w:t xml:space="preserve">Since FIS </w:t>
        </w:r>
        <w:proofErr w:type="spellStart"/>
        <w:r w:rsidRPr="64F2A71C">
          <w:rPr>
            <w:rFonts w:ascii="Aptos Narrow" w:eastAsia="Aptos Narrow" w:hAnsi="Aptos Narrow" w:cs="Aptos Narrow"/>
            <w:color w:val="008080"/>
            <w:u w:val="single"/>
          </w:rPr>
          <w:t>SecurLock</w:t>
        </w:r>
        <w:proofErr w:type="spellEnd"/>
        <w:r w:rsidRPr="64F2A71C">
          <w:rPr>
            <w:rFonts w:ascii="Aptos Narrow" w:eastAsia="Aptos Narrow" w:hAnsi="Aptos Narrow" w:cs="Aptos Narrow"/>
            <w:color w:val="008080"/>
            <w:u w:val="single"/>
          </w:rPr>
          <w:t xml:space="preserve"> Predict is a rule-based model, there isn’t any modeling software that is utilized. The fraud detection process is based on a set of predefined rules</w:t>
        </w:r>
      </w:ins>
      <w:ins w:id="1610" w:author="Sakshi Sharma-NE" w:date="2025-03-24T08:32:00Z">
        <w:r w:rsidR="2F941E35" w:rsidRPr="64F2A71C">
          <w:rPr>
            <w:rFonts w:ascii="Aptos Narrow" w:eastAsia="Aptos Narrow" w:hAnsi="Aptos Narrow" w:cs="Aptos Narrow"/>
            <w:color w:val="008080"/>
            <w:u w:val="single"/>
          </w:rPr>
          <w:t>, that are applied over</w:t>
        </w:r>
      </w:ins>
      <w:ins w:id="1611" w:author="Sakshi Sharma-NE" w:date="2025-03-24T08:33:00Z">
        <w:r w:rsidR="2F941E35" w:rsidRPr="64F2A71C">
          <w:rPr>
            <w:rFonts w:ascii="Aptos Narrow" w:eastAsia="Aptos Narrow" w:hAnsi="Aptos Narrow" w:cs="Aptos Narrow"/>
            <w:color w:val="008080"/>
            <w:u w:val="single"/>
          </w:rPr>
          <w:t xml:space="preserve"> the risk score generated by FICO Falcon</w:t>
        </w:r>
      </w:ins>
      <w:ins w:id="1612" w:author="Sakshi Sharma-NE" w:date="2025-03-24T08:34:00Z">
        <w:r w:rsidR="7E8DCD6E" w:rsidRPr="64F2A71C">
          <w:rPr>
            <w:rFonts w:ascii="Aptos Narrow" w:eastAsia="Aptos Narrow" w:hAnsi="Aptos Narrow" w:cs="Aptos Narrow"/>
            <w:color w:val="008080"/>
            <w:u w:val="single"/>
          </w:rPr>
          <w:t xml:space="preserve"> Fraud Manager.</w:t>
        </w:r>
      </w:ins>
    </w:p>
    <w:p w14:paraId="4EDFB332" w14:textId="74F02BC7" w:rsidR="64F2A71C" w:rsidRDefault="64F2A71C" w:rsidP="64F2A71C">
      <w:pPr>
        <w:shd w:val="clear" w:color="auto" w:fill="DAEEF3" w:themeFill="accent5" w:themeFillTint="33"/>
        <w:jc w:val="both"/>
        <w:rPr>
          <w:ins w:id="1613" w:author="Sakshi Sharma-NE" w:date="2025-03-24T08:31:00Z" w16du:dateUtc="2025-03-24T08:31:13Z"/>
          <w:rFonts w:ascii="Aptos Narrow" w:eastAsia="Aptos Narrow" w:hAnsi="Aptos Narrow" w:cs="Aptos Narrow"/>
          <w:color w:val="008080"/>
          <w:u w:val="single"/>
        </w:rPr>
      </w:pPr>
    </w:p>
    <w:p w14:paraId="4BDF0E89" w14:textId="5E932E0F" w:rsidR="2D1BD621" w:rsidRDefault="2D1BD621">
      <w:pPr>
        <w:shd w:val="clear" w:color="auto" w:fill="DAEEF3" w:themeFill="accent5" w:themeFillTint="33"/>
        <w:jc w:val="both"/>
        <w:rPr>
          <w:ins w:id="1614" w:author="Sakshi Sharma-NE" w:date="2025-03-24T08:31:00Z" w16du:dateUtc="2025-03-24T08:31:13Z"/>
          <w:rFonts w:ascii="Aptos Narrow" w:eastAsia="Aptos Narrow" w:hAnsi="Aptos Narrow" w:cs="Aptos Narrow"/>
          <w:color w:val="008080"/>
          <w:u w:val="single"/>
        </w:rPr>
        <w:pPrChange w:id="1615" w:author="Sakshi Sharma-NE" w:date="2025-03-24T08:31:00Z">
          <w:pPr/>
        </w:pPrChange>
      </w:pPr>
      <w:ins w:id="1616" w:author="Sakshi Sharma-NE" w:date="2025-03-24T08:31:00Z">
        <w:r w:rsidRPr="64F2A71C">
          <w:rPr>
            <w:rFonts w:ascii="Aptos Narrow" w:eastAsia="Aptos Narrow" w:hAnsi="Aptos Narrow" w:cs="Aptos Narrow"/>
            <w:color w:val="008080"/>
            <w:u w:val="single"/>
          </w:rPr>
          <w:t>As for</w:t>
        </w:r>
      </w:ins>
      <w:ins w:id="1617" w:author="Sakshi Sharma-NE" w:date="2025-03-24T08:34:00Z">
        <w:r w:rsidR="5607951B" w:rsidRPr="64F2A71C">
          <w:rPr>
            <w:rFonts w:ascii="Aptos Narrow" w:eastAsia="Aptos Narrow" w:hAnsi="Aptos Narrow" w:cs="Aptos Narrow"/>
            <w:color w:val="008080"/>
            <w:u w:val="single"/>
          </w:rPr>
          <w:t xml:space="preserve"> </w:t>
        </w:r>
      </w:ins>
      <w:ins w:id="1618" w:author="Sakshi Sharma-NE" w:date="2025-03-24T08:31:00Z">
        <w:r w:rsidRPr="64F2A71C">
          <w:rPr>
            <w:rFonts w:ascii="Aptos Narrow" w:eastAsia="Aptos Narrow" w:hAnsi="Aptos Narrow" w:cs="Aptos Narrow"/>
            <w:color w:val="008080"/>
            <w:u w:val="single"/>
          </w:rPr>
          <w:t>FICO Falcon Fraud Manager, the modeling software involves a combination of their proprietary FICO technology. This proprietary FICO technology combines statistical and machine learning libraries, real-time data processing platforms, along with a cloud-based infrastructure.</w:t>
        </w:r>
      </w:ins>
    </w:p>
    <w:p w14:paraId="74783878" w14:textId="68B94C99" w:rsidR="64F2A71C" w:rsidRDefault="64F2A71C" w:rsidP="64F2A71C">
      <w:pPr>
        <w:shd w:val="clear" w:color="auto" w:fill="DAEEF3" w:themeFill="accent5" w:themeFillTint="33"/>
        <w:jc w:val="both"/>
        <w:rPr>
          <w:rFonts w:ascii="Aptos Narrow" w:hAnsi="Aptos Narrow"/>
        </w:rPr>
      </w:pPr>
    </w:p>
    <w:p w14:paraId="50E9788D" w14:textId="77777777" w:rsidR="00EA6FE9" w:rsidRDefault="00EA6FE9" w:rsidP="00EA6FE9">
      <w:pPr>
        <w:shd w:val="clear" w:color="auto" w:fill="DAEEF3" w:themeFill="accent5" w:themeFillTint="33"/>
        <w:rPr>
          <w:rFonts w:ascii="Aptos Narrow" w:hAnsi="Aptos Narrow"/>
        </w:rPr>
      </w:pPr>
    </w:p>
    <w:p w14:paraId="27C2A798" w14:textId="77777777" w:rsidR="00EA6FE9" w:rsidRDefault="00EA6FE9" w:rsidP="00EA6FE9"/>
    <w:p w14:paraId="71A43B0C" w14:textId="77777777" w:rsidR="00EA6FE9" w:rsidRDefault="00EA6FE9" w:rsidP="007C0CA1">
      <w:pPr>
        <w:pStyle w:val="Heading3"/>
      </w:pPr>
      <w:bookmarkStart w:id="1619" w:name="_Toc193800926"/>
      <w:r>
        <w:t>Hyper-parameter Tuning</w:t>
      </w:r>
      <w:bookmarkEnd w:id="1619"/>
    </w:p>
    <w:p w14:paraId="447A2A7A" w14:textId="77777777" w:rsidR="0052070D" w:rsidRPr="005D5BAA" w:rsidRDefault="0052070D" w:rsidP="0052070D">
      <w:pPr>
        <w:spacing w:after="120"/>
        <w:rPr>
          <w:rStyle w:val="SubtleEmphasis"/>
        </w:rPr>
      </w:pPr>
      <w:r w:rsidRPr="005D5BAA">
        <w:rPr>
          <w:rStyle w:val="SubtleEmphasis"/>
          <w:u w:val="single"/>
        </w:rPr>
        <w:t>For machine learning models</w:t>
      </w:r>
      <w:r w:rsidRPr="005D5BAA">
        <w:rPr>
          <w:rStyle w:val="SubtleEmphasis"/>
        </w:rPr>
        <w:t>, include a detailed description of the hyper-parameter tuning process, including the following information:</w:t>
      </w:r>
    </w:p>
    <w:p w14:paraId="1DBC728C" w14:textId="77777777" w:rsidR="0052070D" w:rsidRPr="005D5BAA" w:rsidRDefault="0052070D" w:rsidP="00533A5F">
      <w:pPr>
        <w:pStyle w:val="ListParagraph"/>
        <w:numPr>
          <w:ilvl w:val="0"/>
          <w:numId w:val="26"/>
        </w:numPr>
        <w:spacing w:after="60" w:line="240" w:lineRule="auto"/>
        <w:contextualSpacing w:val="0"/>
        <w:rPr>
          <w:rStyle w:val="SubtleEmphasis"/>
        </w:rPr>
      </w:pPr>
      <w:r w:rsidRPr="005D5BAA">
        <w:rPr>
          <w:rStyle w:val="SubtleEmphasis"/>
        </w:rPr>
        <w:t xml:space="preserve">The approach used for </w:t>
      </w:r>
      <w:bookmarkStart w:id="1620" w:name="OLE_LINK45"/>
      <w:r w:rsidRPr="005D5BAA">
        <w:rPr>
          <w:rStyle w:val="SubtleEmphasis"/>
        </w:rPr>
        <w:t>hyper-parameter tuning</w:t>
      </w:r>
      <w:bookmarkEnd w:id="1620"/>
      <w:r w:rsidRPr="005D5BAA">
        <w:rPr>
          <w:rStyle w:val="SubtleEmphasis"/>
        </w:rPr>
        <w:t>, including the rationale for leveraging this approach.</w:t>
      </w:r>
    </w:p>
    <w:p w14:paraId="618331BC" w14:textId="77777777" w:rsidR="0052070D" w:rsidRPr="005D5BAA" w:rsidRDefault="0052070D" w:rsidP="00533A5F">
      <w:pPr>
        <w:pStyle w:val="ListParagraph"/>
        <w:numPr>
          <w:ilvl w:val="0"/>
          <w:numId w:val="26"/>
        </w:numPr>
        <w:spacing w:after="60" w:line="240" w:lineRule="auto"/>
        <w:contextualSpacing w:val="0"/>
        <w:rPr>
          <w:rStyle w:val="SubtleEmphasis"/>
        </w:rPr>
      </w:pPr>
      <w:r w:rsidRPr="005D5BAA">
        <w:rPr>
          <w:rStyle w:val="SubtleEmphasis"/>
        </w:rPr>
        <w:t>The list of the hyper-parameters tuned (as well as those that are left at default values) and the range of values searched. If applicable, explain why some hyper-parameters were not tuned.</w:t>
      </w:r>
    </w:p>
    <w:p w14:paraId="0117E114" w14:textId="77777777" w:rsidR="0052070D" w:rsidRPr="005D5BAA" w:rsidRDefault="0052070D" w:rsidP="00533A5F">
      <w:pPr>
        <w:pStyle w:val="ListParagraph"/>
        <w:numPr>
          <w:ilvl w:val="0"/>
          <w:numId w:val="26"/>
        </w:numPr>
        <w:spacing w:after="60" w:line="240" w:lineRule="auto"/>
        <w:contextualSpacing w:val="0"/>
        <w:rPr>
          <w:rStyle w:val="SubtleEmphasis"/>
        </w:rPr>
      </w:pPr>
      <w:r w:rsidRPr="005D5BAA">
        <w:rPr>
          <w:rStyle w:val="SubtleEmphasis"/>
        </w:rPr>
        <w:t xml:space="preserve">Performance metric(s) used to select the optimal hyper-parameters and the supporting rationale. </w:t>
      </w:r>
    </w:p>
    <w:p w14:paraId="0C225F56" w14:textId="77777777" w:rsidR="0052070D" w:rsidRPr="005D5BAA" w:rsidRDefault="0052070D" w:rsidP="00533A5F">
      <w:pPr>
        <w:pStyle w:val="ListParagraph"/>
        <w:numPr>
          <w:ilvl w:val="0"/>
          <w:numId w:val="26"/>
        </w:numPr>
        <w:spacing w:after="120" w:line="240" w:lineRule="auto"/>
        <w:contextualSpacing w:val="0"/>
        <w:rPr>
          <w:rStyle w:val="SubtleEmphasis"/>
        </w:rPr>
      </w:pPr>
      <w:r w:rsidRPr="005D5BAA">
        <w:rPr>
          <w:rStyle w:val="SubtleEmphasis"/>
        </w:rPr>
        <w:t>Sufficiently detailed discussion of the results of the tuning process and selected values, including any judgmental adjustments to the parameters, if any.</w:t>
      </w:r>
    </w:p>
    <w:p w14:paraId="1DB01A05" w14:textId="77777777" w:rsidR="00EA6FE9" w:rsidRPr="005D5BAA" w:rsidRDefault="0052070D" w:rsidP="0052070D">
      <w:pPr>
        <w:rPr>
          <w:rStyle w:val="SubtleEmphasis"/>
        </w:rPr>
      </w:pPr>
      <w:r w:rsidRPr="005D5BAA">
        <w:rPr>
          <w:rStyle w:val="SubtleEmphasis"/>
        </w:rPr>
        <w:lastRenderedPageBreak/>
        <w:t>If the model also utilizes pre-training during development, provide details of the pre-training process and the pre-trained model as well as related analysis/test/comparison results.</w:t>
      </w:r>
    </w:p>
    <w:p w14:paraId="07E30481" w14:textId="77777777" w:rsidR="0052070D" w:rsidRPr="0052070D" w:rsidRDefault="0052070D" w:rsidP="0052070D"/>
    <w:p w14:paraId="2B307A0E" w14:textId="77777777" w:rsidR="00EA6FE9" w:rsidRDefault="69F371EA" w:rsidP="00EA6FE9">
      <w:pPr>
        <w:shd w:val="clear" w:color="auto" w:fill="DAEEF3" w:themeFill="accent5" w:themeFillTint="33"/>
        <w:rPr>
          <w:rFonts w:ascii="Aptos Narrow" w:hAnsi="Aptos Narrow"/>
        </w:rPr>
      </w:pPr>
      <w:r w:rsidRPr="64F2A71C">
        <w:rPr>
          <w:rFonts w:ascii="Aptos Narrow" w:hAnsi="Aptos Narrow"/>
        </w:rPr>
        <w:t xml:space="preserve">Model Owner: </w:t>
      </w:r>
      <w:r w:rsidR="1EFE1672" w:rsidRPr="64F2A71C">
        <w:rPr>
          <w:rFonts w:ascii="Aptos Narrow" w:hAnsi="Aptos Narrow"/>
        </w:rPr>
        <w:t xml:space="preserve"> </w:t>
      </w:r>
    </w:p>
    <w:p w14:paraId="7DC73B38" w14:textId="77777777" w:rsidR="00EA6FE9" w:rsidRDefault="00EA6FE9" w:rsidP="00EA6FE9">
      <w:pPr>
        <w:shd w:val="clear" w:color="auto" w:fill="DAEEF3" w:themeFill="accent5" w:themeFillTint="33"/>
        <w:rPr>
          <w:rFonts w:ascii="Aptos Narrow" w:hAnsi="Aptos Narrow"/>
        </w:rPr>
      </w:pPr>
    </w:p>
    <w:p w14:paraId="5F37CA84" w14:textId="77777777" w:rsidR="00FA6631" w:rsidRPr="008A5E61" w:rsidRDefault="008A5E61" w:rsidP="00664F2C">
      <w:pPr>
        <w:shd w:val="clear" w:color="auto" w:fill="DAEEF3" w:themeFill="accent5" w:themeFillTint="33"/>
        <w:jc w:val="both"/>
        <w:rPr>
          <w:rFonts w:ascii="Aptos Narrow" w:hAnsi="Aptos Narrow"/>
        </w:rPr>
      </w:pPr>
      <w:r w:rsidRPr="008A5E61">
        <w:rPr>
          <w:rFonts w:ascii="Aptos Narrow" w:hAnsi="Aptos Narrow"/>
        </w:rPr>
        <w:t xml:space="preserve">The training </w:t>
      </w:r>
      <w:r w:rsidR="00FA6631" w:rsidRPr="008A5E61">
        <w:rPr>
          <w:rFonts w:ascii="Aptos Narrow" w:hAnsi="Aptos Narrow"/>
        </w:rPr>
        <w:t>process involves weight initialization and backpropagation-based optimization, which are key components that could be adjusted during tuning to optimize FICO Falcon model performance.</w:t>
      </w:r>
    </w:p>
    <w:p w14:paraId="7A611339" w14:textId="77777777" w:rsidR="00664F2C" w:rsidRPr="008A5E61" w:rsidRDefault="00664F2C" w:rsidP="00664F2C">
      <w:pPr>
        <w:shd w:val="clear" w:color="auto" w:fill="DAEEF3" w:themeFill="accent5" w:themeFillTint="33"/>
        <w:jc w:val="both"/>
        <w:rPr>
          <w:rFonts w:ascii="Aptos Narrow" w:hAnsi="Aptos Narrow"/>
        </w:rPr>
      </w:pPr>
    </w:p>
    <w:p w14:paraId="792B79C6" w14:textId="77777777" w:rsidR="00664F2C" w:rsidRPr="008A5E61" w:rsidRDefault="00664F2C" w:rsidP="00664F2C">
      <w:pPr>
        <w:shd w:val="clear" w:color="auto" w:fill="DAEEF3" w:themeFill="accent5" w:themeFillTint="33"/>
        <w:jc w:val="both"/>
        <w:rPr>
          <w:rFonts w:ascii="Aptos Narrow" w:hAnsi="Aptos Narrow"/>
        </w:rPr>
      </w:pPr>
      <w:r w:rsidRPr="008A5E61">
        <w:rPr>
          <w:rFonts w:ascii="Aptos Narrow" w:hAnsi="Aptos Narrow"/>
          <w:b/>
          <w:bCs/>
        </w:rPr>
        <w:t>Training Process:</w:t>
      </w:r>
      <w:r w:rsidRPr="008A5E61">
        <w:rPr>
          <w:rFonts w:ascii="Aptos Narrow" w:hAnsi="Aptos Narrow"/>
        </w:rPr>
        <w:t xml:space="preserve"> Training starts with random weights, with back propagation of errors used to adjust the weights until the network converges.</w:t>
      </w:r>
    </w:p>
    <w:p w14:paraId="13EB9BBD" w14:textId="77777777" w:rsidR="00664F2C" w:rsidRPr="008A5E61" w:rsidRDefault="00664F2C" w:rsidP="00664F2C">
      <w:pPr>
        <w:shd w:val="clear" w:color="auto" w:fill="DAEEF3" w:themeFill="accent5" w:themeFillTint="33"/>
        <w:jc w:val="both"/>
        <w:rPr>
          <w:rFonts w:ascii="Aptos Narrow" w:hAnsi="Aptos Narrow"/>
        </w:rPr>
      </w:pPr>
    </w:p>
    <w:p w14:paraId="50C27069" w14:textId="77777777" w:rsidR="00664F2C" w:rsidRPr="008A5E61" w:rsidRDefault="00664F2C" w:rsidP="00664F2C">
      <w:pPr>
        <w:shd w:val="clear" w:color="auto" w:fill="DAEEF3" w:themeFill="accent5" w:themeFillTint="33"/>
        <w:jc w:val="both"/>
        <w:rPr>
          <w:rFonts w:ascii="Aptos Narrow" w:hAnsi="Aptos Narrow"/>
        </w:rPr>
      </w:pPr>
      <w:r w:rsidRPr="008A5E61">
        <w:rPr>
          <w:rFonts w:ascii="Aptos Narrow" w:hAnsi="Aptos Narrow"/>
          <w:b/>
          <w:bCs/>
        </w:rPr>
        <w:t>Model Structure:</w:t>
      </w:r>
      <w:r w:rsidRPr="008A5E61">
        <w:rPr>
          <w:rFonts w:ascii="Aptos Narrow" w:hAnsi="Aptos Narrow"/>
        </w:rPr>
        <w:t xml:space="preserve"> The model is typically a single layer, segmented into different parts to represent varying degrees of freedom.</w:t>
      </w:r>
    </w:p>
    <w:p w14:paraId="4E5F4250" w14:textId="77777777" w:rsidR="00664F2C" w:rsidRPr="008A5E61" w:rsidRDefault="00664F2C" w:rsidP="00664F2C">
      <w:pPr>
        <w:shd w:val="clear" w:color="auto" w:fill="DAEEF3" w:themeFill="accent5" w:themeFillTint="33"/>
        <w:jc w:val="both"/>
        <w:rPr>
          <w:rFonts w:ascii="Aptos Narrow" w:hAnsi="Aptos Narrow"/>
        </w:rPr>
      </w:pPr>
    </w:p>
    <w:p w14:paraId="377FCC8E" w14:textId="58A0C7B9" w:rsidR="00664F2C" w:rsidRPr="008A5E61" w:rsidRDefault="00664F2C" w:rsidP="00664F2C">
      <w:pPr>
        <w:shd w:val="clear" w:color="auto" w:fill="DAEEF3" w:themeFill="accent5" w:themeFillTint="33"/>
        <w:jc w:val="both"/>
        <w:rPr>
          <w:rFonts w:ascii="Aptos Narrow" w:hAnsi="Aptos Narrow"/>
        </w:rPr>
      </w:pPr>
      <w:r w:rsidRPr="008A5E61">
        <w:rPr>
          <w:rFonts w:ascii="Aptos Narrow" w:hAnsi="Aptos Narrow"/>
          <w:b/>
          <w:bCs/>
        </w:rPr>
        <w:t>Production Deployment:</w:t>
      </w:r>
      <w:r w:rsidRPr="008A5E61">
        <w:rPr>
          <w:rFonts w:ascii="Aptos Narrow" w:hAnsi="Aptos Narrow"/>
        </w:rPr>
        <w:t xml:space="preserve"> In production, once the optimal weights are determined, they are fixed and remain unchanged to </w:t>
      </w:r>
      <w:del w:id="1621" w:author="Rishabh Dutt-NE" w:date="2025-03-17T20:45:00Z" w16du:dateUtc="2025-03-17T15:15:00Z">
        <w:r w:rsidRPr="008A5E61" w:rsidDel="0030189A">
          <w:rPr>
            <w:rFonts w:ascii="Aptos Narrow" w:hAnsi="Aptos Narrow"/>
          </w:rPr>
          <w:delText>drive</w:delText>
        </w:r>
      </w:del>
      <w:ins w:id="1622" w:author="Rishabh Dutt-NE" w:date="2025-03-17T20:45:00Z" w16du:dateUtc="2025-03-17T15:15:00Z">
        <w:r w:rsidR="0030189A">
          <w:rPr>
            <w:rFonts w:ascii="Aptos Narrow" w:hAnsi="Aptos Narrow"/>
          </w:rPr>
          <w:t xml:space="preserve"> give</w:t>
        </w:r>
      </w:ins>
      <w:r w:rsidRPr="008A5E61">
        <w:rPr>
          <w:rFonts w:ascii="Aptos Narrow" w:hAnsi="Aptos Narrow"/>
        </w:rPr>
        <w:t xml:space="preserve"> the highest performance.</w:t>
      </w:r>
    </w:p>
    <w:p w14:paraId="3CD74717" w14:textId="77777777" w:rsidR="00664F2C" w:rsidRPr="008A5E61" w:rsidRDefault="00664F2C" w:rsidP="00664F2C">
      <w:pPr>
        <w:shd w:val="clear" w:color="auto" w:fill="DAEEF3" w:themeFill="accent5" w:themeFillTint="33"/>
        <w:jc w:val="both"/>
        <w:rPr>
          <w:rFonts w:ascii="Aptos Narrow" w:hAnsi="Aptos Narrow"/>
        </w:rPr>
      </w:pPr>
    </w:p>
    <w:p w14:paraId="29CF1F97" w14:textId="77777777" w:rsidR="00664F2C" w:rsidRPr="008A5E61" w:rsidRDefault="00664F2C" w:rsidP="00664F2C">
      <w:pPr>
        <w:shd w:val="clear" w:color="auto" w:fill="DAEEF3" w:themeFill="accent5" w:themeFillTint="33"/>
        <w:jc w:val="both"/>
        <w:rPr>
          <w:rFonts w:ascii="Aptos Narrow" w:hAnsi="Aptos Narrow"/>
        </w:rPr>
      </w:pPr>
      <w:r w:rsidRPr="008A5E61">
        <w:rPr>
          <w:rFonts w:ascii="Aptos Narrow" w:hAnsi="Aptos Narrow"/>
        </w:rPr>
        <w:t>The hyperparameter tuning focuses on optimizing the initial weight configuration, regularization parameters, and segmentation of the single-layer structure to achieve convergence and maximize detection performance in rare event scenarios.</w:t>
      </w:r>
    </w:p>
    <w:p w14:paraId="09FB9C5B" w14:textId="77777777" w:rsidR="008A5E61" w:rsidRPr="00664F2C" w:rsidRDefault="008A5E61" w:rsidP="00664F2C">
      <w:pPr>
        <w:shd w:val="clear" w:color="auto" w:fill="DAEEF3" w:themeFill="accent5" w:themeFillTint="33"/>
        <w:jc w:val="both"/>
        <w:rPr>
          <w:rFonts w:ascii="Aptos Narrow" w:hAnsi="Aptos Narrow"/>
        </w:rPr>
      </w:pPr>
      <w:r w:rsidRPr="008A5E61">
        <w:rPr>
          <w:rFonts w:ascii="Aptos Narrow" w:hAnsi="Aptos Narrow"/>
        </w:rPr>
        <w:t>Apart from these, no additional hyperparameter tuning is applied, as the model primarily relies on the structured architecture of the FICO Falcon framework for its fraud detection capabilities. The focus remains on ensuring that weight updates and error propagation are optimized to improve fraud classification accuracy.</w:t>
      </w:r>
    </w:p>
    <w:p w14:paraId="14AA00E4" w14:textId="77777777" w:rsidR="00EA6FE9" w:rsidRDefault="00EA6FE9" w:rsidP="00EA6FE9">
      <w:pPr>
        <w:shd w:val="clear" w:color="auto" w:fill="DAEEF3" w:themeFill="accent5" w:themeFillTint="33"/>
        <w:rPr>
          <w:rFonts w:ascii="Aptos Narrow" w:hAnsi="Aptos Narrow"/>
        </w:rPr>
      </w:pPr>
    </w:p>
    <w:p w14:paraId="58F0D649" w14:textId="77777777" w:rsidR="00EA6FE9" w:rsidRDefault="00EA6FE9" w:rsidP="00EA6FE9"/>
    <w:p w14:paraId="2A5995D9" w14:textId="77777777" w:rsidR="00EA6FE9" w:rsidRDefault="00EA6FE9" w:rsidP="007C0CA1">
      <w:pPr>
        <w:pStyle w:val="Heading3"/>
      </w:pPr>
      <w:bookmarkStart w:id="1623" w:name="_Toc193800927"/>
      <w:r>
        <w:t>Feature / Variable Selection</w:t>
      </w:r>
      <w:bookmarkEnd w:id="1623"/>
    </w:p>
    <w:p w14:paraId="49D66BD1" w14:textId="77777777" w:rsidR="0052070D" w:rsidRDefault="0052070D" w:rsidP="0052070D">
      <w:pPr>
        <w:rPr>
          <w:rStyle w:val="SubtleEmphasis"/>
        </w:rPr>
      </w:pPr>
      <w:r>
        <w:rPr>
          <w:rStyle w:val="SubtleEmphasis"/>
        </w:rPr>
        <w:t xml:space="preserve">Describe in detail the approaches used to select candidate and final model variables/features, including the relevant criteria/thresholds for quantitative selection criteria, as well as any expert judgments. </w:t>
      </w:r>
    </w:p>
    <w:p w14:paraId="41F2FD6E" w14:textId="77777777" w:rsidR="0052070D" w:rsidRDefault="0052070D" w:rsidP="0052070D">
      <w:pPr>
        <w:rPr>
          <w:rStyle w:val="SubtleEmphasis"/>
        </w:rPr>
      </w:pPr>
    </w:p>
    <w:p w14:paraId="21F129E6" w14:textId="77777777" w:rsidR="0052070D" w:rsidRDefault="0052070D" w:rsidP="0052070D">
      <w:pPr>
        <w:rPr>
          <w:rStyle w:val="SubtleEmphasis"/>
        </w:rPr>
      </w:pPr>
      <w:r>
        <w:rPr>
          <w:rStyle w:val="SubtleEmphasis"/>
        </w:rPr>
        <w:t>Describe the process for involving subject matter specialists from the line of business to obtain their views on candidate variables, including the associated economic theory/business intuition behind each variable, as well as the expectation for the directional impact of each variable on the model output.</w:t>
      </w:r>
    </w:p>
    <w:p w14:paraId="3BE1143A" w14:textId="77777777" w:rsidR="0052070D" w:rsidRDefault="0052070D" w:rsidP="0052070D">
      <w:pPr>
        <w:rPr>
          <w:rStyle w:val="SubtleEmphasis"/>
        </w:rPr>
      </w:pPr>
    </w:p>
    <w:p w14:paraId="44D1CD56" w14:textId="77777777" w:rsidR="0052070D" w:rsidRDefault="0052070D" w:rsidP="0052070D">
      <w:pPr>
        <w:rPr>
          <w:rStyle w:val="SubtleEmphasis"/>
        </w:rPr>
      </w:pPr>
      <w:r>
        <w:rPr>
          <w:rStyle w:val="SubtleEmphasis"/>
        </w:rPr>
        <w:t>Describe any algorithms or statistical procedures (such as correlation analysis, Information Value analysis, stepwise regression procedure, etc.) used as part of the process to select final model variables from the full set of candidate model variables.</w:t>
      </w:r>
    </w:p>
    <w:p w14:paraId="3FBF3508" w14:textId="77777777" w:rsidR="00EA6FE9" w:rsidRDefault="00EA6FE9" w:rsidP="00EA6FE9"/>
    <w:p w14:paraId="2562571D" w14:textId="77777777" w:rsidR="00EA6FE9" w:rsidRDefault="00EA6FE9" w:rsidP="00EA6FE9">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48B4B9E5" w14:textId="77777777" w:rsidR="00DC7AC9" w:rsidRDefault="00DC7AC9" w:rsidP="00EA6FE9">
      <w:pPr>
        <w:shd w:val="clear" w:color="auto" w:fill="DAEEF3" w:themeFill="accent5" w:themeFillTint="33"/>
        <w:rPr>
          <w:rFonts w:ascii="Aptos Narrow" w:hAnsi="Aptos Narrow"/>
        </w:rPr>
      </w:pPr>
    </w:p>
    <w:p w14:paraId="584C4F2C" w14:textId="77777777" w:rsidR="00EA6FE9" w:rsidRDefault="001A397E" w:rsidP="00A46A60">
      <w:pPr>
        <w:shd w:val="clear" w:color="auto" w:fill="DAEEF3" w:themeFill="accent5" w:themeFillTint="33"/>
        <w:jc w:val="both"/>
        <w:rPr>
          <w:rFonts w:ascii="Aptos Narrow" w:hAnsi="Aptos Narrow"/>
        </w:rPr>
      </w:pPr>
      <w:r w:rsidRPr="001A397E">
        <w:rPr>
          <w:rFonts w:ascii="Aptos Narrow" w:hAnsi="Aptos Narrow"/>
        </w:rPr>
        <w:t xml:space="preserve">During model retrain, FICO takes a “kitchen sink” approach to variable selection. Standard statistical techniques such as stepwise, forward, and backward analysis as well as internally developed methodologies are used in </w:t>
      </w:r>
      <w:r w:rsidRPr="001A397E">
        <w:rPr>
          <w:rFonts w:ascii="Aptos Narrow" w:hAnsi="Aptos Narrow"/>
        </w:rPr>
        <w:lastRenderedPageBreak/>
        <w:t>variable selection. Variables that are no longer predictive from the prior model version are removed and additional variables are considered.</w:t>
      </w:r>
    </w:p>
    <w:p w14:paraId="028621AE" w14:textId="77777777" w:rsidR="00EA6FE9" w:rsidRDefault="00EA6FE9" w:rsidP="00EA6FE9">
      <w:pPr>
        <w:shd w:val="clear" w:color="auto" w:fill="DAEEF3" w:themeFill="accent5" w:themeFillTint="33"/>
        <w:rPr>
          <w:rFonts w:ascii="Aptos Narrow" w:hAnsi="Aptos Narrow"/>
        </w:rPr>
      </w:pPr>
    </w:p>
    <w:p w14:paraId="6EC6C9C1" w14:textId="77777777" w:rsidR="00EA6FE9" w:rsidRPr="00EA6FE9" w:rsidRDefault="00EA6FE9" w:rsidP="00EA6FE9"/>
    <w:p w14:paraId="5B36DE23" w14:textId="77777777" w:rsidR="000C258D" w:rsidRPr="00CC041D" w:rsidRDefault="000C258D" w:rsidP="007C0CA1">
      <w:pPr>
        <w:pStyle w:val="Heading3"/>
      </w:pPr>
      <w:bookmarkStart w:id="1624" w:name="_Toc193800928"/>
      <w:r>
        <w:t>Model Estimation</w:t>
      </w:r>
      <w:r w:rsidR="002D3F3A">
        <w:t xml:space="preserve"> / Training</w:t>
      </w:r>
      <w:r>
        <w:t xml:space="preserve"> Results</w:t>
      </w:r>
      <w:bookmarkEnd w:id="1624"/>
    </w:p>
    <w:p w14:paraId="62F4BA35" w14:textId="77777777" w:rsidR="003523FE" w:rsidRDefault="003523FE" w:rsidP="003523FE">
      <w:pPr>
        <w:rPr>
          <w:rStyle w:val="SubtleEmphasis"/>
        </w:rPr>
      </w:pPr>
      <w:r w:rsidRPr="003523FE">
        <w:rPr>
          <w:rStyle w:val="SubtleEmphasis"/>
          <w:b/>
          <w:bCs/>
        </w:rPr>
        <w:t>For statistical models,</w:t>
      </w:r>
      <w:r>
        <w:rPr>
          <w:rStyle w:val="SubtleEmphasis"/>
        </w:rPr>
        <w:t xml:space="preserve"> provide statistical estimation results for the final model, as well as other model structures that </w:t>
      </w:r>
      <w:proofErr w:type="gramStart"/>
      <w:r>
        <w:rPr>
          <w:rStyle w:val="SubtleEmphasis"/>
        </w:rPr>
        <w:t>were considered to be</w:t>
      </w:r>
      <w:proofErr w:type="gramEnd"/>
      <w:r>
        <w:rPr>
          <w:rStyle w:val="SubtleEmphasis"/>
        </w:rPr>
        <w:t xml:space="preserve"> strong candidates. Estimation results should include not only the estimated coefficients, but also the t-statistics and associated p-values, measures of model fit, and summary of results of the appropriate statistical diagnostic tests (detailed statistical testing should be documented in the Statistical Testing section).</w:t>
      </w:r>
    </w:p>
    <w:p w14:paraId="619866C2" w14:textId="77777777" w:rsidR="003523FE" w:rsidRDefault="003523FE" w:rsidP="003523FE">
      <w:pPr>
        <w:rPr>
          <w:rStyle w:val="SubtleEmphasis"/>
        </w:rPr>
      </w:pPr>
    </w:p>
    <w:p w14:paraId="2EAB02B5" w14:textId="77777777" w:rsidR="003523FE" w:rsidRDefault="003523FE" w:rsidP="003523FE">
      <w:pPr>
        <w:rPr>
          <w:rStyle w:val="SubtleEmphasis"/>
        </w:rPr>
      </w:pPr>
      <w:r>
        <w:rPr>
          <w:rStyle w:val="SubtleEmphasis"/>
        </w:rPr>
        <w:t xml:space="preserve">In addition to providing the estimation results, explain why this model was selected (relative to other candidate models), including both quantitative and qualitative factors. </w:t>
      </w:r>
    </w:p>
    <w:p w14:paraId="7193B89C" w14:textId="77777777" w:rsidR="003523FE" w:rsidRDefault="003523FE" w:rsidP="003523FE"/>
    <w:p w14:paraId="4B1E373A" w14:textId="77777777" w:rsidR="003523FE" w:rsidRPr="003523FE" w:rsidRDefault="003523FE" w:rsidP="003523FE">
      <w:pPr>
        <w:spacing w:after="120"/>
        <w:rPr>
          <w:rStyle w:val="SubtleEmphasis"/>
          <w:b/>
          <w:bCs/>
        </w:rPr>
      </w:pPr>
      <w:r w:rsidRPr="003523FE">
        <w:rPr>
          <w:rStyle w:val="SubtleEmphasis"/>
          <w:b/>
          <w:bCs/>
        </w:rPr>
        <w:t xml:space="preserve">For machine learning models: </w:t>
      </w:r>
    </w:p>
    <w:p w14:paraId="61397DF7" w14:textId="77777777" w:rsidR="003523FE" w:rsidRDefault="003523FE" w:rsidP="00533A5F">
      <w:pPr>
        <w:pStyle w:val="ListParagraph"/>
        <w:numPr>
          <w:ilvl w:val="0"/>
          <w:numId w:val="27"/>
        </w:numPr>
        <w:spacing w:after="200"/>
        <w:rPr>
          <w:rStyle w:val="SubtleEmphasis"/>
        </w:rPr>
      </w:pPr>
      <w:r>
        <w:rPr>
          <w:rStyle w:val="SubtleEmphasis"/>
        </w:rPr>
        <w:t xml:space="preserve">Provide a </w:t>
      </w:r>
      <w:proofErr w:type="gramStart"/>
      <w:r>
        <w:rPr>
          <w:rStyle w:val="SubtleEmphasis"/>
        </w:rPr>
        <w:t>listing</w:t>
      </w:r>
      <w:proofErr w:type="gramEnd"/>
      <w:r>
        <w:rPr>
          <w:rStyle w:val="SubtleEmphasis"/>
        </w:rPr>
        <w:t xml:space="preserve"> of the full set of features included in the final model. </w:t>
      </w:r>
    </w:p>
    <w:p w14:paraId="75A25B06" w14:textId="77777777" w:rsidR="003523FE" w:rsidRDefault="003523FE" w:rsidP="00533A5F">
      <w:pPr>
        <w:pStyle w:val="ListParagraph"/>
        <w:numPr>
          <w:ilvl w:val="0"/>
          <w:numId w:val="27"/>
        </w:numPr>
        <w:spacing w:after="200"/>
        <w:rPr>
          <w:rStyle w:val="SubtleEmphasis"/>
        </w:rPr>
      </w:pPr>
      <w:r>
        <w:rPr>
          <w:rStyle w:val="SubtleEmphasis"/>
        </w:rPr>
        <w:t xml:space="preserve">Provide a feature importance chart showing the top X most important features in the final model. </w:t>
      </w:r>
    </w:p>
    <w:p w14:paraId="708ADD67" w14:textId="77777777" w:rsidR="003523FE" w:rsidRDefault="003523FE" w:rsidP="00533A5F">
      <w:pPr>
        <w:pStyle w:val="ListParagraph"/>
        <w:numPr>
          <w:ilvl w:val="0"/>
          <w:numId w:val="27"/>
        </w:numPr>
        <w:spacing w:after="200"/>
        <w:rPr>
          <w:rStyle w:val="SubtleEmphasis"/>
        </w:rPr>
      </w:pPr>
      <w:r>
        <w:rPr>
          <w:rStyle w:val="SubtleEmphasis"/>
        </w:rPr>
        <w:t>Provide information on the number of features that contribute 90%, 95%, and 99% of model fit. If the number of features providing the last 1-2% of model fit is significant, explain the rationale for their inclusion.</w:t>
      </w:r>
    </w:p>
    <w:p w14:paraId="1A5CABBC" w14:textId="77777777" w:rsidR="003523FE" w:rsidRDefault="003523FE" w:rsidP="003523FE">
      <w:pPr>
        <w:rPr>
          <w:rStyle w:val="SubtleEmphasis"/>
        </w:rPr>
      </w:pPr>
      <w:r w:rsidRPr="003523FE">
        <w:rPr>
          <w:rStyle w:val="SubtleEmphasis"/>
          <w:b/>
          <w:bCs/>
        </w:rPr>
        <w:t>For both statistical and machine learning models</w:t>
      </w:r>
      <w:r>
        <w:rPr>
          <w:rStyle w:val="SubtleEmphasis"/>
        </w:rPr>
        <w:t xml:space="preserve">, this section should contain for each feature an explanation of the economic theory/business intuition for the inclusion of this feature, as well as the assessment of the estimated directionality of the relationship between the feature and the target variable relative to </w:t>
      </w:r>
      <w:proofErr w:type="gramStart"/>
      <w:r>
        <w:rPr>
          <w:rStyle w:val="SubtleEmphasis"/>
        </w:rPr>
        <w:t>the a</w:t>
      </w:r>
      <w:proofErr w:type="gramEnd"/>
      <w:r>
        <w:rPr>
          <w:rStyle w:val="SubtleEmphasis"/>
        </w:rPr>
        <w:t xml:space="preserve"> priori expectations.  For simple statistical models this assessment can be accomplished through the evaluation of the estimated coefficient signs. For complex statistical and machine learning models, use of explainability testing techniques is required (refer to Section 3.</w:t>
      </w:r>
      <w:r w:rsidR="00837F41">
        <w:rPr>
          <w:rStyle w:val="SubtleEmphasis"/>
        </w:rPr>
        <w:t>3</w:t>
      </w:r>
      <w:r>
        <w:rPr>
          <w:rStyle w:val="SubtleEmphasis"/>
        </w:rPr>
        <w:t>.5</w:t>
      </w:r>
      <w:r w:rsidR="004B627D">
        <w:rPr>
          <w:rStyle w:val="SubtleEmphasis"/>
        </w:rPr>
        <w:t xml:space="preserve"> Model Explainability Testing</w:t>
      </w:r>
      <w:r>
        <w:rPr>
          <w:rStyle w:val="SubtleEmphasis"/>
        </w:rPr>
        <w:t>).</w:t>
      </w:r>
    </w:p>
    <w:p w14:paraId="703513C0" w14:textId="77777777" w:rsidR="000C258D" w:rsidRDefault="000C258D" w:rsidP="000C258D">
      <w:pPr>
        <w:rPr>
          <w:rStyle w:val="SubtleEmphasis"/>
        </w:rPr>
      </w:pPr>
    </w:p>
    <w:p w14:paraId="3F439F64" w14:textId="77777777" w:rsidR="000C258D" w:rsidRDefault="000C258D" w:rsidP="000C258D">
      <w:pPr>
        <w:shd w:val="clear" w:color="auto" w:fill="DAEEF3" w:themeFill="accent5" w:themeFillTint="33"/>
        <w:rPr>
          <w:rFonts w:ascii="Aptos Narrow" w:hAnsi="Aptos Narrow"/>
        </w:rPr>
      </w:pPr>
      <w:bookmarkStart w:id="1625" w:name="OLE_LINK63"/>
      <w:bookmarkStart w:id="1626" w:name="OLE_LINK61"/>
      <w:r>
        <w:rPr>
          <w:rFonts w:ascii="Aptos Narrow" w:hAnsi="Aptos Narrow"/>
        </w:rPr>
        <w:t xml:space="preserve">Model Owner: </w:t>
      </w:r>
      <w:r w:rsidR="00C719C8">
        <w:rPr>
          <w:rFonts w:ascii="Aptos Narrow" w:hAnsi="Aptos Narrow"/>
        </w:rPr>
        <w:t xml:space="preserve"> </w:t>
      </w:r>
    </w:p>
    <w:p w14:paraId="204695DF" w14:textId="77777777" w:rsidR="00134F9A" w:rsidRDefault="00134F9A" w:rsidP="000C258D">
      <w:pPr>
        <w:shd w:val="clear" w:color="auto" w:fill="DAEEF3" w:themeFill="accent5" w:themeFillTint="33"/>
        <w:rPr>
          <w:rFonts w:ascii="Aptos Narrow" w:hAnsi="Aptos Narrow"/>
        </w:rPr>
      </w:pPr>
    </w:p>
    <w:bookmarkEnd w:id="1625"/>
    <w:p w14:paraId="4EF05DFC" w14:textId="77777777" w:rsidR="00533A5F" w:rsidRPr="00134F9A" w:rsidRDefault="00134F9A" w:rsidP="000C258D">
      <w:pPr>
        <w:shd w:val="clear" w:color="auto" w:fill="DAEEF3" w:themeFill="accent5" w:themeFillTint="33"/>
        <w:rPr>
          <w:rFonts w:ascii="Aptos Narrow" w:hAnsi="Aptos Narrow"/>
          <w:b/>
          <w:bCs/>
        </w:rPr>
      </w:pPr>
      <w:r w:rsidRPr="00134F9A">
        <w:rPr>
          <w:rFonts w:ascii="Aptos Narrow" w:hAnsi="Aptos Narrow"/>
          <w:b/>
          <w:bCs/>
        </w:rPr>
        <w:t xml:space="preserve">Model </w:t>
      </w:r>
      <w:r w:rsidR="005B4A41">
        <w:rPr>
          <w:rFonts w:ascii="Aptos Narrow" w:hAnsi="Aptos Narrow"/>
          <w:b/>
          <w:bCs/>
        </w:rPr>
        <w:t>Data Inputs</w:t>
      </w:r>
    </w:p>
    <w:p w14:paraId="76525B72" w14:textId="77777777" w:rsidR="00FD4C8C" w:rsidRPr="00134F9A" w:rsidRDefault="00134F9A" w:rsidP="005B4A41">
      <w:pPr>
        <w:shd w:val="clear" w:color="auto" w:fill="DAEEF3" w:themeFill="accent5" w:themeFillTint="33"/>
        <w:jc w:val="both"/>
        <w:rPr>
          <w:rFonts w:ascii="Aptos Narrow" w:hAnsi="Aptos Narrow"/>
        </w:rPr>
      </w:pPr>
      <w:del w:id="1627" w:author="Uttam Kumar Gupta-NE" w:date="2025-03-18T04:14:00Z" w16du:dateUtc="2025-03-18T11:14:00Z">
        <w:r w:rsidRPr="00134F9A" w:rsidDel="00CC5EAD">
          <w:rPr>
            <w:rFonts w:ascii="Aptos Narrow" w:hAnsi="Aptos Narrow"/>
          </w:rPr>
          <w:delText>The data specification document (““</w:delText>
        </w:r>
        <w:r w:rsidRPr="00134F9A" w:rsidDel="00CC5EAD">
          <w:rPr>
            <w:rFonts w:ascii="Aptos Narrow" w:hAnsi="Aptos Narrow"/>
            <w:i/>
            <w:iCs/>
          </w:rPr>
          <w:delText>FFM6.xDataSpec.Debit.pdf</w:delText>
        </w:r>
      </w:del>
      <w:del w:id="1628" w:author="Uttam Kumar Gupta-NE" w:date="2025-03-18T04:13:00Z" w16du:dateUtc="2025-03-18T11:13:00Z">
        <w:r w:rsidRPr="00134F9A" w:rsidDel="00CC5EAD">
          <w:rPr>
            <w:rFonts w:ascii="Aptos Narrow" w:hAnsi="Aptos Narrow"/>
          </w:rPr>
          <w:delText>””) provides a comprehensive list of required data</w:delText>
        </w:r>
        <w:r w:rsidR="00677D3E" w:rsidDel="00CC5EAD">
          <w:rPr>
            <w:rFonts w:ascii="Aptos Narrow" w:hAnsi="Aptos Narrow"/>
          </w:rPr>
          <w:delText xml:space="preserve"> </w:delText>
        </w:r>
        <w:r w:rsidRPr="00134F9A" w:rsidDel="00CC5EAD">
          <w:rPr>
            <w:rFonts w:ascii="Aptos Narrow" w:hAnsi="Aptos Narrow"/>
          </w:rPr>
          <w:delText>elements for the model scoring engine.</w:delText>
        </w:r>
      </w:del>
      <w:r w:rsidRPr="00134F9A">
        <w:rPr>
          <w:rFonts w:ascii="Aptos Narrow" w:hAnsi="Aptos Narrow"/>
        </w:rPr>
        <w:t xml:space="preserve"> These data elements may be used separately or to create derived</w:t>
      </w:r>
      <w:r w:rsidR="005B4A41">
        <w:rPr>
          <w:rFonts w:ascii="Aptos Narrow" w:hAnsi="Aptos Narrow"/>
        </w:rPr>
        <w:t xml:space="preserve"> </w:t>
      </w:r>
      <w:r w:rsidRPr="00134F9A">
        <w:rPr>
          <w:rFonts w:ascii="Aptos Narrow" w:hAnsi="Aptos Narrow"/>
        </w:rPr>
        <w:t>variables for the model. Model variables are included based on their statistical significance and benefit to model</w:t>
      </w:r>
      <w:r w:rsidR="005B4A41">
        <w:rPr>
          <w:rFonts w:ascii="Aptos Narrow" w:hAnsi="Aptos Narrow"/>
        </w:rPr>
        <w:t xml:space="preserve"> </w:t>
      </w:r>
      <w:r w:rsidRPr="00134F9A">
        <w:rPr>
          <w:rFonts w:ascii="Aptos Narrow" w:hAnsi="Aptos Narrow"/>
        </w:rPr>
        <w:t>performance. FICO performs data validation and go-live analysis to indicate if any fields are not present in the</w:t>
      </w:r>
      <w:r w:rsidR="005B4A41">
        <w:rPr>
          <w:rFonts w:ascii="Aptos Narrow" w:hAnsi="Aptos Narrow"/>
        </w:rPr>
        <w:t xml:space="preserve"> </w:t>
      </w:r>
      <w:r w:rsidRPr="00134F9A">
        <w:rPr>
          <w:rFonts w:ascii="Aptos Narrow" w:hAnsi="Aptos Narrow"/>
        </w:rPr>
        <w:t>customer's data and/or in error based on its knowledge of the key fields that drive model performance.</w:t>
      </w:r>
    </w:p>
    <w:p w14:paraId="508B0884" w14:textId="77777777" w:rsidR="00013B57" w:rsidRPr="00533A5F" w:rsidRDefault="00013B57" w:rsidP="00013B57">
      <w:pPr>
        <w:shd w:val="clear" w:color="auto" w:fill="DAEEF3" w:themeFill="accent5" w:themeFillTint="33"/>
        <w:jc w:val="both"/>
        <w:rPr>
          <w:rFonts w:ascii="Aptos Narrow" w:hAnsi="Aptos Narrow"/>
          <w:highlight w:val="yellow"/>
        </w:rPr>
      </w:pPr>
    </w:p>
    <w:p w14:paraId="00D2A392" w14:textId="77777777" w:rsidR="00533A5F" w:rsidRPr="000D02B3" w:rsidRDefault="00533A5F" w:rsidP="00013B57">
      <w:pPr>
        <w:shd w:val="clear" w:color="auto" w:fill="DAEEF3" w:themeFill="accent5" w:themeFillTint="33"/>
        <w:jc w:val="both"/>
        <w:rPr>
          <w:rFonts w:ascii="Aptos Narrow" w:hAnsi="Aptos Narrow"/>
          <w:b/>
          <w:bCs/>
        </w:rPr>
      </w:pPr>
      <w:r w:rsidRPr="000D02B3">
        <w:rPr>
          <w:rFonts w:ascii="Aptos Narrow" w:hAnsi="Aptos Narrow"/>
          <w:b/>
          <w:bCs/>
        </w:rPr>
        <w:t>Variable Selection</w:t>
      </w:r>
    </w:p>
    <w:p w14:paraId="2BD9D5EE" w14:textId="77777777" w:rsidR="00533A5F" w:rsidRPr="000D02B3" w:rsidRDefault="00533A5F" w:rsidP="001A64D1">
      <w:pPr>
        <w:numPr>
          <w:ilvl w:val="0"/>
          <w:numId w:val="29"/>
        </w:numPr>
        <w:shd w:val="clear" w:color="auto" w:fill="DAEEF3" w:themeFill="accent5" w:themeFillTint="33"/>
        <w:jc w:val="both"/>
        <w:rPr>
          <w:rFonts w:ascii="Aptos Narrow" w:hAnsi="Aptos Narrow"/>
        </w:rPr>
      </w:pPr>
      <w:r w:rsidRPr="000D02B3">
        <w:rPr>
          <w:rFonts w:ascii="Aptos Narrow" w:hAnsi="Aptos Narrow"/>
          <w:b/>
          <w:bCs/>
        </w:rPr>
        <w:t>Approach</w:t>
      </w:r>
      <w:r w:rsidRPr="000D02B3">
        <w:rPr>
          <w:rFonts w:ascii="Aptos Narrow" w:hAnsi="Aptos Narrow"/>
        </w:rPr>
        <w:t>: During model retrain, FICO takes a “kitchen sink” approach to variable selection.</w:t>
      </w:r>
    </w:p>
    <w:p w14:paraId="5EF0E6A6" w14:textId="77777777" w:rsidR="00533A5F" w:rsidRPr="000D02B3" w:rsidRDefault="00533A5F" w:rsidP="001A64D1">
      <w:pPr>
        <w:numPr>
          <w:ilvl w:val="0"/>
          <w:numId w:val="29"/>
        </w:numPr>
        <w:shd w:val="clear" w:color="auto" w:fill="DAEEF3" w:themeFill="accent5" w:themeFillTint="33"/>
        <w:jc w:val="both"/>
        <w:rPr>
          <w:rFonts w:ascii="Aptos Narrow" w:hAnsi="Aptos Narrow"/>
        </w:rPr>
      </w:pPr>
      <w:r w:rsidRPr="000D02B3">
        <w:rPr>
          <w:rFonts w:ascii="Aptos Narrow" w:hAnsi="Aptos Narrow"/>
          <w:b/>
          <w:bCs/>
        </w:rPr>
        <w:t>Techniques Used</w:t>
      </w:r>
      <w:r w:rsidRPr="000D02B3">
        <w:rPr>
          <w:rFonts w:ascii="Aptos Narrow" w:hAnsi="Aptos Narrow"/>
        </w:rPr>
        <w:t>: Standard statistical techniques such as stepwise, forward, and backward analysis, as well as internally developed methodologies, are used in variable selection.</w:t>
      </w:r>
    </w:p>
    <w:p w14:paraId="5ACD55D1" w14:textId="77777777" w:rsidR="00533A5F" w:rsidRPr="000D02B3" w:rsidRDefault="00533A5F" w:rsidP="001A64D1">
      <w:pPr>
        <w:numPr>
          <w:ilvl w:val="0"/>
          <w:numId w:val="29"/>
        </w:numPr>
        <w:shd w:val="clear" w:color="auto" w:fill="DAEEF3" w:themeFill="accent5" w:themeFillTint="33"/>
        <w:jc w:val="both"/>
        <w:rPr>
          <w:rFonts w:ascii="Aptos Narrow" w:hAnsi="Aptos Narrow"/>
        </w:rPr>
      </w:pPr>
      <w:r w:rsidRPr="000D02B3">
        <w:rPr>
          <w:rFonts w:ascii="Aptos Narrow" w:hAnsi="Aptos Narrow"/>
          <w:b/>
          <w:bCs/>
        </w:rPr>
        <w:lastRenderedPageBreak/>
        <w:t>Variable Updates</w:t>
      </w:r>
      <w:r w:rsidRPr="000D02B3">
        <w:rPr>
          <w:rFonts w:ascii="Aptos Narrow" w:hAnsi="Aptos Narrow"/>
        </w:rPr>
        <w:t>: Variables that are no longer predictive from the prior model version are removed, and additional variables are considered.</w:t>
      </w:r>
    </w:p>
    <w:p w14:paraId="12621D7A" w14:textId="77777777" w:rsidR="00013B57" w:rsidRPr="000D02B3" w:rsidRDefault="00013B57" w:rsidP="00013B57">
      <w:pPr>
        <w:shd w:val="clear" w:color="auto" w:fill="DAEEF3" w:themeFill="accent5" w:themeFillTint="33"/>
        <w:jc w:val="both"/>
        <w:rPr>
          <w:rFonts w:ascii="Aptos Narrow" w:hAnsi="Aptos Narrow"/>
        </w:rPr>
      </w:pPr>
    </w:p>
    <w:p w14:paraId="59119009" w14:textId="77777777" w:rsidR="00533A5F" w:rsidRPr="000D02B3" w:rsidRDefault="00533A5F" w:rsidP="00013B57">
      <w:pPr>
        <w:shd w:val="clear" w:color="auto" w:fill="DAEEF3" w:themeFill="accent5" w:themeFillTint="33"/>
        <w:jc w:val="both"/>
        <w:rPr>
          <w:rFonts w:ascii="Aptos Narrow" w:hAnsi="Aptos Narrow"/>
          <w:b/>
          <w:bCs/>
        </w:rPr>
      </w:pPr>
      <w:r w:rsidRPr="000D02B3">
        <w:rPr>
          <w:rFonts w:ascii="Aptos Narrow" w:hAnsi="Aptos Narrow"/>
          <w:b/>
          <w:bCs/>
        </w:rPr>
        <w:t>Model Comparison and Selection</w:t>
      </w:r>
    </w:p>
    <w:p w14:paraId="11CF8463" w14:textId="77777777" w:rsidR="00533A5F" w:rsidRPr="000D02B3" w:rsidRDefault="00533A5F" w:rsidP="001A64D1">
      <w:pPr>
        <w:numPr>
          <w:ilvl w:val="0"/>
          <w:numId w:val="30"/>
        </w:numPr>
        <w:shd w:val="clear" w:color="auto" w:fill="DAEEF3" w:themeFill="accent5" w:themeFillTint="33"/>
        <w:jc w:val="both"/>
        <w:rPr>
          <w:rFonts w:ascii="Aptos Narrow" w:hAnsi="Aptos Narrow"/>
        </w:rPr>
      </w:pPr>
      <w:r w:rsidRPr="000D02B3">
        <w:rPr>
          <w:rFonts w:ascii="Aptos Narrow" w:hAnsi="Aptos Narrow"/>
          <w:b/>
          <w:bCs/>
        </w:rPr>
        <w:t>Alternative Techniques</w:t>
      </w:r>
      <w:r w:rsidRPr="000D02B3">
        <w:rPr>
          <w:rFonts w:ascii="Aptos Narrow" w:hAnsi="Aptos Narrow"/>
        </w:rPr>
        <w:t>: Beyond Neural Network models, FICO scientists have studied Logistic Regression, Support Vector Machines (SVM), Genetic Algorithms (GA), and many bagging and boosting learning algorithms in building Ensemble models.</w:t>
      </w:r>
    </w:p>
    <w:p w14:paraId="611678A5" w14:textId="77777777" w:rsidR="00533A5F" w:rsidRPr="000D02B3" w:rsidRDefault="00533A5F" w:rsidP="001A64D1">
      <w:pPr>
        <w:numPr>
          <w:ilvl w:val="0"/>
          <w:numId w:val="30"/>
        </w:numPr>
        <w:shd w:val="clear" w:color="auto" w:fill="DAEEF3" w:themeFill="accent5" w:themeFillTint="33"/>
        <w:jc w:val="both"/>
        <w:rPr>
          <w:rFonts w:ascii="Aptos Narrow" w:hAnsi="Aptos Narrow"/>
        </w:rPr>
      </w:pPr>
      <w:r w:rsidRPr="000D02B3">
        <w:rPr>
          <w:rFonts w:ascii="Aptos Narrow" w:hAnsi="Aptos Narrow"/>
          <w:b/>
          <w:bCs/>
        </w:rPr>
        <w:t>Practical Considerations</w:t>
      </w:r>
      <w:r w:rsidRPr="000D02B3">
        <w:rPr>
          <w:rFonts w:ascii="Aptos Narrow" w:hAnsi="Aptos Narrow"/>
        </w:rPr>
        <w:t>: These alternative techniques have been found to be impractical in fraud detection due to excessive training time and computational cost</w:t>
      </w:r>
      <w:r w:rsidR="00FE32E9" w:rsidRPr="000D02B3">
        <w:rPr>
          <w:rFonts w:ascii="Aptos Narrow" w:hAnsi="Aptos Narrow"/>
        </w:rPr>
        <w:t xml:space="preserve">. </w:t>
      </w:r>
      <w:r w:rsidRPr="000D02B3">
        <w:rPr>
          <w:rFonts w:ascii="Aptos Narrow" w:hAnsi="Aptos Narrow"/>
        </w:rPr>
        <w:t>Many of those modeling techniques are computationally expensive to score transactions in real-time when compared to Neural Network models.</w:t>
      </w:r>
    </w:p>
    <w:p w14:paraId="361F3200" w14:textId="77777777" w:rsidR="003523FE" w:rsidRDefault="003523FE" w:rsidP="000C258D">
      <w:pPr>
        <w:shd w:val="clear" w:color="auto" w:fill="DAEEF3" w:themeFill="accent5" w:themeFillTint="33"/>
        <w:rPr>
          <w:rFonts w:ascii="Aptos Narrow" w:hAnsi="Aptos Narrow"/>
        </w:rPr>
      </w:pPr>
    </w:p>
    <w:p w14:paraId="65CDFE98" w14:textId="77777777" w:rsidR="00134F9A" w:rsidRPr="00134F9A" w:rsidRDefault="7D4F8AAF" w:rsidP="000C258D">
      <w:pPr>
        <w:shd w:val="clear" w:color="auto" w:fill="DAEEF3" w:themeFill="accent5" w:themeFillTint="33"/>
        <w:rPr>
          <w:rFonts w:ascii="Aptos Narrow" w:hAnsi="Aptos Narrow"/>
          <w:b/>
          <w:bCs/>
        </w:rPr>
      </w:pPr>
      <w:r w:rsidRPr="64F2A71C">
        <w:rPr>
          <w:rFonts w:ascii="Aptos Narrow" w:hAnsi="Aptos Narrow"/>
          <w:b/>
          <w:bCs/>
        </w:rPr>
        <w:t>Model Performance Metrics</w:t>
      </w:r>
    </w:p>
    <w:p w14:paraId="2AACE9D5" w14:textId="67F8EB34" w:rsidR="00134F9A" w:rsidRPr="00134F9A" w:rsidDel="002F6E8C" w:rsidRDefault="00134F9A" w:rsidP="000C258D">
      <w:pPr>
        <w:shd w:val="clear" w:color="auto" w:fill="DAEEF3" w:themeFill="accent5" w:themeFillTint="33"/>
        <w:rPr>
          <w:del w:id="1629" w:author="Vibhu Bhalla-NE" w:date="2025-03-13T20:12:00Z" w16du:dateUtc="2025-03-13T14:42:00Z"/>
          <w:rFonts w:ascii="Aptos Narrow" w:hAnsi="Aptos Narrow"/>
        </w:rPr>
      </w:pPr>
      <w:del w:id="1630" w:author="Vibhu Bhalla-NE" w:date="2025-03-13T20:12:00Z" w16du:dateUtc="2025-03-13T14:42:00Z">
        <w:r w:rsidRPr="005B4A41" w:rsidDel="002F6E8C">
          <w:rPr>
            <w:rFonts w:ascii="Aptos Narrow" w:hAnsi="Aptos Narrow"/>
          </w:rPr>
          <w:delText>Please refer to</w:delText>
        </w:r>
        <w:r w:rsidDel="002F6E8C">
          <w:rPr>
            <w:rFonts w:ascii="Aptos Narrow" w:hAnsi="Aptos Narrow"/>
            <w:b/>
            <w:bCs/>
          </w:rPr>
          <w:delText xml:space="preserve"> “</w:delText>
        </w:r>
        <w:r w:rsidRPr="00573E4E" w:rsidDel="002F6E8C">
          <w:rPr>
            <w:rFonts w:ascii="Aptos Narrow" w:hAnsi="Aptos Narrow"/>
            <w:b/>
            <w:bCs/>
          </w:rPr>
          <w:delText>MR_FFM_FP_US_Credit29.0_Falcon6.x</w:delText>
        </w:r>
        <w:r w:rsidR="005768D9" w:rsidDel="002F6E8C">
          <w:rPr>
            <w:rFonts w:ascii="Aptos Narrow" w:hAnsi="Aptos Narrow"/>
            <w:b/>
            <w:bCs/>
          </w:rPr>
          <w:delText>” and</w:delText>
        </w:r>
        <w:r w:rsidRPr="00134F9A" w:rsidDel="002F6E8C">
          <w:rPr>
            <w:rFonts w:ascii="Aptos Narrow" w:hAnsi="Aptos Narrow"/>
          </w:rPr>
          <w:delText xml:space="preserve"> </w:delText>
        </w:r>
        <w:r w:rsidDel="002F6E8C">
          <w:rPr>
            <w:rFonts w:ascii="Aptos Narrow" w:hAnsi="Aptos Narrow"/>
            <w:b/>
            <w:bCs/>
          </w:rPr>
          <w:delText>“</w:delText>
        </w:r>
        <w:r w:rsidRPr="00573E4E" w:rsidDel="002F6E8C">
          <w:rPr>
            <w:rFonts w:ascii="Aptos Narrow" w:hAnsi="Aptos Narrow"/>
            <w:b/>
            <w:bCs/>
          </w:rPr>
          <w:delText>MR_FFM_FP_USDebit26.0_SigPIN_GIP_AA_Falcon6x</w:delText>
        </w:r>
        <w:r w:rsidDel="002F6E8C">
          <w:rPr>
            <w:rFonts w:ascii="Aptos Narrow" w:hAnsi="Aptos Narrow"/>
            <w:b/>
            <w:bCs/>
          </w:rPr>
          <w:delText xml:space="preserve">” </w:delText>
        </w:r>
        <w:r w:rsidRPr="00134F9A" w:rsidDel="002F6E8C">
          <w:rPr>
            <w:rFonts w:ascii="Aptos Narrow" w:hAnsi="Aptos Narrow"/>
          </w:rPr>
          <w:delText xml:space="preserve">for detailed model performance of FICO Falcon models. </w:delText>
        </w:r>
      </w:del>
    </w:p>
    <w:p w14:paraId="46935756" w14:textId="53642B84" w:rsidR="00134F9A" w:rsidDel="002F6E8C" w:rsidRDefault="00134F9A" w:rsidP="000C258D">
      <w:pPr>
        <w:shd w:val="clear" w:color="auto" w:fill="DAEEF3" w:themeFill="accent5" w:themeFillTint="33"/>
        <w:rPr>
          <w:del w:id="1631" w:author="Vibhu Bhalla-NE" w:date="2025-03-13T20:12:00Z" w16du:dateUtc="2025-03-13T14:42:00Z"/>
          <w:rFonts w:ascii="Aptos Narrow" w:hAnsi="Aptos Narrow"/>
        </w:rPr>
      </w:pPr>
    </w:p>
    <w:p w14:paraId="1D8A589C" w14:textId="70316181" w:rsidR="00E16502" w:rsidDel="002F6E8C" w:rsidRDefault="00E16502" w:rsidP="000C258D">
      <w:pPr>
        <w:shd w:val="clear" w:color="auto" w:fill="DAEEF3" w:themeFill="accent5" w:themeFillTint="33"/>
        <w:rPr>
          <w:del w:id="1632" w:author="Vibhu Bhalla-NE" w:date="2025-03-13T20:12:00Z" w16du:dateUtc="2025-03-13T14:42:00Z"/>
          <w:rFonts w:ascii="Aptos Narrow" w:hAnsi="Aptos Narrow"/>
        </w:rPr>
      </w:pPr>
      <w:del w:id="1633" w:author="Vibhu Bhalla-NE" w:date="2025-03-13T20:12:00Z" w16du:dateUtc="2025-03-13T14:42:00Z">
        <w:r w:rsidDel="002F6E8C">
          <w:rPr>
            <w:rFonts w:ascii="Aptos Narrow" w:hAnsi="Aptos Narrow"/>
          </w:rPr>
          <w:delText xml:space="preserve">Please refer to </w:delText>
        </w:r>
        <w:r w:rsidRPr="00F15DAB" w:rsidDel="002F6E8C">
          <w:rPr>
            <w:rFonts w:ascii="Aptos Narrow" w:hAnsi="Aptos Narrow"/>
            <w:b/>
            <w:bCs/>
          </w:rPr>
          <w:delText>“FICO Falcon Model Governance US Debit v26 (v2.0)”</w:delText>
        </w:r>
        <w:r w:rsidDel="002F6E8C">
          <w:rPr>
            <w:rFonts w:ascii="Aptos Narrow" w:hAnsi="Aptos Narrow"/>
            <w:b/>
            <w:bCs/>
          </w:rPr>
          <w:delText xml:space="preserve"> </w:delText>
        </w:r>
        <w:r w:rsidRPr="00F15DAB" w:rsidDel="002F6E8C">
          <w:rPr>
            <w:rFonts w:ascii="Aptos Narrow" w:hAnsi="Aptos Narrow"/>
          </w:rPr>
          <w:delText>and</w:delText>
        </w:r>
        <w:r w:rsidDel="002F6E8C">
          <w:rPr>
            <w:rFonts w:ascii="Aptos Narrow" w:hAnsi="Aptos Narrow"/>
            <w:b/>
            <w:bCs/>
          </w:rPr>
          <w:delText xml:space="preserve"> “</w:delText>
        </w:r>
        <w:r w:rsidRPr="00F15DAB" w:rsidDel="002F6E8C">
          <w:rPr>
            <w:rFonts w:ascii="Aptos Narrow" w:hAnsi="Aptos Narrow"/>
            <w:b/>
            <w:bCs/>
          </w:rPr>
          <w:delText>FICO Falcon Model Governance US Credit v29 (v2.0)</w:delText>
        </w:r>
        <w:r w:rsidDel="002F6E8C">
          <w:rPr>
            <w:rFonts w:ascii="Aptos Narrow" w:hAnsi="Aptos Narrow"/>
            <w:b/>
            <w:bCs/>
          </w:rPr>
          <w:delText xml:space="preserve">” </w:delText>
        </w:r>
        <w:r w:rsidDel="002F6E8C">
          <w:rPr>
            <w:rFonts w:ascii="Aptos Narrow" w:hAnsi="Aptos Narrow"/>
          </w:rPr>
          <w:delText xml:space="preserve">for more details. </w:delText>
        </w:r>
      </w:del>
    </w:p>
    <w:bookmarkEnd w:id="1626"/>
    <w:p w14:paraId="5F760E65" w14:textId="77777777" w:rsidR="000C258D" w:rsidRDefault="000C258D" w:rsidP="000C258D"/>
    <w:p w14:paraId="4F131B99" w14:textId="77777777" w:rsidR="000C258D" w:rsidRDefault="000C258D" w:rsidP="007C0CA1">
      <w:pPr>
        <w:pStyle w:val="Heading4"/>
      </w:pPr>
      <w:r>
        <w:t>Judgmental Adjustments</w:t>
      </w:r>
    </w:p>
    <w:p w14:paraId="2B168D6E" w14:textId="77777777" w:rsidR="000C258D" w:rsidRDefault="000C258D" w:rsidP="000C258D">
      <w:r>
        <w:rPr>
          <w:rStyle w:val="SubtleEmphasis"/>
        </w:rPr>
        <w:t xml:space="preserve">Describe and justify any judgmental overlays/overrides of </w:t>
      </w:r>
      <w:r>
        <w:rPr>
          <w:rStyle w:val="SubtleEmphasis"/>
          <w:u w:val="single"/>
        </w:rPr>
        <w:t xml:space="preserve">statistically estimated </w:t>
      </w:r>
      <w:r w:rsidR="00101CC7">
        <w:rPr>
          <w:rStyle w:val="SubtleEmphasis"/>
          <w:u w:val="single"/>
        </w:rPr>
        <w:t xml:space="preserve">input </w:t>
      </w:r>
      <w:r>
        <w:rPr>
          <w:rStyle w:val="SubtleEmphasis"/>
          <w:u w:val="single"/>
        </w:rPr>
        <w:t>parameters</w:t>
      </w:r>
      <w:r>
        <w:rPr>
          <w:rStyle w:val="SubtleEmphasis"/>
        </w:rPr>
        <w:t xml:space="preserve">. If any such adjustments are intended to be conservative, explain in what way they are conservative. Note: this section </w:t>
      </w:r>
      <w:r w:rsidRPr="00701055">
        <w:rPr>
          <w:rStyle w:val="SubtleEmphasis"/>
          <w:u w:val="single"/>
        </w:rPr>
        <w:t>should not</w:t>
      </w:r>
      <w:r>
        <w:rPr>
          <w:rStyle w:val="SubtleEmphasis"/>
        </w:rPr>
        <w:t xml:space="preserve"> be used to detail any overlays/overrides to the </w:t>
      </w:r>
      <w:r w:rsidRPr="00270670">
        <w:rPr>
          <w:rStyle w:val="SubtleEmphasis"/>
          <w:u w:val="single"/>
        </w:rPr>
        <w:t xml:space="preserve">model </w:t>
      </w:r>
      <w:r w:rsidRPr="00101CC7">
        <w:rPr>
          <w:rStyle w:val="SubtleEmphasis"/>
          <w:u w:val="single"/>
        </w:rPr>
        <w:t>o</w:t>
      </w:r>
      <w:r>
        <w:rPr>
          <w:rStyle w:val="SubtleEmphasis"/>
          <w:u w:val="single"/>
        </w:rPr>
        <w:t>utputs</w:t>
      </w:r>
      <w:r w:rsidR="00F96AB5">
        <w:rPr>
          <w:rStyle w:val="SubtleEmphasis"/>
          <w:u w:val="single"/>
        </w:rPr>
        <w:t xml:space="preserve"> (described in Section 3.3.11. Need for Model Overlays)</w:t>
      </w:r>
      <w:r>
        <w:rPr>
          <w:rStyle w:val="SubtleEmphasis"/>
        </w:rPr>
        <w:t>.</w:t>
      </w:r>
    </w:p>
    <w:p w14:paraId="1B3C8E6E" w14:textId="77777777" w:rsidR="000C258D" w:rsidRDefault="000C258D" w:rsidP="000C258D"/>
    <w:p w14:paraId="7D30C0CA" w14:textId="77777777" w:rsidR="00836C95" w:rsidRDefault="00836C95" w:rsidP="00836C95">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5260F360" w14:textId="77777777" w:rsidR="008B54A5" w:rsidRDefault="008B54A5" w:rsidP="00836C95">
      <w:pPr>
        <w:shd w:val="clear" w:color="auto" w:fill="DAEEF3" w:themeFill="accent5" w:themeFillTint="33"/>
        <w:rPr>
          <w:rFonts w:ascii="Aptos Narrow" w:hAnsi="Aptos Narrow"/>
        </w:rPr>
      </w:pPr>
    </w:p>
    <w:p w14:paraId="6C659C96" w14:textId="77777777" w:rsidR="00836C95" w:rsidRDefault="00FE32E9" w:rsidP="008B54A5">
      <w:pPr>
        <w:shd w:val="clear" w:color="auto" w:fill="DAEEF3" w:themeFill="accent5" w:themeFillTint="33"/>
        <w:jc w:val="both"/>
        <w:rPr>
          <w:rFonts w:ascii="Aptos Narrow" w:hAnsi="Aptos Narrow"/>
        </w:rPr>
      </w:pPr>
      <w:r w:rsidRPr="00FE32E9">
        <w:rPr>
          <w:rFonts w:ascii="Aptos Narrow" w:hAnsi="Aptos Narrow"/>
        </w:rPr>
        <w:t>Currently there are no judgement overlays and overrides by the model owner/user.  If judgmental adjustments are required, it will be driven based on the ongoing fraud risk assessment in response to significant risks to the bank.</w:t>
      </w:r>
    </w:p>
    <w:p w14:paraId="11352A38" w14:textId="77777777" w:rsidR="00836C95" w:rsidRDefault="00836C95" w:rsidP="000C258D"/>
    <w:p w14:paraId="3FA16668" w14:textId="77777777" w:rsidR="00836C95" w:rsidRDefault="00836C95" w:rsidP="007C0CA1">
      <w:pPr>
        <w:pStyle w:val="Heading3"/>
      </w:pPr>
      <w:bookmarkStart w:id="1634" w:name="_Toc193800929"/>
      <w:r>
        <w:t>Other Types of Model Estimation</w:t>
      </w:r>
      <w:bookmarkEnd w:id="1634"/>
    </w:p>
    <w:p w14:paraId="2DE2893C" w14:textId="77777777" w:rsidR="00836C95" w:rsidRDefault="00836C95" w:rsidP="00836C95"/>
    <w:p w14:paraId="66B79A63" w14:textId="77777777" w:rsidR="00836C95" w:rsidRDefault="00836C95" w:rsidP="007C0CA1">
      <w:pPr>
        <w:pStyle w:val="Heading4"/>
      </w:pPr>
      <w:r>
        <w:t>Model Calibration</w:t>
      </w:r>
    </w:p>
    <w:p w14:paraId="2CAAAEC5" w14:textId="77777777" w:rsidR="00836C95" w:rsidRDefault="00836C95" w:rsidP="00836C95">
      <w:pPr>
        <w:rPr>
          <w:rStyle w:val="SubtleEmphasis"/>
        </w:rPr>
      </w:pPr>
      <w:r>
        <w:rPr>
          <w:rStyle w:val="SubtleEmphasis"/>
        </w:rPr>
        <w:t>If applicable, describe the calibration process for models that are regularly fit to market data.</w:t>
      </w:r>
    </w:p>
    <w:p w14:paraId="2AFF7723" w14:textId="77777777" w:rsidR="00836C95" w:rsidRDefault="00836C95" w:rsidP="00836C95">
      <w:pPr>
        <w:rPr>
          <w:rStyle w:val="SubtleEmphasis"/>
        </w:rPr>
      </w:pPr>
    </w:p>
    <w:p w14:paraId="258A3CB4" w14:textId="77777777" w:rsidR="00836C95" w:rsidRDefault="00836C95" w:rsidP="00836C95">
      <w:pPr>
        <w:shd w:val="clear" w:color="auto" w:fill="DAEEF3" w:themeFill="accent5" w:themeFillTint="33"/>
        <w:rPr>
          <w:rFonts w:ascii="Aptos Narrow" w:hAnsi="Aptos Narrow"/>
        </w:rPr>
      </w:pPr>
      <w:bookmarkStart w:id="1635" w:name="OLE_LINK65"/>
      <w:r>
        <w:rPr>
          <w:rFonts w:ascii="Aptos Narrow" w:hAnsi="Aptos Narrow"/>
        </w:rPr>
        <w:t xml:space="preserve">Model Owner: </w:t>
      </w:r>
      <w:r w:rsidR="00C719C8">
        <w:rPr>
          <w:rFonts w:ascii="Aptos Narrow" w:hAnsi="Aptos Narrow"/>
        </w:rPr>
        <w:t xml:space="preserve"> </w:t>
      </w:r>
    </w:p>
    <w:p w14:paraId="434787B4" w14:textId="77777777" w:rsidR="00836C95" w:rsidRDefault="00836C95" w:rsidP="00836C95">
      <w:pPr>
        <w:shd w:val="clear" w:color="auto" w:fill="DAEEF3" w:themeFill="accent5" w:themeFillTint="33"/>
        <w:rPr>
          <w:rFonts w:ascii="Aptos Narrow" w:hAnsi="Aptos Narrow"/>
        </w:rPr>
      </w:pPr>
    </w:p>
    <w:p w14:paraId="2A2DD4B7" w14:textId="77777777" w:rsidR="00836C95" w:rsidRPr="00CD621D" w:rsidRDefault="00F30CF1" w:rsidP="00CD621D">
      <w:pPr>
        <w:shd w:val="clear" w:color="auto" w:fill="DAEEF3" w:themeFill="accent5" w:themeFillTint="33"/>
        <w:jc w:val="both"/>
        <w:rPr>
          <w:rFonts w:ascii="Aptos Narrow" w:hAnsi="Aptos Narrow"/>
        </w:rPr>
      </w:pPr>
      <w:r w:rsidRPr="00F30CF1">
        <w:rPr>
          <w:rFonts w:ascii="Aptos Narrow" w:hAnsi="Aptos Narrow"/>
        </w:rPr>
        <w:t xml:space="preserve">In </w:t>
      </w:r>
      <w:proofErr w:type="spellStart"/>
      <w:r w:rsidRPr="00F30CF1">
        <w:rPr>
          <w:rFonts w:ascii="Aptos Narrow" w:hAnsi="Aptos Narrow"/>
        </w:rPr>
        <w:t>SecurLock</w:t>
      </w:r>
      <w:proofErr w:type="spellEnd"/>
      <w:r w:rsidRPr="00F30CF1">
        <w:rPr>
          <w:rFonts w:ascii="Aptos Narrow" w:hAnsi="Aptos Narrow"/>
        </w:rPr>
        <w:t>, business</w:t>
      </w:r>
      <w:r w:rsidR="00CD621D" w:rsidRPr="00CD621D">
        <w:rPr>
          <w:rFonts w:ascii="Aptos Narrow" w:hAnsi="Aptos Narrow"/>
        </w:rPr>
        <w:t xml:space="preserve"> rules are used that require optimization or calibration </w:t>
      </w:r>
      <w:r w:rsidR="00322866" w:rsidRPr="00CD621D">
        <w:rPr>
          <w:rFonts w:ascii="Aptos Narrow" w:hAnsi="Aptos Narrow"/>
        </w:rPr>
        <w:t>to</w:t>
      </w:r>
      <w:r w:rsidR="00CD621D" w:rsidRPr="00CD621D">
        <w:rPr>
          <w:rFonts w:ascii="Aptos Narrow" w:hAnsi="Aptos Narrow"/>
        </w:rPr>
        <w:t xml:space="preserve"> fine tune performance on an ongoing basis.</w:t>
      </w:r>
    </w:p>
    <w:p w14:paraId="3B463F88" w14:textId="77777777" w:rsidR="00CD621D" w:rsidRDefault="00CD621D" w:rsidP="00CD621D">
      <w:pPr>
        <w:shd w:val="clear" w:color="auto" w:fill="DAEEF3" w:themeFill="accent5" w:themeFillTint="33"/>
        <w:jc w:val="both"/>
        <w:rPr>
          <w:rFonts w:ascii="Aptos Narrow" w:hAnsi="Aptos Narrow"/>
        </w:rPr>
      </w:pPr>
      <w:r w:rsidRPr="00CD621D">
        <w:rPr>
          <w:rFonts w:ascii="Aptos Narrow" w:hAnsi="Aptos Narrow"/>
        </w:rPr>
        <w:t xml:space="preserve">The card rules are managed by the FIS Risk Office, but EWB also monitors rule performance and asks for recommendations of rule changes based on the patterns </w:t>
      </w:r>
      <w:r w:rsidR="00FD4C8C">
        <w:rPr>
          <w:rFonts w:ascii="Aptos Narrow" w:hAnsi="Aptos Narrow"/>
        </w:rPr>
        <w:t xml:space="preserve">observed. </w:t>
      </w:r>
    </w:p>
    <w:p w14:paraId="11001016" w14:textId="77777777" w:rsidR="007119D4" w:rsidRDefault="007119D4" w:rsidP="00CD621D">
      <w:pPr>
        <w:shd w:val="clear" w:color="auto" w:fill="DAEEF3" w:themeFill="accent5" w:themeFillTint="33"/>
        <w:jc w:val="both"/>
        <w:rPr>
          <w:rFonts w:ascii="Aptos Narrow" w:hAnsi="Aptos Narrow"/>
        </w:rPr>
      </w:pPr>
    </w:p>
    <w:p w14:paraId="0E5BBA97" w14:textId="128E7E6A" w:rsidR="00F52007" w:rsidRDefault="00F52007" w:rsidP="00CD621D">
      <w:pPr>
        <w:shd w:val="clear" w:color="auto" w:fill="DAEEF3" w:themeFill="accent5" w:themeFillTint="33"/>
        <w:jc w:val="both"/>
        <w:rPr>
          <w:rFonts w:ascii="Aptos Narrow" w:hAnsi="Aptos Narrow"/>
        </w:rPr>
      </w:pPr>
      <w:r w:rsidRPr="00431360">
        <w:rPr>
          <w:rFonts w:ascii="Aptos Narrow" w:hAnsi="Aptos Narrow"/>
        </w:rPr>
        <w:t>Additionally, leveraging additional global profiles that are updated in real-time when risky behavior is detected allows fraud models to adjust quickly to reduce loss. By updating models with greater frequency, new fraud trends can be incorporated as they are identified from around the globe.</w:t>
      </w:r>
    </w:p>
    <w:p w14:paraId="77F3173A" w14:textId="77777777" w:rsidR="00F52007" w:rsidRPr="00CD621D" w:rsidRDefault="00F52007" w:rsidP="00CD621D">
      <w:pPr>
        <w:shd w:val="clear" w:color="auto" w:fill="DAEEF3" w:themeFill="accent5" w:themeFillTint="33"/>
        <w:jc w:val="both"/>
        <w:rPr>
          <w:rFonts w:ascii="Aptos Narrow" w:hAnsi="Aptos Narrow"/>
        </w:rPr>
      </w:pPr>
    </w:p>
    <w:bookmarkEnd w:id="1635"/>
    <w:p w14:paraId="4A75E100" w14:textId="77777777" w:rsidR="00836C95" w:rsidRDefault="00836C95" w:rsidP="00836C95"/>
    <w:p w14:paraId="2745A201" w14:textId="77777777" w:rsidR="00836C95" w:rsidRDefault="00836C95" w:rsidP="007C0CA1">
      <w:pPr>
        <w:pStyle w:val="Heading4"/>
      </w:pPr>
      <w:r>
        <w:t>Vendor Model Tuning</w:t>
      </w:r>
    </w:p>
    <w:p w14:paraId="3564D482" w14:textId="77777777" w:rsidR="00836C95" w:rsidRDefault="00836C95" w:rsidP="00836C95">
      <w:pPr>
        <w:rPr>
          <w:rStyle w:val="SubtleEmphasis"/>
        </w:rPr>
      </w:pPr>
      <w:r>
        <w:rPr>
          <w:rStyle w:val="SubtleEmphasis"/>
        </w:rPr>
        <w:t xml:space="preserve">If applicable, describe the process and results for any customization of vendor models (e.g., tuning of vendor model behavioral model parameters to Bank portfolio credit or prepayment experience) that is </w:t>
      </w:r>
      <w:bookmarkStart w:id="1636" w:name="OLE_LINK47"/>
      <w:r>
        <w:rPr>
          <w:rStyle w:val="SubtleEmphasis"/>
        </w:rPr>
        <w:t>analogous</w:t>
      </w:r>
      <w:bookmarkEnd w:id="1636"/>
      <w:r>
        <w:rPr>
          <w:rStyle w:val="SubtleEmphasis"/>
        </w:rPr>
        <w:t xml:space="preserve"> to a statistical estimation.</w:t>
      </w:r>
    </w:p>
    <w:p w14:paraId="78395863" w14:textId="77777777" w:rsidR="00836C95" w:rsidRDefault="00836C95" w:rsidP="00836C95">
      <w:pPr>
        <w:rPr>
          <w:rStyle w:val="SubtleEmphasis"/>
        </w:rPr>
      </w:pPr>
    </w:p>
    <w:p w14:paraId="4B00D403" w14:textId="77777777" w:rsidR="00836C95" w:rsidRDefault="00836C95" w:rsidP="00836C95">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79D24F47" w14:textId="77777777" w:rsidR="00FD4C8C" w:rsidRDefault="00FD4C8C" w:rsidP="00FD4C8C">
      <w:pPr>
        <w:shd w:val="clear" w:color="auto" w:fill="DAEEF3" w:themeFill="accent5" w:themeFillTint="33"/>
        <w:rPr>
          <w:rFonts w:ascii="Aptos Narrow" w:hAnsi="Aptos Narrow"/>
        </w:rPr>
      </w:pPr>
    </w:p>
    <w:p w14:paraId="14384EFB" w14:textId="77777777" w:rsidR="00FD4C8C" w:rsidRPr="00F30CF1" w:rsidRDefault="00F30CF1" w:rsidP="0002595A">
      <w:pPr>
        <w:shd w:val="clear" w:color="auto" w:fill="DAEEF3" w:themeFill="accent5" w:themeFillTint="33"/>
        <w:jc w:val="both"/>
        <w:rPr>
          <w:rFonts w:ascii="Aptos Narrow" w:hAnsi="Aptos Narrow"/>
        </w:rPr>
      </w:pPr>
      <w:r w:rsidRPr="00F30CF1">
        <w:rPr>
          <w:rFonts w:ascii="Aptos Narrow" w:hAnsi="Aptos Narrow"/>
        </w:rPr>
        <w:t xml:space="preserve">In </w:t>
      </w:r>
      <w:proofErr w:type="spellStart"/>
      <w:r w:rsidRPr="00F30CF1">
        <w:rPr>
          <w:rFonts w:ascii="Aptos Narrow" w:hAnsi="Aptos Narrow"/>
        </w:rPr>
        <w:t>SecurLock</w:t>
      </w:r>
      <w:proofErr w:type="spellEnd"/>
      <w:r w:rsidRPr="00F30CF1">
        <w:rPr>
          <w:rFonts w:ascii="Aptos Narrow" w:hAnsi="Aptos Narrow"/>
        </w:rPr>
        <w:t>, b</w:t>
      </w:r>
      <w:r w:rsidR="00FD4C8C" w:rsidRPr="00F30CF1">
        <w:rPr>
          <w:rFonts w:ascii="Aptos Narrow" w:hAnsi="Aptos Narrow"/>
        </w:rPr>
        <w:t xml:space="preserve">usiness rules are used that require optimization or calibration </w:t>
      </w:r>
      <w:proofErr w:type="gramStart"/>
      <w:r w:rsidR="00FD4C8C" w:rsidRPr="00F30CF1">
        <w:rPr>
          <w:rFonts w:ascii="Aptos Narrow" w:hAnsi="Aptos Narrow"/>
        </w:rPr>
        <w:t>in order to</w:t>
      </w:r>
      <w:proofErr w:type="gramEnd"/>
      <w:r w:rsidR="00FD4C8C" w:rsidRPr="00F30CF1">
        <w:rPr>
          <w:rFonts w:ascii="Aptos Narrow" w:hAnsi="Aptos Narrow"/>
        </w:rPr>
        <w:t xml:space="preserve"> fine tune performance on an ongoing basis.</w:t>
      </w:r>
    </w:p>
    <w:p w14:paraId="4F3AB425" w14:textId="77777777" w:rsidR="008C579B" w:rsidRDefault="008C579B" w:rsidP="0002595A">
      <w:pPr>
        <w:shd w:val="clear" w:color="auto" w:fill="DAEEF3" w:themeFill="accent5" w:themeFillTint="33"/>
        <w:jc w:val="both"/>
        <w:rPr>
          <w:rFonts w:ascii="Aptos Narrow" w:hAnsi="Aptos Narrow"/>
        </w:rPr>
      </w:pPr>
      <w:r w:rsidRPr="008C579B">
        <w:rPr>
          <w:rFonts w:ascii="Aptos Narrow" w:hAnsi="Aptos Narrow"/>
        </w:rPr>
        <w:t xml:space="preserve">The FIS </w:t>
      </w:r>
      <w:proofErr w:type="spellStart"/>
      <w:r w:rsidRPr="008C579B">
        <w:rPr>
          <w:rFonts w:ascii="Aptos Narrow" w:hAnsi="Aptos Narrow"/>
        </w:rPr>
        <w:t>Secu</w:t>
      </w:r>
      <w:r>
        <w:rPr>
          <w:rFonts w:ascii="Aptos Narrow" w:hAnsi="Aptos Narrow"/>
        </w:rPr>
        <w:t>r</w:t>
      </w:r>
      <w:r w:rsidRPr="008C579B">
        <w:rPr>
          <w:rFonts w:ascii="Aptos Narrow" w:hAnsi="Aptos Narrow"/>
        </w:rPr>
        <w:t>Lock</w:t>
      </w:r>
      <w:proofErr w:type="spellEnd"/>
      <w:r w:rsidRPr="008C579B">
        <w:rPr>
          <w:rFonts w:ascii="Aptos Narrow" w:hAnsi="Aptos Narrow"/>
        </w:rPr>
        <w:t xml:space="preserve"> model, based on the FICO Falcon framework, primarily utilizes vendor-defined configurations for tuning. The model’s optimization is centered on rule and threshold adjustments, which allow fine-tuning of fraud detection parameters to align with varying fraud patterns. </w:t>
      </w:r>
    </w:p>
    <w:p w14:paraId="1A1DDBCA" w14:textId="77777777" w:rsidR="008C579B" w:rsidRDefault="008C579B" w:rsidP="0002595A">
      <w:pPr>
        <w:shd w:val="clear" w:color="auto" w:fill="DAEEF3" w:themeFill="accent5" w:themeFillTint="33"/>
        <w:jc w:val="both"/>
        <w:rPr>
          <w:rFonts w:ascii="Aptos Narrow" w:hAnsi="Aptos Narrow"/>
        </w:rPr>
      </w:pPr>
    </w:p>
    <w:p w14:paraId="0685A0E3" w14:textId="77777777" w:rsidR="00836C95" w:rsidRDefault="00836C95" w:rsidP="002C57A9">
      <w:pPr>
        <w:rPr>
          <w:rFonts w:ascii="Aptos Narrow" w:hAnsi="Aptos Narrow"/>
        </w:rPr>
      </w:pPr>
    </w:p>
    <w:p w14:paraId="4F79E966" w14:textId="77777777" w:rsidR="00836C95" w:rsidRDefault="00836C95" w:rsidP="002C57A9">
      <w:pPr>
        <w:rPr>
          <w:rFonts w:ascii="Aptos Narrow" w:hAnsi="Aptos Narrow"/>
        </w:rPr>
      </w:pPr>
    </w:p>
    <w:p w14:paraId="12FBCC18" w14:textId="77777777" w:rsidR="003523FE" w:rsidRDefault="003523FE">
      <w:pPr>
        <w:spacing w:after="200"/>
        <w:rPr>
          <w:rFonts w:ascii="Arial" w:eastAsiaTheme="majorEastAsia" w:hAnsi="Arial" w:cs="Arial"/>
          <w:b/>
          <w:bCs/>
          <w:sz w:val="24"/>
          <w:szCs w:val="24"/>
        </w:rPr>
      </w:pPr>
      <w:r>
        <w:rPr>
          <w:rFonts w:cs="Arial"/>
          <w:szCs w:val="24"/>
        </w:rPr>
        <w:br w:type="page"/>
      </w:r>
    </w:p>
    <w:p w14:paraId="60D1669F" w14:textId="77777777" w:rsidR="000C258D" w:rsidRPr="002C57A9" w:rsidRDefault="00714E4C" w:rsidP="007C0CA1">
      <w:pPr>
        <w:pStyle w:val="Heading2"/>
        <w:pBdr>
          <w:bottom w:val="single" w:sz="6" w:space="1" w:color="auto"/>
        </w:pBdr>
        <w:shd w:val="clear" w:color="auto" w:fill="C6D9F1" w:themeFill="text2" w:themeFillTint="33"/>
        <w:spacing w:before="0"/>
        <w:ind w:left="720" w:hanging="720"/>
        <w:rPr>
          <w:rFonts w:cs="Arial"/>
          <w:szCs w:val="24"/>
        </w:rPr>
      </w:pPr>
      <w:bookmarkStart w:id="1637" w:name="_Toc193800930"/>
      <w:r w:rsidRPr="006C506F">
        <w:rPr>
          <w:rFonts w:cs="Arial"/>
          <w:szCs w:val="24"/>
        </w:rPr>
        <w:lastRenderedPageBreak/>
        <w:t>Model Development Testing</w:t>
      </w:r>
      <w:bookmarkEnd w:id="1637"/>
    </w:p>
    <w:p w14:paraId="5C5ABA8D" w14:textId="77777777" w:rsidR="003523FE" w:rsidRDefault="003523FE" w:rsidP="003523FE">
      <w:pPr>
        <w:rPr>
          <w:rStyle w:val="SubtleEmphasis"/>
        </w:rPr>
      </w:pPr>
      <w:r>
        <w:rPr>
          <w:rStyle w:val="SubtleEmphasis"/>
        </w:rPr>
        <w:t xml:space="preserve">For each test discussed in the following subsections, include the purpose of the test, the testing methodology, the criteria used to evaluate test results (that is, the applicable metrics and thresholds), and a summary of the results with commentary and conclusions. For any </w:t>
      </w:r>
      <w:bookmarkStart w:id="1638" w:name="OLE_LINK55"/>
      <w:r>
        <w:rPr>
          <w:rStyle w:val="SubtleEmphasis"/>
        </w:rPr>
        <w:t>anomalous</w:t>
      </w:r>
      <w:bookmarkEnd w:id="1638"/>
      <w:r>
        <w:rPr>
          <w:rStyle w:val="SubtleEmphasis"/>
        </w:rPr>
        <w:t xml:space="preserve"> results, the conclusions should include information on the impact of these results on the model outputs and business use, and whether they require any specific risk mitigant. </w:t>
      </w:r>
    </w:p>
    <w:p w14:paraId="1FB3966E" w14:textId="77777777" w:rsidR="00D72B4C" w:rsidRDefault="00D72B4C" w:rsidP="003523FE">
      <w:pPr>
        <w:rPr>
          <w:rStyle w:val="SubtleEmphasis"/>
        </w:rPr>
      </w:pPr>
    </w:p>
    <w:p w14:paraId="479EC052" w14:textId="77777777" w:rsidR="003523FE" w:rsidRDefault="003523FE" w:rsidP="003523FE">
      <w:r w:rsidRPr="34A2CE9E">
        <w:rPr>
          <w:rStyle w:val="SubtleEmphasis"/>
        </w:rPr>
        <w:t xml:space="preserve">The level of detail for the testing documentation should be sufficient to provide a clear and definitive basis for the model owner’s conclusions about </w:t>
      </w:r>
      <w:bookmarkStart w:id="1639" w:name="_Int_sBYyVfNK"/>
      <w:proofErr w:type="gramStart"/>
      <w:r w:rsidRPr="34A2CE9E">
        <w:rPr>
          <w:rStyle w:val="SubtleEmphasis"/>
        </w:rPr>
        <w:t>model’s</w:t>
      </w:r>
      <w:bookmarkEnd w:id="1639"/>
      <w:proofErr w:type="gramEnd"/>
      <w:r w:rsidRPr="34A2CE9E">
        <w:rPr>
          <w:rStyle w:val="SubtleEmphasis"/>
        </w:rPr>
        <w:t xml:space="preserve"> performance and robustness</w:t>
      </w:r>
      <w:r w:rsidR="00D72B4C" w:rsidRPr="34A2CE9E">
        <w:rPr>
          <w:rStyle w:val="SubtleEmphasis"/>
        </w:rPr>
        <w:t>.</w:t>
      </w:r>
    </w:p>
    <w:p w14:paraId="3044D2C5" w14:textId="77777777" w:rsidR="000C258D" w:rsidRDefault="000C258D" w:rsidP="000C258D"/>
    <w:p w14:paraId="5B56A642" w14:textId="77777777" w:rsidR="00971E12" w:rsidRDefault="00971E12" w:rsidP="00971E12">
      <w:pPr>
        <w:rPr>
          <w:rFonts w:ascii="Arial" w:eastAsia="SimSun" w:hAnsi="Arial" w:cs="Arial"/>
          <w:b/>
          <w:bCs/>
          <w:color w:val="0070C0"/>
        </w:rPr>
      </w:pPr>
    </w:p>
    <w:p w14:paraId="263511E3" w14:textId="77777777" w:rsidR="00971E12" w:rsidRDefault="00971E12" w:rsidP="00701055">
      <w:pPr>
        <w:rPr>
          <w:rFonts w:ascii="Arial" w:eastAsia="SimSun" w:hAnsi="Arial" w:cs="Arial"/>
          <w:b/>
          <w:bCs/>
          <w:color w:val="0070C0"/>
        </w:rPr>
      </w:pPr>
      <w:r w:rsidRPr="00701055">
        <w:rPr>
          <w:rFonts w:ascii="Arial" w:eastAsia="SimSun" w:hAnsi="Arial" w:cs="Arial"/>
          <w:b/>
          <w:bCs/>
          <w:color w:val="0070C0"/>
        </w:rPr>
        <w:t>Reference Document List</w:t>
      </w:r>
    </w:p>
    <w:p w14:paraId="5CFBF81F" w14:textId="77777777" w:rsidR="00971E12" w:rsidRDefault="00971E12" w:rsidP="00971E12">
      <w:pPr>
        <w:rPr>
          <w:rStyle w:val="SubtleEmphasis"/>
        </w:rPr>
      </w:pPr>
      <w:r w:rsidRPr="00701055">
        <w:rPr>
          <w:rStyle w:val="SubtleEmphasis"/>
        </w:rPr>
        <w:t>Please list all the documents referred to in this section.</w:t>
      </w:r>
    </w:p>
    <w:p w14:paraId="496AA21D" w14:textId="77777777" w:rsidR="00971E12" w:rsidRDefault="00971E12" w:rsidP="00971E12">
      <w:pPr>
        <w:rPr>
          <w:rFonts w:ascii="Arial Narrow" w:hAnsi="Arial Narrow"/>
          <w:color w:val="00B0F0"/>
        </w:rPr>
      </w:pPr>
    </w:p>
    <w:tbl>
      <w:tblPr>
        <w:tblStyle w:val="TableGrid"/>
        <w:tblW w:w="0" w:type="auto"/>
        <w:tblLook w:val="04A0" w:firstRow="1" w:lastRow="0" w:firstColumn="1" w:lastColumn="0" w:noHBand="0" w:noVBand="1"/>
      </w:tblPr>
      <w:tblGrid>
        <w:gridCol w:w="688"/>
        <w:gridCol w:w="4930"/>
        <w:gridCol w:w="4452"/>
      </w:tblGrid>
      <w:tr w:rsidR="00971E12" w14:paraId="21C0CC2B" w14:textId="77777777" w:rsidTr="00E54EBE">
        <w:tc>
          <w:tcPr>
            <w:tcW w:w="688" w:type="dxa"/>
            <w:shd w:val="clear" w:color="auto" w:fill="C00000"/>
            <w:vAlign w:val="center"/>
            <w:hideMark/>
          </w:tcPr>
          <w:p w14:paraId="1ADA1F1C" w14:textId="77777777" w:rsidR="00971E12" w:rsidRDefault="00971E12">
            <w:pPr>
              <w:rPr>
                <w:rFonts w:ascii="Aptos Narrow" w:hAnsi="Aptos Narrow"/>
                <w:b/>
                <w:bCs/>
              </w:rPr>
            </w:pPr>
            <w:r>
              <w:rPr>
                <w:rFonts w:ascii="Aptos Narrow" w:hAnsi="Aptos Narrow"/>
                <w:b/>
                <w:bCs/>
              </w:rPr>
              <w:t>#</w:t>
            </w:r>
          </w:p>
        </w:tc>
        <w:tc>
          <w:tcPr>
            <w:tcW w:w="4930" w:type="dxa"/>
            <w:shd w:val="clear" w:color="auto" w:fill="C00000"/>
            <w:vAlign w:val="center"/>
            <w:hideMark/>
          </w:tcPr>
          <w:p w14:paraId="3CE83037" w14:textId="77777777" w:rsidR="00971E12" w:rsidRDefault="00971E12">
            <w:pPr>
              <w:rPr>
                <w:rFonts w:ascii="Aptos Narrow" w:hAnsi="Aptos Narrow"/>
                <w:b/>
                <w:bCs/>
              </w:rPr>
            </w:pPr>
            <w:r>
              <w:rPr>
                <w:rFonts w:ascii="Aptos Narrow" w:hAnsi="Aptos Narrow"/>
                <w:b/>
                <w:bCs/>
              </w:rPr>
              <w:t>Reference Document Name</w:t>
            </w:r>
          </w:p>
        </w:tc>
        <w:tc>
          <w:tcPr>
            <w:tcW w:w="4452" w:type="dxa"/>
            <w:shd w:val="clear" w:color="auto" w:fill="C00000"/>
            <w:vAlign w:val="center"/>
            <w:hideMark/>
          </w:tcPr>
          <w:p w14:paraId="328E8CEA" w14:textId="77777777" w:rsidR="00971E12" w:rsidRDefault="00971E12">
            <w:pPr>
              <w:rPr>
                <w:rFonts w:ascii="Aptos Narrow" w:hAnsi="Aptos Narrow"/>
                <w:b/>
                <w:bCs/>
              </w:rPr>
            </w:pPr>
            <w:r>
              <w:rPr>
                <w:rFonts w:ascii="Aptos Narrow" w:hAnsi="Aptos Narrow"/>
                <w:b/>
                <w:bCs/>
              </w:rPr>
              <w:t>High Level Description and purpose of the Document</w:t>
            </w:r>
          </w:p>
        </w:tc>
      </w:tr>
      <w:tr w:rsidR="00525BEF" w14:paraId="03B5F643" w14:textId="77777777" w:rsidTr="00E54EBE">
        <w:tc>
          <w:tcPr>
            <w:tcW w:w="688" w:type="dxa"/>
            <w:vAlign w:val="center"/>
            <w:hideMark/>
          </w:tcPr>
          <w:p w14:paraId="7C655B52" w14:textId="77777777" w:rsidR="00525BEF" w:rsidRDefault="00525BEF" w:rsidP="00525BEF">
            <w:pPr>
              <w:rPr>
                <w:rFonts w:ascii="Aptos Narrow" w:hAnsi="Aptos Narrow"/>
              </w:rPr>
            </w:pPr>
            <w:r w:rsidRPr="00A32349">
              <w:rPr>
                <w:rFonts w:ascii="Aptos Narrow" w:hAnsi="Aptos Narrow"/>
              </w:rPr>
              <w:t>1</w:t>
            </w:r>
          </w:p>
        </w:tc>
        <w:tc>
          <w:tcPr>
            <w:tcW w:w="4930" w:type="dxa"/>
            <w:vAlign w:val="center"/>
          </w:tcPr>
          <w:p w14:paraId="576D407D" w14:textId="77777777" w:rsidR="00525BEF" w:rsidRDefault="00525BEF" w:rsidP="00525BEF">
            <w:pPr>
              <w:rPr>
                <w:rFonts w:ascii="Aptos Narrow" w:hAnsi="Aptos Narrow"/>
              </w:rPr>
            </w:pPr>
            <w:r w:rsidRPr="00A32349">
              <w:rPr>
                <w:rFonts w:ascii="Aptos Narrow" w:hAnsi="Aptos Narrow"/>
              </w:rPr>
              <w:t xml:space="preserve">f06 MRM-CONTROL01 - </w:t>
            </w:r>
            <w:proofErr w:type="spellStart"/>
            <w:r w:rsidRPr="00A32349">
              <w:rPr>
                <w:rFonts w:ascii="Aptos Narrow" w:hAnsi="Aptos Narrow"/>
              </w:rPr>
              <w:t>y&amp;n</w:t>
            </w:r>
            <w:proofErr w:type="spellEnd"/>
            <w:r w:rsidRPr="00A32349">
              <w:rPr>
                <w:rFonts w:ascii="Aptos Narrow" w:hAnsi="Aptos Narrow"/>
              </w:rPr>
              <w:t xml:space="preserve"> Model </w:t>
            </w:r>
            <w:proofErr w:type="spellStart"/>
            <w:r w:rsidRPr="00A32349">
              <w:rPr>
                <w:rFonts w:ascii="Aptos Narrow" w:hAnsi="Aptos Narrow"/>
              </w:rPr>
              <w:t>Assmt</w:t>
            </w:r>
            <w:proofErr w:type="spellEnd"/>
            <w:r w:rsidRPr="00A32349">
              <w:rPr>
                <w:rFonts w:ascii="Aptos Narrow" w:hAnsi="Aptos Narrow"/>
              </w:rPr>
              <w:t xml:space="preserve"> Fraud 056 -Charles Lin </w:t>
            </w:r>
            <w:proofErr w:type="spellStart"/>
            <w:r w:rsidRPr="00A32349">
              <w:rPr>
                <w:rFonts w:ascii="Aptos Narrow" w:hAnsi="Aptos Narrow"/>
              </w:rPr>
              <w:t>YesM</w:t>
            </w:r>
            <w:proofErr w:type="spellEnd"/>
            <w:r w:rsidRPr="00A32349">
              <w:rPr>
                <w:rFonts w:ascii="Aptos Narrow" w:hAnsi="Aptos Narrow"/>
              </w:rPr>
              <w:t xml:space="preserve"> - </w:t>
            </w:r>
            <w:proofErr w:type="spellStart"/>
            <w:r w:rsidRPr="00A32349">
              <w:rPr>
                <w:rFonts w:ascii="Aptos Narrow" w:hAnsi="Aptos Narrow"/>
              </w:rPr>
              <w:t>SecurLock</w:t>
            </w:r>
            <w:proofErr w:type="spellEnd"/>
            <w:r w:rsidRPr="00A32349">
              <w:rPr>
                <w:rFonts w:ascii="Aptos Narrow" w:hAnsi="Aptos Narrow"/>
              </w:rPr>
              <w:t xml:space="preserve"> Predict</w:t>
            </w:r>
          </w:p>
        </w:tc>
        <w:tc>
          <w:tcPr>
            <w:tcW w:w="4452" w:type="dxa"/>
            <w:vAlign w:val="center"/>
          </w:tcPr>
          <w:p w14:paraId="154FE43D" w14:textId="77777777" w:rsidR="00525BEF" w:rsidRDefault="00525BEF" w:rsidP="00525BEF">
            <w:pPr>
              <w:rPr>
                <w:rFonts w:ascii="Aptos Narrow" w:hAnsi="Aptos Narrow"/>
              </w:rPr>
            </w:pPr>
            <w:r w:rsidRPr="00A32349">
              <w:rPr>
                <w:rFonts w:ascii="Aptos Narrow" w:hAnsi="Aptos Narrow"/>
              </w:rPr>
              <w:t>This document includes Model vs. Non-Model Assessment Form.</w:t>
            </w:r>
          </w:p>
          <w:p w14:paraId="34F3B00F" w14:textId="77777777" w:rsidR="00525BEF" w:rsidRDefault="00525BEF" w:rsidP="00525BEF">
            <w:pPr>
              <w:rPr>
                <w:rFonts w:ascii="Aptos Narrow" w:hAnsi="Aptos Narrow"/>
              </w:rPr>
            </w:pPr>
          </w:p>
        </w:tc>
      </w:tr>
      <w:tr w:rsidR="00525BEF" w14:paraId="20537930" w14:textId="77777777" w:rsidTr="00E54EBE">
        <w:tc>
          <w:tcPr>
            <w:tcW w:w="688" w:type="dxa"/>
            <w:vAlign w:val="center"/>
            <w:hideMark/>
          </w:tcPr>
          <w:p w14:paraId="76B50E67" w14:textId="77777777" w:rsidR="00525BEF" w:rsidRDefault="00525BEF" w:rsidP="00525BEF">
            <w:pPr>
              <w:rPr>
                <w:rFonts w:ascii="Aptos Narrow" w:hAnsi="Aptos Narrow"/>
              </w:rPr>
            </w:pPr>
            <w:r w:rsidRPr="00A32349">
              <w:rPr>
                <w:rFonts w:ascii="Aptos Narrow" w:hAnsi="Aptos Narrow"/>
              </w:rPr>
              <w:t>2</w:t>
            </w:r>
          </w:p>
        </w:tc>
        <w:tc>
          <w:tcPr>
            <w:tcW w:w="4930" w:type="dxa"/>
            <w:vAlign w:val="center"/>
          </w:tcPr>
          <w:p w14:paraId="1AF669C0" w14:textId="77777777" w:rsidR="00525BEF" w:rsidRPr="00A32349" w:rsidRDefault="00525BEF" w:rsidP="00525BEF">
            <w:pPr>
              <w:rPr>
                <w:rFonts w:ascii="Aptos Narrow" w:hAnsi="Aptos Narrow"/>
              </w:rPr>
            </w:pPr>
            <w:r w:rsidRPr="00A32349">
              <w:rPr>
                <w:rFonts w:ascii="Aptos Narrow" w:hAnsi="Aptos Narrow"/>
              </w:rPr>
              <w:t>FICO Falcon Model Governance US Credit v29 (v2.0)</w:t>
            </w:r>
          </w:p>
          <w:p w14:paraId="7A43A69D" w14:textId="77777777" w:rsidR="00525BEF" w:rsidRDefault="00525BEF" w:rsidP="00525BEF">
            <w:pPr>
              <w:rPr>
                <w:rFonts w:ascii="Aptos Narrow" w:hAnsi="Aptos Narrow"/>
              </w:rPr>
            </w:pPr>
          </w:p>
        </w:tc>
        <w:tc>
          <w:tcPr>
            <w:tcW w:w="4452" w:type="dxa"/>
            <w:vAlign w:val="center"/>
          </w:tcPr>
          <w:p w14:paraId="105BDA43" w14:textId="77777777" w:rsidR="00525BEF" w:rsidRDefault="00525BEF" w:rsidP="00525BEF">
            <w:pPr>
              <w:rPr>
                <w:rFonts w:ascii="Aptos Narrow" w:hAnsi="Aptos Narrow"/>
              </w:rPr>
            </w:pPr>
            <w:r w:rsidRPr="00A32349">
              <w:rPr>
                <w:rFonts w:ascii="Aptos Narrow" w:hAnsi="Aptos Narrow"/>
              </w:rPr>
              <w:t>D</w:t>
            </w:r>
            <w:r w:rsidRPr="00B42D8E">
              <w:rPr>
                <w:rFonts w:ascii="Aptos Narrow" w:hAnsi="Aptos Narrow"/>
              </w:rPr>
              <w:t>etai</w:t>
            </w:r>
            <w:r w:rsidRPr="00A32349">
              <w:rPr>
                <w:rFonts w:ascii="Aptos Narrow" w:hAnsi="Aptos Narrow"/>
              </w:rPr>
              <w:t>led</w:t>
            </w:r>
            <w:r w:rsidRPr="00B42D8E">
              <w:rPr>
                <w:rFonts w:ascii="Aptos Narrow" w:hAnsi="Aptos Narrow"/>
              </w:rPr>
              <w:t xml:space="preserve"> theory, development, and validation of the FICO® Falcon® Fraud Manager</w:t>
            </w:r>
            <w:r w:rsidRPr="00A32349">
              <w:rPr>
                <w:rFonts w:ascii="Aptos Narrow" w:hAnsi="Aptos Narrow"/>
              </w:rPr>
              <w:t>.</w:t>
            </w:r>
          </w:p>
          <w:p w14:paraId="2ED0EE52" w14:textId="77777777" w:rsidR="00525BEF" w:rsidRDefault="00525BEF" w:rsidP="00525BEF">
            <w:pPr>
              <w:rPr>
                <w:rFonts w:ascii="Aptos Narrow" w:hAnsi="Aptos Narrow"/>
              </w:rPr>
            </w:pPr>
          </w:p>
        </w:tc>
      </w:tr>
      <w:tr w:rsidR="00525BEF" w14:paraId="2F5BD617" w14:textId="77777777" w:rsidTr="00E54EBE">
        <w:tc>
          <w:tcPr>
            <w:tcW w:w="688" w:type="dxa"/>
            <w:vAlign w:val="center"/>
            <w:hideMark/>
          </w:tcPr>
          <w:p w14:paraId="3D5CDF29" w14:textId="77777777" w:rsidR="00525BEF" w:rsidRDefault="00525BEF" w:rsidP="00525BEF">
            <w:pPr>
              <w:rPr>
                <w:rFonts w:ascii="Aptos Narrow" w:hAnsi="Aptos Narrow"/>
              </w:rPr>
            </w:pPr>
            <w:r w:rsidRPr="00A32349">
              <w:rPr>
                <w:rFonts w:ascii="Aptos Narrow" w:hAnsi="Aptos Narrow"/>
              </w:rPr>
              <w:t>3</w:t>
            </w:r>
          </w:p>
        </w:tc>
        <w:tc>
          <w:tcPr>
            <w:tcW w:w="4930" w:type="dxa"/>
            <w:vAlign w:val="center"/>
          </w:tcPr>
          <w:p w14:paraId="2EE9EEA1" w14:textId="77777777" w:rsidR="00525BEF" w:rsidRPr="00A32349" w:rsidRDefault="00525BEF" w:rsidP="00525BEF">
            <w:pPr>
              <w:rPr>
                <w:rFonts w:ascii="Aptos Narrow" w:hAnsi="Aptos Narrow"/>
              </w:rPr>
            </w:pPr>
            <w:r w:rsidRPr="00A32349">
              <w:rPr>
                <w:rFonts w:ascii="Aptos Narrow" w:hAnsi="Aptos Narrow"/>
              </w:rPr>
              <w:t>FICO Falcon Model Governance US Debit v26 (v2.0)</w:t>
            </w:r>
          </w:p>
          <w:p w14:paraId="5F745BF2" w14:textId="77777777" w:rsidR="00525BEF" w:rsidRDefault="00525BEF" w:rsidP="00525BEF">
            <w:pPr>
              <w:rPr>
                <w:rFonts w:ascii="Aptos Narrow" w:hAnsi="Aptos Narrow"/>
              </w:rPr>
            </w:pPr>
          </w:p>
        </w:tc>
        <w:tc>
          <w:tcPr>
            <w:tcW w:w="4452" w:type="dxa"/>
            <w:vAlign w:val="center"/>
          </w:tcPr>
          <w:p w14:paraId="0DF83B5E" w14:textId="77777777" w:rsidR="00525BEF" w:rsidRDefault="00525BEF" w:rsidP="00525BEF">
            <w:pPr>
              <w:rPr>
                <w:rFonts w:ascii="Aptos Narrow" w:hAnsi="Aptos Narrow"/>
              </w:rPr>
            </w:pPr>
            <w:r w:rsidRPr="00A32349">
              <w:rPr>
                <w:rFonts w:ascii="Aptos Narrow" w:hAnsi="Aptos Narrow"/>
              </w:rPr>
              <w:t>Detailed theory, development, and validation of the FICO® Falcon® Fraud Manager.</w:t>
            </w:r>
          </w:p>
          <w:p w14:paraId="070A4092" w14:textId="77777777" w:rsidR="00525BEF" w:rsidRDefault="00525BEF" w:rsidP="00525BEF">
            <w:pPr>
              <w:rPr>
                <w:rFonts w:ascii="Aptos Narrow" w:hAnsi="Aptos Narrow"/>
              </w:rPr>
            </w:pPr>
          </w:p>
        </w:tc>
      </w:tr>
      <w:tr w:rsidR="00525BEF" w14:paraId="0E9CD6D4" w14:textId="77777777" w:rsidTr="00E54EBE">
        <w:tc>
          <w:tcPr>
            <w:tcW w:w="688" w:type="dxa"/>
            <w:vAlign w:val="center"/>
          </w:tcPr>
          <w:p w14:paraId="7130FAE8" w14:textId="77777777" w:rsidR="00525BEF" w:rsidRPr="00A32349" w:rsidRDefault="00525BEF" w:rsidP="00525BEF">
            <w:pPr>
              <w:rPr>
                <w:rFonts w:ascii="Aptos Narrow" w:hAnsi="Aptos Narrow"/>
              </w:rPr>
            </w:pPr>
            <w:r w:rsidRPr="00A32349">
              <w:rPr>
                <w:rFonts w:ascii="Aptos Narrow" w:hAnsi="Aptos Narrow"/>
              </w:rPr>
              <w:t>4</w:t>
            </w:r>
          </w:p>
        </w:tc>
        <w:tc>
          <w:tcPr>
            <w:tcW w:w="4930" w:type="dxa"/>
            <w:vAlign w:val="center"/>
          </w:tcPr>
          <w:p w14:paraId="7F168C37" w14:textId="77777777" w:rsidR="00525BEF" w:rsidRPr="00A32349" w:rsidRDefault="00525BEF" w:rsidP="00525BEF">
            <w:pPr>
              <w:rPr>
                <w:rFonts w:ascii="Aptos Narrow" w:hAnsi="Aptos Narrow"/>
              </w:rPr>
            </w:pPr>
            <w:r w:rsidRPr="00A32349">
              <w:rPr>
                <w:rFonts w:ascii="Aptos Narrow" w:hAnsi="Aptos Narrow"/>
              </w:rPr>
              <w:t>MR_FFM_FP_US_Credit29.0_Falcon6.x</w:t>
            </w:r>
          </w:p>
          <w:p w14:paraId="1F0E1697" w14:textId="77777777" w:rsidR="00525BEF" w:rsidRPr="00A32349" w:rsidRDefault="00525BEF" w:rsidP="00525BEF">
            <w:pPr>
              <w:rPr>
                <w:rFonts w:ascii="Aptos Narrow" w:hAnsi="Aptos Narrow"/>
              </w:rPr>
            </w:pPr>
          </w:p>
        </w:tc>
        <w:tc>
          <w:tcPr>
            <w:tcW w:w="4452" w:type="dxa"/>
            <w:vAlign w:val="center"/>
          </w:tcPr>
          <w:p w14:paraId="7A855506" w14:textId="77777777" w:rsidR="00525BEF" w:rsidRDefault="00525BEF" w:rsidP="00525BEF">
            <w:pPr>
              <w:rPr>
                <w:rFonts w:ascii="Aptos Narrow" w:hAnsi="Aptos Narrow"/>
              </w:rPr>
            </w:pPr>
            <w:r w:rsidRPr="00573E4E">
              <w:rPr>
                <w:rFonts w:ascii="Aptos Narrow" w:hAnsi="Aptos Narrow"/>
              </w:rPr>
              <w:t>This document shows the relative improvement of the FFM US Credit 29.0 model over the FFM US Credit 28.0 model.</w:t>
            </w:r>
          </w:p>
          <w:p w14:paraId="681BD3E5" w14:textId="77777777" w:rsidR="00525BEF" w:rsidRPr="00A32349" w:rsidRDefault="00525BEF" w:rsidP="00525BEF">
            <w:pPr>
              <w:rPr>
                <w:rFonts w:ascii="Aptos Narrow" w:hAnsi="Aptos Narrow"/>
              </w:rPr>
            </w:pPr>
          </w:p>
        </w:tc>
      </w:tr>
      <w:tr w:rsidR="00525BEF" w14:paraId="4724F4C8" w14:textId="77777777" w:rsidTr="00E54EBE">
        <w:tc>
          <w:tcPr>
            <w:tcW w:w="688" w:type="dxa"/>
            <w:vAlign w:val="center"/>
          </w:tcPr>
          <w:p w14:paraId="31EA464D" w14:textId="77777777" w:rsidR="00525BEF" w:rsidRPr="00A32349" w:rsidRDefault="00525BEF" w:rsidP="00525BEF">
            <w:pPr>
              <w:rPr>
                <w:rFonts w:ascii="Aptos Narrow" w:hAnsi="Aptos Narrow"/>
              </w:rPr>
            </w:pPr>
            <w:r w:rsidRPr="00A32349">
              <w:rPr>
                <w:rFonts w:ascii="Aptos Narrow" w:hAnsi="Aptos Narrow"/>
              </w:rPr>
              <w:t>5</w:t>
            </w:r>
          </w:p>
        </w:tc>
        <w:tc>
          <w:tcPr>
            <w:tcW w:w="4930" w:type="dxa"/>
            <w:vAlign w:val="center"/>
          </w:tcPr>
          <w:p w14:paraId="0397D629" w14:textId="77777777" w:rsidR="00525BEF" w:rsidRPr="00A32349" w:rsidRDefault="00525BEF" w:rsidP="00525BEF">
            <w:pPr>
              <w:rPr>
                <w:rFonts w:ascii="Aptos Narrow" w:hAnsi="Aptos Narrow"/>
              </w:rPr>
            </w:pPr>
            <w:r w:rsidRPr="00A32349">
              <w:rPr>
                <w:rFonts w:ascii="Aptos Narrow" w:hAnsi="Aptos Narrow"/>
              </w:rPr>
              <w:t>MR_FFM_FP_USDebit26.0_SigPIN_GIP_AA_Falcon6x</w:t>
            </w:r>
          </w:p>
          <w:p w14:paraId="72FFA2BB" w14:textId="77777777" w:rsidR="00525BEF" w:rsidRPr="00A32349" w:rsidRDefault="00525BEF" w:rsidP="00525BEF">
            <w:pPr>
              <w:rPr>
                <w:rFonts w:ascii="Aptos Narrow" w:hAnsi="Aptos Narrow"/>
              </w:rPr>
            </w:pPr>
          </w:p>
        </w:tc>
        <w:tc>
          <w:tcPr>
            <w:tcW w:w="4452" w:type="dxa"/>
            <w:vAlign w:val="center"/>
          </w:tcPr>
          <w:p w14:paraId="5412D6D8" w14:textId="77777777" w:rsidR="00525BEF" w:rsidRDefault="00525BEF" w:rsidP="00525BEF">
            <w:pPr>
              <w:rPr>
                <w:rFonts w:ascii="Aptos Narrow" w:hAnsi="Aptos Narrow"/>
              </w:rPr>
            </w:pPr>
            <w:r w:rsidRPr="00573E4E">
              <w:rPr>
                <w:rFonts w:ascii="Aptos Narrow" w:hAnsi="Aptos Narrow"/>
              </w:rPr>
              <w:t xml:space="preserve">This document </w:t>
            </w:r>
            <w:r w:rsidR="005768D9" w:rsidRPr="00573E4E">
              <w:rPr>
                <w:rFonts w:ascii="Aptos Narrow" w:hAnsi="Aptos Narrow"/>
              </w:rPr>
              <w:t>shows</w:t>
            </w:r>
            <w:r w:rsidRPr="00573E4E">
              <w:rPr>
                <w:rFonts w:ascii="Aptos Narrow" w:hAnsi="Aptos Narrow"/>
              </w:rPr>
              <w:t xml:space="preserve"> the relative improvement of the FFM US Debit 26.0 model over the FFM US Debit 25.0 model.</w:t>
            </w:r>
          </w:p>
          <w:p w14:paraId="71C9007F" w14:textId="77777777" w:rsidR="00525BEF" w:rsidRPr="00573E4E" w:rsidRDefault="00525BEF" w:rsidP="00525BEF">
            <w:pPr>
              <w:rPr>
                <w:rFonts w:ascii="Aptos Narrow" w:hAnsi="Aptos Narrow"/>
              </w:rPr>
            </w:pPr>
          </w:p>
        </w:tc>
      </w:tr>
      <w:tr w:rsidR="00152BB6" w14:paraId="4872DD7C" w14:textId="77777777" w:rsidTr="00E54EBE">
        <w:tc>
          <w:tcPr>
            <w:tcW w:w="688" w:type="dxa"/>
            <w:vAlign w:val="center"/>
          </w:tcPr>
          <w:p w14:paraId="6FCF852E" w14:textId="77777777" w:rsidR="00152BB6" w:rsidRDefault="00152BB6" w:rsidP="00525BEF">
            <w:pPr>
              <w:rPr>
                <w:rFonts w:ascii="Aptos Narrow" w:hAnsi="Aptos Narrow"/>
              </w:rPr>
            </w:pPr>
            <w:r>
              <w:rPr>
                <w:rFonts w:ascii="Aptos Narrow" w:hAnsi="Aptos Narrow"/>
              </w:rPr>
              <w:t>6</w:t>
            </w:r>
          </w:p>
        </w:tc>
        <w:tc>
          <w:tcPr>
            <w:tcW w:w="4930" w:type="dxa"/>
            <w:vAlign w:val="center"/>
          </w:tcPr>
          <w:p w14:paraId="07351E77" w14:textId="77777777" w:rsidR="00152BB6" w:rsidRPr="005B4A41" w:rsidRDefault="00152BB6" w:rsidP="005B4A41">
            <w:pPr>
              <w:rPr>
                <w:rFonts w:ascii="Aptos Narrow" w:hAnsi="Aptos Narrow"/>
              </w:rPr>
            </w:pPr>
            <w:r w:rsidRPr="00152BB6">
              <w:rPr>
                <w:rFonts w:ascii="Aptos Narrow" w:hAnsi="Aptos Narrow"/>
              </w:rPr>
              <w:t>Visa 2023 U.S. VAA Model Documentation</w:t>
            </w:r>
          </w:p>
        </w:tc>
        <w:tc>
          <w:tcPr>
            <w:tcW w:w="4452" w:type="dxa"/>
            <w:vAlign w:val="center"/>
          </w:tcPr>
          <w:p w14:paraId="1BDE6C50" w14:textId="77777777" w:rsidR="00152BB6" w:rsidRDefault="00152BB6" w:rsidP="003A0611">
            <w:pPr>
              <w:rPr>
                <w:rFonts w:ascii="Aptos Narrow" w:hAnsi="Aptos Narrow"/>
              </w:rPr>
            </w:pPr>
            <w:r>
              <w:rPr>
                <w:rFonts w:ascii="Aptos Narrow" w:hAnsi="Aptos Narrow"/>
              </w:rPr>
              <w:t>Visa VAA model Documentation</w:t>
            </w:r>
          </w:p>
          <w:p w14:paraId="3EEDEB91" w14:textId="77777777" w:rsidR="003A0611" w:rsidRPr="005B4A41" w:rsidRDefault="003A0611" w:rsidP="005B4A41">
            <w:pPr>
              <w:rPr>
                <w:rFonts w:ascii="Aptos Narrow" w:hAnsi="Aptos Narrow"/>
              </w:rPr>
            </w:pPr>
          </w:p>
        </w:tc>
      </w:tr>
      <w:tr w:rsidR="005B4A41" w14:paraId="01F3B302" w14:textId="77777777" w:rsidTr="00E54EBE">
        <w:tc>
          <w:tcPr>
            <w:tcW w:w="688" w:type="dxa"/>
            <w:vAlign w:val="center"/>
          </w:tcPr>
          <w:p w14:paraId="79A7C6A5" w14:textId="77777777" w:rsidR="005B4A41" w:rsidRPr="00A32349" w:rsidRDefault="00152BB6" w:rsidP="00525BEF">
            <w:pPr>
              <w:rPr>
                <w:rFonts w:ascii="Aptos Narrow" w:hAnsi="Aptos Narrow"/>
              </w:rPr>
            </w:pPr>
            <w:r>
              <w:rPr>
                <w:rFonts w:ascii="Aptos Narrow" w:hAnsi="Aptos Narrow"/>
              </w:rPr>
              <w:t>7</w:t>
            </w:r>
          </w:p>
        </w:tc>
        <w:tc>
          <w:tcPr>
            <w:tcW w:w="4930" w:type="dxa"/>
            <w:vAlign w:val="center"/>
          </w:tcPr>
          <w:p w14:paraId="347C97A9" w14:textId="77777777" w:rsidR="005B4A41" w:rsidRPr="005B4A41" w:rsidRDefault="005B4A41" w:rsidP="005B4A41">
            <w:pPr>
              <w:spacing w:line="276" w:lineRule="auto"/>
              <w:rPr>
                <w:rFonts w:ascii="Aptos Narrow" w:hAnsi="Aptos Narrow"/>
              </w:rPr>
            </w:pPr>
            <w:r w:rsidRPr="005B4A41">
              <w:rPr>
                <w:rFonts w:ascii="Aptos Narrow" w:hAnsi="Aptos Narrow"/>
              </w:rPr>
              <w:t xml:space="preserve">MRM-CONTROL02 - Model Inherent Risk Rating Assessment Form v04 - FIS </w:t>
            </w:r>
            <w:proofErr w:type="spellStart"/>
            <w:r w:rsidRPr="005B4A41">
              <w:rPr>
                <w:rFonts w:ascii="Aptos Narrow" w:hAnsi="Aptos Narrow"/>
              </w:rPr>
              <w:t>SecurLock</w:t>
            </w:r>
            <w:proofErr w:type="spellEnd"/>
            <w:r w:rsidRPr="005B4A41">
              <w:rPr>
                <w:rFonts w:ascii="Aptos Narrow" w:hAnsi="Aptos Narrow"/>
              </w:rPr>
              <w:t xml:space="preserve"> </w:t>
            </w:r>
            <w:proofErr w:type="spellStart"/>
            <w:r w:rsidRPr="005B4A41">
              <w:rPr>
                <w:rFonts w:ascii="Aptos Narrow" w:hAnsi="Aptos Narrow"/>
              </w:rPr>
              <w:t>Predit</w:t>
            </w:r>
            <w:proofErr w:type="spellEnd"/>
          </w:p>
          <w:p w14:paraId="2AD301A4" w14:textId="77777777" w:rsidR="005B4A41" w:rsidRPr="005B4A41" w:rsidRDefault="005B4A41" w:rsidP="005B4A41">
            <w:pPr>
              <w:spacing w:line="276" w:lineRule="auto"/>
              <w:rPr>
                <w:rFonts w:ascii="Aptos Narrow" w:hAnsi="Aptos Narrow"/>
              </w:rPr>
            </w:pPr>
          </w:p>
        </w:tc>
        <w:tc>
          <w:tcPr>
            <w:tcW w:w="4452" w:type="dxa"/>
            <w:vAlign w:val="center"/>
          </w:tcPr>
          <w:p w14:paraId="7BF2C2D9" w14:textId="77777777" w:rsidR="005B4A41" w:rsidRPr="005B4A41" w:rsidRDefault="005B4A41" w:rsidP="005B4A41">
            <w:pPr>
              <w:spacing w:line="276" w:lineRule="auto"/>
              <w:rPr>
                <w:rFonts w:ascii="Aptos Narrow" w:hAnsi="Aptos Narrow"/>
              </w:rPr>
            </w:pPr>
            <w:r w:rsidRPr="005B4A41">
              <w:rPr>
                <w:rFonts w:ascii="Aptos Narrow" w:hAnsi="Aptos Narrow"/>
              </w:rPr>
              <w:t xml:space="preserve">This document includes Model Inherent Risk Rating Assessment Form. </w:t>
            </w:r>
          </w:p>
          <w:p w14:paraId="2B29E99B" w14:textId="77777777" w:rsidR="005B4A41" w:rsidRPr="005B4A41" w:rsidRDefault="005B4A41" w:rsidP="005B4A41">
            <w:pPr>
              <w:spacing w:line="276" w:lineRule="auto"/>
              <w:rPr>
                <w:rFonts w:ascii="Aptos Narrow" w:hAnsi="Aptos Narrow"/>
              </w:rPr>
            </w:pPr>
          </w:p>
        </w:tc>
      </w:tr>
      <w:tr w:rsidR="4AF88DE3" w14:paraId="12673B3E" w14:textId="77777777" w:rsidTr="00E54EBE">
        <w:trPr>
          <w:trHeight w:val="300"/>
        </w:trPr>
        <w:tc>
          <w:tcPr>
            <w:tcW w:w="688" w:type="dxa"/>
            <w:vAlign w:val="center"/>
          </w:tcPr>
          <w:p w14:paraId="3BD503C1" w14:textId="4B3B46A9" w:rsidR="16840A90" w:rsidRDefault="16840A90" w:rsidP="4AF88DE3">
            <w:pPr>
              <w:rPr>
                <w:rFonts w:ascii="Aptos Narrow" w:hAnsi="Aptos Narrow"/>
              </w:rPr>
            </w:pPr>
            <w:r w:rsidRPr="4AF88DE3">
              <w:rPr>
                <w:rFonts w:ascii="Aptos Narrow" w:hAnsi="Aptos Narrow"/>
              </w:rPr>
              <w:t>8</w:t>
            </w:r>
          </w:p>
        </w:tc>
        <w:tc>
          <w:tcPr>
            <w:tcW w:w="4930" w:type="dxa"/>
            <w:vAlign w:val="center"/>
          </w:tcPr>
          <w:p w14:paraId="4E290291" w14:textId="3AF32942" w:rsidR="16840A90" w:rsidRDefault="16840A90" w:rsidP="4AF88DE3">
            <w:pPr>
              <w:spacing w:after="60"/>
              <w:rPr>
                <w:rStyle w:val="SubtleEmphasis"/>
                <w:rFonts w:ascii="Aptos Narrow" w:eastAsia="Aptos Narrow" w:hAnsi="Aptos Narrow" w:cs="Aptos Narrow"/>
                <w:i w:val="0"/>
                <w:iCs w:val="0"/>
                <w:color w:val="auto"/>
              </w:rPr>
            </w:pPr>
            <w:r w:rsidRPr="4AF88DE3">
              <w:rPr>
                <w:rFonts w:ascii="Aptos Narrow" w:eastAsia="Aptos Narrow" w:hAnsi="Aptos Narrow" w:cs="Aptos Narrow"/>
              </w:rPr>
              <w:t xml:space="preserve">DC Metrics </w:t>
            </w:r>
          </w:p>
        </w:tc>
        <w:tc>
          <w:tcPr>
            <w:tcW w:w="4452" w:type="dxa"/>
            <w:vAlign w:val="center"/>
          </w:tcPr>
          <w:p w14:paraId="08FDB939" w14:textId="0C0A5BD9" w:rsidR="16840A90" w:rsidRDefault="16840A90" w:rsidP="4AF88DE3">
            <w:pPr>
              <w:spacing w:line="276" w:lineRule="auto"/>
              <w:jc w:val="both"/>
              <w:rPr>
                <w:rStyle w:val="SubtleEmphasis"/>
                <w:rFonts w:ascii="Aptos Narrow" w:eastAsia="Aptos Narrow" w:hAnsi="Aptos Narrow" w:cs="Aptos Narrow"/>
                <w:i w:val="0"/>
                <w:iCs w:val="0"/>
                <w:color w:val="auto"/>
              </w:rPr>
            </w:pPr>
            <w:r w:rsidRPr="4AF88DE3">
              <w:rPr>
                <w:rFonts w:ascii="Aptos Narrow" w:eastAsia="Aptos Narrow" w:hAnsi="Aptos Narrow" w:cs="Aptos Narrow"/>
              </w:rPr>
              <w:t>Summary of Debit Card Metrics.</w:t>
            </w:r>
          </w:p>
          <w:p w14:paraId="16F2D58C" w14:textId="68A6EE3E" w:rsidR="4AF88DE3" w:rsidRDefault="4AF88DE3" w:rsidP="4AF88DE3">
            <w:pPr>
              <w:spacing w:line="276" w:lineRule="auto"/>
              <w:jc w:val="both"/>
              <w:rPr>
                <w:rFonts w:ascii="Aptos Narrow" w:eastAsia="Aptos Narrow" w:hAnsi="Aptos Narrow" w:cs="Aptos Narrow"/>
              </w:rPr>
            </w:pPr>
          </w:p>
        </w:tc>
      </w:tr>
    </w:tbl>
    <w:p w14:paraId="3A85D353" w14:textId="36DB5D9E" w:rsidR="4AF88DE3" w:rsidRDefault="4AF88DE3"/>
    <w:p w14:paraId="7D270314" w14:textId="77777777" w:rsidR="00971E12" w:rsidRDefault="00971E12" w:rsidP="000C258D"/>
    <w:p w14:paraId="5CAE0EAD" w14:textId="77777777" w:rsidR="008F4BCB" w:rsidRDefault="008F4BCB" w:rsidP="007C0CA1">
      <w:pPr>
        <w:pStyle w:val="Heading3"/>
      </w:pPr>
      <w:bookmarkStart w:id="1640" w:name="_Toc193800931"/>
      <w:r w:rsidRPr="00D72B4C">
        <w:lastRenderedPageBreak/>
        <w:t>Statistical</w:t>
      </w:r>
      <w:r>
        <w:t xml:space="preserve"> </w:t>
      </w:r>
      <w:r w:rsidR="00D72B4C" w:rsidRPr="00D72B4C">
        <w:t xml:space="preserve">and Technical Assumptions </w:t>
      </w:r>
      <w:r>
        <w:t>Testing</w:t>
      </w:r>
      <w:bookmarkEnd w:id="1640"/>
    </w:p>
    <w:p w14:paraId="1C75EFB9" w14:textId="77777777" w:rsidR="00D72B4C" w:rsidRDefault="00D72B4C" w:rsidP="00D72B4C">
      <w:pPr>
        <w:rPr>
          <w:rStyle w:val="SubtleEmphasis"/>
        </w:rPr>
      </w:pPr>
      <w:r>
        <w:rPr>
          <w:rStyle w:val="SubtleEmphasis"/>
        </w:rPr>
        <w:t>For statistical and any other models that include statistical and other technical assumptions, provide testing of all assumptions associated with the selected estimation technique (e.g., for Ordinary Least Squares models on time series data this includes testing for multicollinearity, heteroscedasticity, non-normality of errors, autocorrelation, non-stationarity, seasonality, etc.).</w:t>
      </w:r>
    </w:p>
    <w:p w14:paraId="737A3CC2" w14:textId="77777777" w:rsidR="00D72B4C" w:rsidRDefault="00D72B4C" w:rsidP="00D72B4C"/>
    <w:p w14:paraId="3379D34A" w14:textId="77777777" w:rsidR="00D72B4C" w:rsidRDefault="00D72B4C" w:rsidP="00D72B4C">
      <w:pPr>
        <w:rPr>
          <w:rStyle w:val="SubtleEmphasis"/>
        </w:rPr>
      </w:pPr>
      <w:r>
        <w:rPr>
          <w:rStyle w:val="SubtleEmphasis"/>
          <w:u w:val="single"/>
        </w:rPr>
        <w:t>For vendor models</w:t>
      </w:r>
      <w:r>
        <w:rPr>
          <w:rStyle w:val="SubtleEmphasis"/>
        </w:rPr>
        <w:t xml:space="preserve">, to the extent that the assumptions testing information is available from the vendor, </w:t>
      </w:r>
      <w:proofErr w:type="gramStart"/>
      <w:r>
        <w:rPr>
          <w:rStyle w:val="SubtleEmphasis"/>
        </w:rPr>
        <w:t>include</w:t>
      </w:r>
      <w:proofErr w:type="gramEnd"/>
      <w:r>
        <w:rPr>
          <w:rStyle w:val="SubtleEmphasis"/>
        </w:rPr>
        <w:t xml:space="preserve"> the model owner’s assessment of the testing results and any associated risks.</w:t>
      </w:r>
    </w:p>
    <w:p w14:paraId="63AB9E9D" w14:textId="77777777" w:rsidR="000C258D" w:rsidRDefault="000C258D" w:rsidP="000C258D"/>
    <w:p w14:paraId="49F0D9FB" w14:textId="77777777" w:rsidR="008F4BCB" w:rsidRDefault="3A50B12D" w:rsidP="008F4BCB">
      <w:pPr>
        <w:shd w:val="clear" w:color="auto" w:fill="DAEEF3" w:themeFill="accent5" w:themeFillTint="33"/>
        <w:rPr>
          <w:ins w:id="1641" w:author="Vibhu Bhalla-NE" w:date="2025-03-24T11:34:00Z" w16du:dateUtc="2025-03-24T11:34:22Z"/>
          <w:rFonts w:ascii="Aptos Narrow" w:hAnsi="Aptos Narrow"/>
        </w:rPr>
      </w:pPr>
      <w:bookmarkStart w:id="1642" w:name="OLE_LINK71"/>
      <w:r w:rsidRPr="64F2A71C">
        <w:rPr>
          <w:rFonts w:ascii="Aptos Narrow" w:hAnsi="Aptos Narrow"/>
        </w:rPr>
        <w:t xml:space="preserve">Model Owner: </w:t>
      </w:r>
      <w:r w:rsidR="1EFE1672" w:rsidRPr="64F2A71C">
        <w:rPr>
          <w:rFonts w:ascii="Aptos Narrow" w:hAnsi="Aptos Narrow"/>
        </w:rPr>
        <w:t xml:space="preserve"> </w:t>
      </w:r>
    </w:p>
    <w:p w14:paraId="07F1AA73" w14:textId="38F022C0" w:rsidR="12DE5F1F" w:rsidRDefault="12DE5F1F" w:rsidP="64F2A71C">
      <w:pPr>
        <w:shd w:val="clear" w:color="auto" w:fill="DAEEF3" w:themeFill="accent5" w:themeFillTint="33"/>
        <w:rPr>
          <w:ins w:id="1643" w:author="Vibhu Bhalla-NE" w:date="2025-03-24T11:37:00Z" w16du:dateUtc="2025-03-24T11:37:34Z"/>
          <w:rFonts w:ascii="Aptos Narrow" w:hAnsi="Aptos Narrow"/>
        </w:rPr>
      </w:pPr>
      <w:ins w:id="1644" w:author="Vibhu Bhalla-NE" w:date="2025-03-24T11:34:00Z">
        <w:r w:rsidRPr="64F2A71C">
          <w:rPr>
            <w:rFonts w:ascii="Aptos Narrow" w:hAnsi="Aptos Narrow"/>
          </w:rPr>
          <w:t xml:space="preserve">As per </w:t>
        </w:r>
        <w:proofErr w:type="spellStart"/>
        <w:r w:rsidRPr="64F2A71C">
          <w:rPr>
            <w:rFonts w:ascii="Aptos Narrow" w:hAnsi="Aptos Narrow"/>
          </w:rPr>
          <w:t>SecurLock</w:t>
        </w:r>
        <w:proofErr w:type="spellEnd"/>
        <w:r w:rsidRPr="64F2A71C">
          <w:rPr>
            <w:rFonts w:ascii="Aptos Narrow" w:hAnsi="Aptos Narrow"/>
          </w:rPr>
          <w:t xml:space="preserve"> Predict, this is not applicable, as it operates as a</w:t>
        </w:r>
      </w:ins>
      <w:ins w:id="1645" w:author="Vibhu Bhalla-NE" w:date="2025-03-24T11:35:00Z">
        <w:r w:rsidRPr="64F2A71C">
          <w:rPr>
            <w:rFonts w:ascii="Aptos Narrow" w:hAnsi="Aptos Narrow"/>
          </w:rPr>
          <w:t xml:space="preserve"> rule-based system, following a set of predefined</w:t>
        </w:r>
        <w:r w:rsidR="3B814DD0" w:rsidRPr="64F2A71C">
          <w:rPr>
            <w:rFonts w:ascii="Aptos Narrow" w:hAnsi="Aptos Narrow"/>
          </w:rPr>
          <w:t xml:space="preserve"> rules. It relies on logical decision-making processes rather than using da</w:t>
        </w:r>
      </w:ins>
      <w:ins w:id="1646" w:author="Vibhu Bhalla-NE" w:date="2025-03-24T11:36:00Z">
        <w:r w:rsidR="3B814DD0" w:rsidRPr="64F2A71C">
          <w:rPr>
            <w:rFonts w:ascii="Aptos Narrow" w:hAnsi="Aptos Narrow"/>
          </w:rPr>
          <w:t>ta-driven patterns and does not require any stati</w:t>
        </w:r>
        <w:r w:rsidR="2B9F832B" w:rsidRPr="64F2A71C">
          <w:rPr>
            <w:rFonts w:ascii="Aptos Narrow" w:hAnsi="Aptos Narrow"/>
          </w:rPr>
          <w:t>stical or technical assumptions.</w:t>
        </w:r>
      </w:ins>
    </w:p>
    <w:p w14:paraId="5E10D968" w14:textId="14466C72" w:rsidR="64F2A71C" w:rsidRDefault="64F2A71C" w:rsidP="64F2A71C">
      <w:pPr>
        <w:shd w:val="clear" w:color="auto" w:fill="DAEEF3" w:themeFill="accent5" w:themeFillTint="33"/>
        <w:rPr>
          <w:rFonts w:ascii="Aptos Narrow" w:hAnsi="Aptos Narrow"/>
        </w:rPr>
      </w:pPr>
    </w:p>
    <w:p w14:paraId="0E1CFDF7" w14:textId="5A82E424" w:rsidR="1DA8D0DE" w:rsidRDefault="1DA8D0DE">
      <w:pPr>
        <w:shd w:val="clear" w:color="auto" w:fill="DAEEF3" w:themeFill="accent5" w:themeFillTint="33"/>
        <w:rPr>
          <w:ins w:id="1647" w:author="Sakshi Sharma-NE" w:date="2025-03-21T15:22:00Z" w16du:dateUtc="2025-03-21T15:22:42Z"/>
          <w:rFonts w:ascii="Aptos Narrow" w:eastAsia="Aptos Narrow" w:hAnsi="Aptos Narrow" w:cs="Aptos Narrow"/>
          <w:color w:val="008080"/>
          <w:u w:val="single"/>
        </w:rPr>
        <w:pPrChange w:id="1648" w:author="Sakshi Sharma-NE" w:date="2025-03-21T15:22:00Z">
          <w:pPr/>
        </w:pPrChange>
      </w:pPr>
      <w:ins w:id="1649" w:author="Sakshi Sharma-NE" w:date="2025-03-21T15:22:00Z">
        <w:r w:rsidRPr="64F2A71C">
          <w:rPr>
            <w:rFonts w:ascii="Aptos Narrow" w:eastAsia="Aptos Narrow" w:hAnsi="Aptos Narrow" w:cs="Aptos Narrow"/>
            <w:color w:val="008080"/>
            <w:u w:val="single"/>
          </w:rPr>
          <w:t xml:space="preserve">FIS </w:t>
        </w:r>
        <w:proofErr w:type="spellStart"/>
        <w:r w:rsidRPr="64F2A71C">
          <w:rPr>
            <w:rFonts w:ascii="Aptos Narrow" w:eastAsia="Aptos Narrow" w:hAnsi="Aptos Narrow" w:cs="Aptos Narrow"/>
            <w:color w:val="008080"/>
            <w:u w:val="single"/>
          </w:rPr>
          <w:t>SecurLock</w:t>
        </w:r>
      </w:ins>
      <w:proofErr w:type="spellEnd"/>
      <w:ins w:id="1650" w:author="Vibhu Bhalla-NE" w:date="2025-03-24T11:09:00Z">
        <w:r w:rsidR="0003C8A8" w:rsidRPr="64F2A71C">
          <w:rPr>
            <w:rFonts w:ascii="Aptos Narrow" w:eastAsia="Aptos Narrow" w:hAnsi="Aptos Narrow" w:cs="Aptos Narrow"/>
            <w:color w:val="008080"/>
            <w:u w:val="single"/>
          </w:rPr>
          <w:t xml:space="preserve"> Predict</w:t>
        </w:r>
      </w:ins>
      <w:ins w:id="1651" w:author="Sakshi Sharma-NE" w:date="2025-03-21T15:22:00Z">
        <w:r w:rsidRPr="64F2A71C">
          <w:rPr>
            <w:rFonts w:ascii="Aptos Narrow" w:eastAsia="Aptos Narrow" w:hAnsi="Aptos Narrow" w:cs="Aptos Narrow"/>
            <w:color w:val="008080"/>
            <w:u w:val="single"/>
          </w:rPr>
          <w:t xml:space="preserve"> </w:t>
        </w:r>
        <w:del w:id="1652" w:author="Vibhu Bhalla-NE" w:date="2025-03-24T11:45:00Z">
          <w:r w:rsidRPr="64F2A71C" w:rsidDel="1DA8D0DE">
            <w:rPr>
              <w:rFonts w:ascii="Aptos Narrow" w:eastAsia="Aptos Narrow" w:hAnsi="Aptos Narrow" w:cs="Aptos Narrow"/>
              <w:color w:val="008080"/>
              <w:u w:val="single"/>
            </w:rPr>
            <w:delText>operates on a rule-based approach,</w:delText>
          </w:r>
        </w:del>
        <w:r w:rsidRPr="64F2A71C">
          <w:rPr>
            <w:rFonts w:ascii="Aptos Narrow" w:eastAsia="Aptos Narrow" w:hAnsi="Aptos Narrow" w:cs="Aptos Narrow"/>
            <w:color w:val="008080"/>
            <w:u w:val="single"/>
          </w:rPr>
          <w:t xml:space="preserve"> utiliz</w:t>
        </w:r>
      </w:ins>
      <w:ins w:id="1653" w:author="Vibhu Bhalla-NE" w:date="2025-03-24T11:45:00Z">
        <w:r w:rsidR="3A2D3F39" w:rsidRPr="64F2A71C">
          <w:rPr>
            <w:rFonts w:ascii="Aptos Narrow" w:eastAsia="Aptos Narrow" w:hAnsi="Aptos Narrow" w:cs="Aptos Narrow"/>
            <w:color w:val="008080"/>
            <w:u w:val="single"/>
          </w:rPr>
          <w:t xml:space="preserve">es </w:t>
        </w:r>
      </w:ins>
      <w:ins w:id="1654" w:author="Sakshi Sharma-NE" w:date="2025-03-21T15:22:00Z">
        <w:del w:id="1655" w:author="Vibhu Bhalla-NE" w:date="2025-03-24T11:45:00Z">
          <w:r w:rsidRPr="64F2A71C" w:rsidDel="1DA8D0DE">
            <w:rPr>
              <w:rFonts w:ascii="Aptos Narrow" w:eastAsia="Aptos Narrow" w:hAnsi="Aptos Narrow" w:cs="Aptos Narrow"/>
              <w:color w:val="008080"/>
              <w:u w:val="single"/>
            </w:rPr>
            <w:delText>ing</w:delText>
          </w:r>
        </w:del>
        <w:r w:rsidRPr="64F2A71C">
          <w:rPr>
            <w:rFonts w:ascii="Aptos Narrow" w:eastAsia="Aptos Narrow" w:hAnsi="Aptos Narrow" w:cs="Aptos Narrow"/>
            <w:color w:val="008080"/>
            <w:u w:val="single"/>
          </w:rPr>
          <w:t xml:space="preserve"> risk scores derived from FICO Falcon's neural network technology as model inputs.</w:t>
        </w:r>
      </w:ins>
    </w:p>
    <w:p w14:paraId="1F3C56C2" w14:textId="332DBF3F" w:rsidR="64F2A71C" w:rsidRDefault="64F2A71C" w:rsidP="64F2A71C">
      <w:pPr>
        <w:shd w:val="clear" w:color="auto" w:fill="DAEEF3" w:themeFill="accent5" w:themeFillTint="33"/>
        <w:rPr>
          <w:rFonts w:ascii="Aptos Narrow" w:hAnsi="Aptos Narrow"/>
          <w:b/>
          <w:bCs/>
        </w:rPr>
      </w:pPr>
    </w:p>
    <w:p w14:paraId="37E75012" w14:textId="04E06088" w:rsidR="008F4BCB" w:rsidRPr="0085417F" w:rsidRDefault="5BB5637D" w:rsidP="008F4BCB">
      <w:pPr>
        <w:shd w:val="clear" w:color="auto" w:fill="DAEEF3" w:themeFill="accent5" w:themeFillTint="33"/>
        <w:rPr>
          <w:rFonts w:ascii="Aptos Narrow" w:hAnsi="Aptos Narrow"/>
          <w:b/>
          <w:bCs/>
        </w:rPr>
      </w:pPr>
      <w:r w:rsidRPr="64F2A71C">
        <w:rPr>
          <w:rFonts w:ascii="Aptos Narrow" w:hAnsi="Aptos Narrow"/>
          <w:b/>
          <w:bCs/>
        </w:rPr>
        <w:t xml:space="preserve">FICO </w:t>
      </w:r>
      <w:ins w:id="1656" w:author="Vibhu Bhalla-NE" w:date="2025-03-24T11:45:00Z">
        <w:r w:rsidR="0BF908B9" w:rsidRPr="64F2A71C">
          <w:rPr>
            <w:rFonts w:ascii="Aptos Narrow" w:hAnsi="Aptos Narrow"/>
            <w:b/>
            <w:bCs/>
          </w:rPr>
          <w:t>Falcon</w:t>
        </w:r>
      </w:ins>
      <w:ins w:id="1657" w:author="Vibhu Bhalla-NE" w:date="2025-03-24T11:46:00Z">
        <w:r w:rsidR="483E82E0" w:rsidRPr="64F2A71C">
          <w:rPr>
            <w:rFonts w:ascii="Aptos Narrow" w:hAnsi="Aptos Narrow"/>
            <w:b/>
            <w:bCs/>
          </w:rPr>
          <w:t xml:space="preserve">’s </w:t>
        </w:r>
      </w:ins>
      <w:del w:id="1658" w:author="Vibhu Bhalla-NE" w:date="2025-03-24T11:46:00Z">
        <w:r w:rsidR="0085417F" w:rsidRPr="64F2A71C" w:rsidDel="5BB5637D">
          <w:rPr>
            <w:rFonts w:ascii="Aptos Narrow" w:hAnsi="Aptos Narrow"/>
            <w:b/>
            <w:bCs/>
          </w:rPr>
          <w:delText>Model</w:delText>
        </w:r>
      </w:del>
      <w:r w:rsidRPr="64F2A71C">
        <w:rPr>
          <w:rFonts w:ascii="Aptos Narrow" w:hAnsi="Aptos Narrow"/>
          <w:b/>
          <w:bCs/>
        </w:rPr>
        <w:t xml:space="preserve"> Statistical and Technical Assumptions</w:t>
      </w:r>
      <w:ins w:id="1659" w:author="Vibhu Bhalla-NE" w:date="2025-03-24T11:47:00Z">
        <w:r w:rsidR="1E79BE4E" w:rsidRPr="64F2A71C">
          <w:rPr>
            <w:rFonts w:ascii="Aptos Narrow" w:hAnsi="Aptos Narrow"/>
            <w:b/>
            <w:bCs/>
          </w:rPr>
          <w:t xml:space="preserve"> include the following:</w:t>
        </w:r>
      </w:ins>
    </w:p>
    <w:p w14:paraId="3FF78CDE" w14:textId="3CD5DEB8" w:rsidR="00973779" w:rsidRPr="00973779" w:rsidRDefault="37336101" w:rsidP="64F2A71C">
      <w:pPr>
        <w:pStyle w:val="ListParagraph"/>
        <w:numPr>
          <w:ilvl w:val="0"/>
          <w:numId w:val="2"/>
        </w:numPr>
        <w:shd w:val="clear" w:color="auto" w:fill="DAEEF3" w:themeFill="accent5" w:themeFillTint="33"/>
        <w:jc w:val="both"/>
        <w:rPr>
          <w:rFonts w:ascii="Aptos Narrow" w:hAnsi="Aptos Narrow"/>
        </w:rPr>
      </w:pPr>
      <w:r w:rsidRPr="64F2A71C">
        <w:rPr>
          <w:rFonts w:ascii="Aptos Narrow" w:hAnsi="Aptos Narrow"/>
        </w:rPr>
        <w:t>The client’s portfolio should resemble the statistics of the model development portfolio and should be carefully monitored in terms of score distribution.</w:t>
      </w:r>
    </w:p>
    <w:p w14:paraId="16E401AF" w14:textId="43BEC448" w:rsidR="008F4BCB" w:rsidRDefault="37336101" w:rsidP="64F2A71C">
      <w:pPr>
        <w:pStyle w:val="ListParagraph"/>
        <w:numPr>
          <w:ilvl w:val="0"/>
          <w:numId w:val="2"/>
        </w:numPr>
        <w:shd w:val="clear" w:color="auto" w:fill="DAEEF3" w:themeFill="accent5" w:themeFillTint="33"/>
        <w:jc w:val="both"/>
        <w:rPr>
          <w:rFonts w:ascii="Aptos Narrow" w:hAnsi="Aptos Narrow"/>
        </w:rPr>
      </w:pPr>
      <w:r w:rsidRPr="64F2A71C">
        <w:rPr>
          <w:rFonts w:ascii="Aptos Narrow" w:hAnsi="Aptos Narrow"/>
        </w:rPr>
        <w:t>In addition, any client’s portfolio should use the model only on those portfolios that meet the specifications outlined previously with respect to geography, product type, and transaction type.</w:t>
      </w:r>
    </w:p>
    <w:p w14:paraId="442152AB" w14:textId="77777777" w:rsidR="008365D4" w:rsidRDefault="008365D4" w:rsidP="00973779">
      <w:pPr>
        <w:shd w:val="clear" w:color="auto" w:fill="DAEEF3" w:themeFill="accent5" w:themeFillTint="33"/>
        <w:jc w:val="both"/>
        <w:rPr>
          <w:rFonts w:ascii="Aptos Narrow" w:hAnsi="Aptos Narrow"/>
        </w:rPr>
      </w:pPr>
    </w:p>
    <w:p w14:paraId="6FA949C8" w14:textId="5C8208AE" w:rsidR="008365D4" w:rsidRPr="003E7517" w:rsidRDefault="0085417F" w:rsidP="64F2A71C">
      <w:pPr>
        <w:shd w:val="clear" w:color="auto" w:fill="DAEEF3" w:themeFill="accent5" w:themeFillTint="33"/>
        <w:jc w:val="both"/>
        <w:rPr>
          <w:del w:id="1660" w:author="Vibhu Bhalla-NE" w:date="2025-03-24T11:37:00Z" w16du:dateUtc="2025-03-24T11:37:01Z"/>
          <w:rFonts w:ascii="Aptos Narrow" w:hAnsi="Aptos Narrow"/>
        </w:rPr>
      </w:pPr>
      <w:del w:id="1661" w:author="Vibhu Bhalla-NE" w:date="2025-03-24T11:37:00Z">
        <w:r w:rsidRPr="64F2A71C" w:rsidDel="5BB5637D">
          <w:rPr>
            <w:rFonts w:ascii="Aptos Narrow" w:hAnsi="Aptos Narrow"/>
          </w:rPr>
          <w:delText>FICO utilizes a proprietary neural net</w:delText>
        </w:r>
        <w:r w:rsidRPr="64F2A71C" w:rsidDel="4E2D8C7F">
          <w:rPr>
            <w:rFonts w:ascii="Aptos Narrow" w:hAnsi="Aptos Narrow"/>
          </w:rPr>
          <w:delText>work</w:delText>
        </w:r>
        <w:r w:rsidRPr="64F2A71C" w:rsidDel="5BB5637D">
          <w:rPr>
            <w:rFonts w:ascii="Aptos Narrow" w:hAnsi="Aptos Narrow"/>
          </w:rPr>
          <w:delText xml:space="preserve"> technology called NNET08 which is a tool utilizing back propagation and unique regularization to produce a neural net score that is refined for rare event detection such as payment card fraud.  </w:delText>
        </w:r>
      </w:del>
    </w:p>
    <w:p w14:paraId="03539592" w14:textId="70A930B3" w:rsidR="008365D4" w:rsidRPr="003E7517" w:rsidRDefault="008365D4" w:rsidP="64F2A71C">
      <w:pPr>
        <w:shd w:val="clear" w:color="auto" w:fill="DAEEF3" w:themeFill="accent5" w:themeFillTint="33"/>
        <w:jc w:val="both"/>
        <w:rPr>
          <w:rFonts w:ascii="Aptos Narrow" w:hAnsi="Aptos Narrow"/>
        </w:rPr>
      </w:pPr>
    </w:p>
    <w:p w14:paraId="4D6D3786" w14:textId="2DA42DCD" w:rsidR="008365D4" w:rsidRPr="003E7517" w:rsidRDefault="0085417F" w:rsidP="008365D4">
      <w:pPr>
        <w:shd w:val="clear" w:color="auto" w:fill="DAEEF3" w:themeFill="accent5" w:themeFillTint="33"/>
        <w:jc w:val="both"/>
        <w:rPr>
          <w:del w:id="1662" w:author="Vibhu Bhalla-NE" w:date="2025-03-24T10:58:00Z" w16du:dateUtc="2025-03-24T10:58:07Z"/>
          <w:rFonts w:ascii="Aptos Narrow" w:hAnsi="Aptos Narrow"/>
        </w:rPr>
      </w:pPr>
      <w:del w:id="1663" w:author="Vibhu Bhalla-NE" w:date="2025-03-24T10:58:00Z">
        <w:r w:rsidRPr="64F2A71C" w:rsidDel="7C6330C9">
          <w:rPr>
            <w:rFonts w:ascii="Aptos Narrow" w:hAnsi="Aptos Narrow"/>
          </w:rPr>
          <w:delText xml:space="preserve">While specific proprietary details about NNET08 are limited, general assumptions applicable to neural </w:delText>
        </w:r>
        <w:r w:rsidRPr="64F2A71C" w:rsidDel="5BB5637D">
          <w:rPr>
            <w:rFonts w:ascii="Aptos Narrow" w:hAnsi="Aptos Narrow"/>
          </w:rPr>
          <w:delText>networks</w:delText>
        </w:r>
        <w:r w:rsidRPr="64F2A71C" w:rsidDel="7C6330C9">
          <w:rPr>
            <w:rFonts w:ascii="Aptos Narrow" w:hAnsi="Aptos Narrow"/>
          </w:rPr>
          <w:delText xml:space="preserve"> include:</w:delText>
        </w:r>
      </w:del>
    </w:p>
    <w:p w14:paraId="71F7DB81" w14:textId="77777777" w:rsidR="008365D4" w:rsidRPr="003E7517" w:rsidRDefault="008365D4" w:rsidP="008365D4">
      <w:pPr>
        <w:shd w:val="clear" w:color="auto" w:fill="DAEEF3" w:themeFill="accent5" w:themeFillTint="33"/>
        <w:jc w:val="both"/>
        <w:rPr>
          <w:del w:id="1664" w:author="Vibhu Bhalla-NE" w:date="2025-03-24T10:58:00Z" w16du:dateUtc="2025-03-24T10:58:07Z"/>
          <w:rFonts w:ascii="Aptos Narrow" w:hAnsi="Aptos Narrow"/>
        </w:rPr>
      </w:pPr>
    </w:p>
    <w:p w14:paraId="4CACDD2C" w14:textId="65CA5EA5" w:rsidR="008365D4" w:rsidRPr="003E7517" w:rsidRDefault="466F58A1" w:rsidP="64F2A71C">
      <w:pPr>
        <w:pStyle w:val="ListParagraph"/>
        <w:numPr>
          <w:ilvl w:val="0"/>
          <w:numId w:val="1"/>
        </w:numPr>
        <w:shd w:val="clear" w:color="auto" w:fill="DAEEF3" w:themeFill="accent5" w:themeFillTint="33"/>
        <w:jc w:val="both"/>
        <w:rPr>
          <w:del w:id="1665" w:author="Vibhu Bhalla-NE" w:date="2025-03-24T10:58:00Z" w16du:dateUtc="2025-03-24T10:58:07Z"/>
          <w:rFonts w:ascii="Aptos Narrow" w:hAnsi="Aptos Narrow"/>
        </w:rPr>
      </w:pPr>
      <w:del w:id="1666" w:author="Vibhu Bhalla-NE" w:date="2025-03-24T10:58:00Z">
        <w:r w:rsidRPr="64F2A71C" w:rsidDel="0D6D99E3">
          <w:rPr>
            <w:rFonts w:ascii="Aptos Narrow" w:hAnsi="Aptos Narrow"/>
          </w:rPr>
          <w:delText>The</w:delText>
        </w:r>
        <w:r w:rsidRPr="64F2A71C" w:rsidDel="7C6330C9">
          <w:rPr>
            <w:rFonts w:ascii="Aptos Narrow" w:hAnsi="Aptos Narrow"/>
          </w:rPr>
          <w:delText xml:space="preserve"> input data is accurately labeled, clean, and preprocessed to remove noise and inconsistencies.</w:delText>
        </w:r>
      </w:del>
    </w:p>
    <w:p w14:paraId="1EADBDD3" w14:textId="31413AD0" w:rsidR="008365D4" w:rsidRPr="003E7517" w:rsidRDefault="1F32A39E" w:rsidP="64F2A71C">
      <w:pPr>
        <w:pStyle w:val="ListParagraph"/>
        <w:numPr>
          <w:ilvl w:val="0"/>
          <w:numId w:val="1"/>
        </w:numPr>
        <w:shd w:val="clear" w:color="auto" w:fill="DAEEF3" w:themeFill="accent5" w:themeFillTint="33"/>
        <w:jc w:val="both"/>
        <w:rPr>
          <w:del w:id="1667" w:author="Vibhu Bhalla-NE" w:date="2025-03-24T10:58:00Z" w16du:dateUtc="2025-03-24T10:58:07Z"/>
          <w:rFonts w:ascii="Aptos Narrow" w:hAnsi="Aptos Narrow"/>
        </w:rPr>
      </w:pPr>
      <w:del w:id="1668" w:author="Vibhu Bhalla-NE" w:date="2025-03-24T10:58:00Z">
        <w:r w:rsidRPr="64F2A71C" w:rsidDel="71752010">
          <w:rPr>
            <w:rFonts w:ascii="Aptos Narrow" w:hAnsi="Aptos Narrow"/>
          </w:rPr>
          <w:delText>The</w:delText>
        </w:r>
        <w:r w:rsidRPr="64F2A71C" w:rsidDel="7C6330C9">
          <w:rPr>
            <w:rFonts w:ascii="Aptos Narrow" w:hAnsi="Aptos Narrow"/>
          </w:rPr>
          <w:delText xml:space="preserve"> selected features (e.g., transaction amount, location, time) are relevant and have predictive power for </w:delText>
        </w:r>
        <w:r w:rsidRPr="64F2A71C" w:rsidDel="5BB5637D">
          <w:rPr>
            <w:rFonts w:ascii="Aptos Narrow" w:hAnsi="Aptos Narrow"/>
          </w:rPr>
          <w:delText xml:space="preserve">      </w:delText>
        </w:r>
        <w:r w:rsidRPr="64F2A71C" w:rsidDel="7C6330C9">
          <w:rPr>
            <w:rFonts w:ascii="Aptos Narrow" w:hAnsi="Aptos Narrow"/>
          </w:rPr>
          <w:delText>detecting fraudulent activities.</w:delText>
        </w:r>
      </w:del>
    </w:p>
    <w:p w14:paraId="0A57FD28" w14:textId="2778A136" w:rsidR="008365D4" w:rsidRPr="003E7517" w:rsidRDefault="1F32A39E" w:rsidP="64F2A71C">
      <w:pPr>
        <w:pStyle w:val="ListParagraph"/>
        <w:numPr>
          <w:ilvl w:val="0"/>
          <w:numId w:val="1"/>
        </w:numPr>
        <w:shd w:val="clear" w:color="auto" w:fill="DAEEF3" w:themeFill="accent5" w:themeFillTint="33"/>
        <w:jc w:val="both"/>
        <w:rPr>
          <w:del w:id="1669" w:author="Vibhu Bhalla-NE" w:date="2025-03-24T10:58:00Z" w16du:dateUtc="2025-03-24T10:58:07Z"/>
          <w:rFonts w:ascii="Aptos Narrow" w:hAnsi="Aptos Narrow"/>
        </w:rPr>
      </w:pPr>
      <w:del w:id="1670" w:author="Vibhu Bhalla-NE" w:date="2025-03-24T10:58:00Z">
        <w:r w:rsidRPr="64F2A71C" w:rsidDel="71752010">
          <w:rPr>
            <w:rFonts w:ascii="Aptos Narrow" w:hAnsi="Aptos Narrow"/>
          </w:rPr>
          <w:delText>The</w:delText>
        </w:r>
        <w:r w:rsidRPr="64F2A71C" w:rsidDel="7C6330C9">
          <w:rPr>
            <w:rFonts w:ascii="Aptos Narrow" w:hAnsi="Aptos Narrow"/>
          </w:rPr>
          <w:delText xml:space="preserve"> training data distribution is representative of the real-world scenarios the model will encounter, including the proportion of fraudulent to non-fraudulent transactions.</w:delText>
        </w:r>
      </w:del>
    </w:p>
    <w:p w14:paraId="6C978F2A" w14:textId="5A2F6FB1" w:rsidR="008365D4" w:rsidRPr="003E7517" w:rsidRDefault="22A253F2" w:rsidP="64F2A71C">
      <w:pPr>
        <w:pStyle w:val="ListParagraph"/>
        <w:numPr>
          <w:ilvl w:val="0"/>
          <w:numId w:val="1"/>
        </w:numPr>
        <w:shd w:val="clear" w:color="auto" w:fill="DAEEF3" w:themeFill="accent5" w:themeFillTint="33"/>
        <w:jc w:val="both"/>
        <w:rPr>
          <w:del w:id="1671" w:author="Vibhu Bhalla-NE" w:date="2025-03-24T10:58:00Z" w16du:dateUtc="2025-03-24T10:58:07Z"/>
          <w:rFonts w:ascii="Aptos Narrow" w:hAnsi="Aptos Narrow"/>
        </w:rPr>
      </w:pPr>
      <w:del w:id="1672" w:author="Vibhu Bhalla-NE" w:date="2025-03-24T10:58:00Z">
        <w:r w:rsidRPr="64F2A71C" w:rsidDel="78112F18">
          <w:rPr>
            <w:rFonts w:ascii="Aptos Narrow" w:hAnsi="Aptos Narrow"/>
          </w:rPr>
          <w:delText>The</w:delText>
        </w:r>
        <w:r w:rsidRPr="64F2A71C" w:rsidDel="7C6330C9">
          <w:rPr>
            <w:rFonts w:ascii="Aptos Narrow" w:hAnsi="Aptos Narrow"/>
          </w:rPr>
          <w:delText xml:space="preserve"> neural network's architecture, including the number of layers and neurons, is appropriately complex for the problem, with regularization techniques applied to prevent overfitting. </w:delText>
        </w:r>
      </w:del>
    </w:p>
    <w:p w14:paraId="0D5C41D6" w14:textId="4CCE7EFA" w:rsidR="008365D4" w:rsidRPr="003E7517" w:rsidRDefault="71921179" w:rsidP="64F2A71C">
      <w:pPr>
        <w:pStyle w:val="ListParagraph"/>
        <w:numPr>
          <w:ilvl w:val="0"/>
          <w:numId w:val="1"/>
        </w:numPr>
        <w:shd w:val="clear" w:color="auto" w:fill="DAEEF3" w:themeFill="accent5" w:themeFillTint="33"/>
        <w:jc w:val="both"/>
        <w:rPr>
          <w:del w:id="1673" w:author="Vibhu Bhalla-NE" w:date="2025-03-24T10:58:00Z" w16du:dateUtc="2025-03-24T10:58:07Z"/>
          <w:rFonts w:ascii="Aptos Narrow" w:hAnsi="Aptos Narrow"/>
        </w:rPr>
      </w:pPr>
      <w:del w:id="1674" w:author="Vibhu Bhalla-NE" w:date="2025-03-24T10:58:00Z">
        <w:r w:rsidRPr="64F2A71C" w:rsidDel="200C1710">
          <w:rPr>
            <w:rFonts w:ascii="Aptos Narrow" w:hAnsi="Aptos Narrow"/>
          </w:rPr>
          <w:delText>The</w:delText>
        </w:r>
        <w:r w:rsidRPr="64F2A71C" w:rsidDel="7C6330C9">
          <w:rPr>
            <w:rFonts w:ascii="Aptos Narrow" w:hAnsi="Aptos Narrow"/>
          </w:rPr>
          <w:delText xml:space="preserve"> training process is stable, with appropriate learning rates and convergence criteria, ensuring the model reaches an optimal solution. </w:delText>
        </w:r>
      </w:del>
    </w:p>
    <w:p w14:paraId="275660B9" w14:textId="6EF0F2C7" w:rsidR="008365D4" w:rsidRDefault="791ABE2D" w:rsidP="64F2A71C">
      <w:pPr>
        <w:pStyle w:val="ListParagraph"/>
        <w:numPr>
          <w:ilvl w:val="0"/>
          <w:numId w:val="1"/>
        </w:numPr>
        <w:shd w:val="clear" w:color="auto" w:fill="DAEEF3" w:themeFill="accent5" w:themeFillTint="33"/>
        <w:jc w:val="both"/>
        <w:rPr>
          <w:del w:id="1675" w:author="Vibhu Bhalla-NE" w:date="2025-03-24T10:58:00Z" w16du:dateUtc="2025-03-24T10:58:07Z"/>
          <w:rFonts w:ascii="Aptos Narrow" w:hAnsi="Aptos Narrow"/>
        </w:rPr>
      </w:pPr>
      <w:del w:id="1676" w:author="Vibhu Bhalla-NE" w:date="2025-03-24T10:58:00Z">
        <w:r w:rsidRPr="64F2A71C" w:rsidDel="49103756">
          <w:rPr>
            <w:rFonts w:ascii="Aptos Narrow" w:hAnsi="Aptos Narrow"/>
          </w:rPr>
          <w:delText>The</w:delText>
        </w:r>
        <w:r w:rsidRPr="64F2A71C" w:rsidDel="7C6330C9">
          <w:rPr>
            <w:rFonts w:ascii="Aptos Narrow" w:hAnsi="Aptos Narrow"/>
          </w:rPr>
          <w:delText xml:space="preserve"> model's outputs are interpretable, and certain features exhibit monotonic relationships with the </w:delText>
        </w:r>
        <w:r w:rsidRPr="64F2A71C" w:rsidDel="7BE5EE56">
          <w:rPr>
            <w:rFonts w:ascii="Aptos Narrow" w:hAnsi="Aptos Narrow"/>
          </w:rPr>
          <w:delText>predicted</w:delText>
        </w:r>
        <w:r w:rsidRPr="64F2A71C" w:rsidDel="7C6330C9">
          <w:rPr>
            <w:rFonts w:ascii="Aptos Narrow" w:hAnsi="Aptos Narrow"/>
          </w:rPr>
          <w:delText xml:space="preserve"> outcome, enhancing trust and compliance with regulatory standards. </w:delText>
        </w:r>
      </w:del>
    </w:p>
    <w:p w14:paraId="37C9529A" w14:textId="77777777" w:rsidR="00973779" w:rsidRDefault="00973779" w:rsidP="00973779">
      <w:pPr>
        <w:shd w:val="clear" w:color="auto" w:fill="DAEEF3" w:themeFill="accent5" w:themeFillTint="33"/>
        <w:rPr>
          <w:rFonts w:ascii="Aptos Narrow" w:hAnsi="Aptos Narrow"/>
        </w:rPr>
      </w:pPr>
    </w:p>
    <w:bookmarkEnd w:id="1642"/>
    <w:p w14:paraId="4172BD08" w14:textId="77777777" w:rsidR="008F4BCB" w:rsidRDefault="008F4BCB" w:rsidP="008F4BCB"/>
    <w:p w14:paraId="69CAA2A3" w14:textId="77777777" w:rsidR="000C258D" w:rsidRDefault="008F4BCB" w:rsidP="007C0CA1">
      <w:pPr>
        <w:pStyle w:val="Heading3"/>
      </w:pPr>
      <w:bookmarkStart w:id="1677" w:name="_Toc193800932"/>
      <w:r>
        <w:t xml:space="preserve">Model </w:t>
      </w:r>
      <w:r w:rsidR="00B47A26">
        <w:t xml:space="preserve">Performance / </w:t>
      </w:r>
      <w:r>
        <w:t>Fit Testing</w:t>
      </w:r>
      <w:bookmarkEnd w:id="1677"/>
    </w:p>
    <w:p w14:paraId="1DCE330A" w14:textId="77777777" w:rsidR="008F4BCB" w:rsidRDefault="008F4BCB" w:rsidP="008F4BCB">
      <w:pPr>
        <w:rPr>
          <w:rStyle w:val="SubtleEmphasis"/>
        </w:rPr>
      </w:pPr>
      <w:r>
        <w:rPr>
          <w:rStyle w:val="SubtleEmphasis"/>
        </w:rPr>
        <w:t xml:space="preserve">Provide testing of model </w:t>
      </w:r>
      <w:r w:rsidR="001234DC">
        <w:rPr>
          <w:rStyle w:val="SubtleEmphasis"/>
        </w:rPr>
        <w:t xml:space="preserve">performance / </w:t>
      </w:r>
      <w:r>
        <w:rPr>
          <w:rStyle w:val="SubtleEmphasis"/>
        </w:rPr>
        <w:t xml:space="preserve">fit on the estimation and hold-out samples, including calculations of relative and absolute model errors for different population/product/portfolio risk segments and time periods. For some models, their fit can be evaluated using various additional statistical metrics and analytical techniques. This includes, for example: the K-S test, ROC curves (and AUC/Gini coefficient and similar measures of discriminatory power), lift charts, </w:t>
      </w:r>
      <w:r w:rsidR="001234DC">
        <w:rPr>
          <w:rStyle w:val="SubtleEmphasis"/>
        </w:rPr>
        <w:t xml:space="preserve">Precision/Recall, F1 score, </w:t>
      </w:r>
      <w:r>
        <w:rPr>
          <w:rStyle w:val="SubtleEmphasis"/>
        </w:rPr>
        <w:t>risk profiling, etc.</w:t>
      </w:r>
    </w:p>
    <w:p w14:paraId="0A88C8B9" w14:textId="77777777" w:rsidR="008F4BCB" w:rsidRDefault="008F4BCB" w:rsidP="008F4BCB">
      <w:pPr>
        <w:rPr>
          <w:rStyle w:val="IntenseEmphasis"/>
        </w:rPr>
      </w:pPr>
    </w:p>
    <w:p w14:paraId="3C891CA0" w14:textId="77777777" w:rsidR="001234DC" w:rsidRDefault="001234DC" w:rsidP="001234DC">
      <w:pPr>
        <w:rPr>
          <w:rStyle w:val="SubtleEmphasis"/>
        </w:rPr>
      </w:pPr>
      <w:r>
        <w:rPr>
          <w:rStyle w:val="SubtleEmphasis"/>
          <w:u w:val="single"/>
        </w:rPr>
        <w:t>For vendor models</w:t>
      </w:r>
      <w:r>
        <w:rPr>
          <w:rStyle w:val="SubtleEmphasis"/>
        </w:rPr>
        <w:t xml:space="preserve">, include the model owner’s assessment of the model performance/fit testing results provided by vendor (based on vendor’s data) and any associated risks. In addition, include testing results on the Company’s internal data (or explain why it is not feasible). </w:t>
      </w:r>
    </w:p>
    <w:p w14:paraId="731C0189" w14:textId="77777777" w:rsidR="0085417F" w:rsidRDefault="0085417F" w:rsidP="001234DC">
      <w:pPr>
        <w:rPr>
          <w:rStyle w:val="SubtleEmphasis"/>
        </w:rPr>
      </w:pPr>
    </w:p>
    <w:p w14:paraId="1473D5B1" w14:textId="77777777" w:rsidR="0085417F" w:rsidRDefault="5BB5637D" w:rsidP="0085417F">
      <w:pPr>
        <w:shd w:val="clear" w:color="auto" w:fill="DAEEF3" w:themeFill="accent5" w:themeFillTint="33"/>
        <w:rPr>
          <w:rFonts w:ascii="Aptos Narrow" w:hAnsi="Aptos Narrow"/>
        </w:rPr>
      </w:pPr>
      <w:r w:rsidRPr="64F2A71C">
        <w:rPr>
          <w:rFonts w:ascii="Aptos Narrow" w:hAnsi="Aptos Narrow"/>
        </w:rPr>
        <w:t xml:space="preserve">Model Owner:  </w:t>
      </w:r>
    </w:p>
    <w:p w14:paraId="7E0CEDAC" w14:textId="6D3B1FFD" w:rsidR="5ED240E9" w:rsidRDefault="5ED240E9" w:rsidP="64F2A71C">
      <w:pPr>
        <w:shd w:val="clear" w:color="auto" w:fill="DAEEF3" w:themeFill="accent5" w:themeFillTint="33"/>
        <w:rPr>
          <w:ins w:id="1678" w:author="Vibhu Bhalla-NE" w:date="2025-03-24T12:18:00Z" w16du:dateUtc="2025-03-24T12:18:09Z"/>
          <w:rFonts w:ascii="Aptos Narrow" w:hAnsi="Aptos Narrow"/>
        </w:rPr>
      </w:pPr>
      <w:ins w:id="1679" w:author="Vibhu Bhalla-NE" w:date="2025-03-24T12:25:00Z">
        <w:r w:rsidRPr="64F2A71C">
          <w:rPr>
            <w:rFonts w:ascii="Aptos Narrow" w:hAnsi="Aptos Narrow"/>
          </w:rPr>
          <w:t xml:space="preserve">Due to </w:t>
        </w:r>
      </w:ins>
      <w:ins w:id="1680" w:author="Vibhu Bhalla-NE" w:date="2025-03-24T12:27:00Z">
        <w:r w:rsidR="5C253205" w:rsidRPr="64F2A71C">
          <w:rPr>
            <w:rFonts w:ascii="Aptos Narrow" w:hAnsi="Aptos Narrow"/>
          </w:rPr>
          <w:t>insufficient</w:t>
        </w:r>
      </w:ins>
      <w:ins w:id="1681" w:author="Vibhu Bhalla-NE" w:date="2025-03-24T12:25:00Z">
        <w:r w:rsidRPr="64F2A71C">
          <w:rPr>
            <w:rFonts w:ascii="Aptos Narrow" w:hAnsi="Aptos Narrow"/>
          </w:rPr>
          <w:t xml:space="preserve"> data for comprehensive evaluation, we are unable to fully address this section. H</w:t>
        </w:r>
      </w:ins>
      <w:ins w:id="1682" w:author="Vibhu Bhalla-NE" w:date="2025-03-24T12:27:00Z">
        <w:r w:rsidR="145AEF87" w:rsidRPr="64F2A71C">
          <w:rPr>
            <w:rFonts w:ascii="Aptos Narrow" w:hAnsi="Aptos Narrow"/>
          </w:rPr>
          <w:t xml:space="preserve">owever, the model primarily relies on FICO Falcon’s </w:t>
        </w:r>
      </w:ins>
      <w:ins w:id="1683" w:author="Vibhu Bhalla-NE" w:date="2025-03-24T12:28:00Z">
        <w:r w:rsidR="145AEF87" w:rsidRPr="64F2A71C">
          <w:rPr>
            <w:rFonts w:ascii="Aptos Narrow" w:hAnsi="Aptos Narrow"/>
          </w:rPr>
          <w:t>transaction scoring capabilities, which should be considered in assessing its performance and fit testing. Relevant</w:t>
        </w:r>
        <w:r w:rsidR="7476E0E0" w:rsidRPr="64F2A71C">
          <w:rPr>
            <w:rFonts w:ascii="Aptos Narrow" w:hAnsi="Aptos Narrow"/>
          </w:rPr>
          <w:t xml:space="preserve"> information on FICO Falcon is provided below.</w:t>
        </w:r>
      </w:ins>
    </w:p>
    <w:p w14:paraId="637B09EB" w14:textId="4373BE6D" w:rsidR="64F2A71C" w:rsidRDefault="64F2A71C" w:rsidP="64F2A71C">
      <w:pPr>
        <w:shd w:val="clear" w:color="auto" w:fill="DAEEF3" w:themeFill="accent5" w:themeFillTint="33"/>
        <w:rPr>
          <w:rFonts w:ascii="Aptos Narrow" w:hAnsi="Aptos Narrow"/>
        </w:rPr>
      </w:pPr>
    </w:p>
    <w:p w14:paraId="3AD99096" w14:textId="77777777" w:rsidR="0085417F" w:rsidRDefault="003E7517" w:rsidP="0085417F">
      <w:pPr>
        <w:shd w:val="clear" w:color="auto" w:fill="DAEEF3" w:themeFill="accent5" w:themeFillTint="33"/>
        <w:rPr>
          <w:rFonts w:ascii="Aptos Narrow" w:hAnsi="Aptos Narrow"/>
        </w:rPr>
      </w:pPr>
      <w:r w:rsidRPr="003E7517">
        <w:rPr>
          <w:rFonts w:ascii="Aptos Narrow" w:hAnsi="Aptos Narrow"/>
        </w:rPr>
        <w:t>A model is considered to perform well when it achieves high ADR and RTVDR while keeping false positives at an acceptable level.</w:t>
      </w:r>
    </w:p>
    <w:p w14:paraId="478CA78E" w14:textId="77777777" w:rsidR="003E7517" w:rsidRDefault="003E7517" w:rsidP="0085417F">
      <w:pPr>
        <w:shd w:val="clear" w:color="auto" w:fill="DAEEF3" w:themeFill="accent5" w:themeFillTint="33"/>
        <w:rPr>
          <w:rFonts w:ascii="Aptos Narrow" w:hAnsi="Aptos Narrow"/>
        </w:rPr>
      </w:pPr>
    </w:p>
    <w:p w14:paraId="7A04BCFD" w14:textId="77777777" w:rsidR="003E7517" w:rsidRDefault="003E7517" w:rsidP="003E7517">
      <w:pPr>
        <w:shd w:val="clear" w:color="auto" w:fill="DAEEF3" w:themeFill="accent5" w:themeFillTint="33"/>
        <w:jc w:val="both"/>
        <w:rPr>
          <w:del w:id="1684" w:author="Sakshi Sharma-NE" w:date="2025-03-21T15:32:00Z" w16du:dateUtc="2025-03-21T15:32:46Z"/>
          <w:rFonts w:ascii="Aptos Narrow" w:hAnsi="Aptos Narrow"/>
        </w:rPr>
      </w:pPr>
      <w:del w:id="1685" w:author="Sakshi Sharma-NE" w:date="2025-03-21T15:32:00Z">
        <w:r w:rsidRPr="64F2A71C" w:rsidDel="0738B6AA">
          <w:rPr>
            <w:rFonts w:ascii="Aptos Narrow" w:hAnsi="Aptos Narrow"/>
          </w:rPr>
          <w:delText>Account Detection Rate (ADR) and Real-Time Value Detection Rate (RTVDR) measure a model’s success in identifying fraud. ADR is the percentage of fraudulent accounts that a model scores above the threshold. RTVDR is the percentage of fraudulently charged money that is saved through use of a model; it is calculated assuming that transactions are reviewed in real time (as they occur).</w:delText>
        </w:r>
      </w:del>
    </w:p>
    <w:p w14:paraId="22D31DEA" w14:textId="77777777" w:rsidR="003E7517" w:rsidRDefault="003E7517" w:rsidP="0085417F">
      <w:pPr>
        <w:shd w:val="clear" w:color="auto" w:fill="DAEEF3" w:themeFill="accent5" w:themeFillTint="33"/>
        <w:rPr>
          <w:rFonts w:ascii="Aptos Narrow" w:hAnsi="Aptos Narrow"/>
        </w:rPr>
      </w:pPr>
    </w:p>
    <w:p w14:paraId="182F51FB" w14:textId="77777777" w:rsidR="00B96C01" w:rsidRDefault="00B96C01" w:rsidP="00EC288A">
      <w:pPr>
        <w:shd w:val="clear" w:color="auto" w:fill="DAEEF3" w:themeFill="accent5" w:themeFillTint="33"/>
        <w:jc w:val="both"/>
        <w:rPr>
          <w:rFonts w:ascii="Aptos Narrow" w:hAnsi="Aptos Narrow"/>
        </w:rPr>
      </w:pPr>
      <w:r w:rsidRPr="00B96C01">
        <w:rPr>
          <w:rFonts w:ascii="Aptos Narrow" w:hAnsi="Aptos Narrow"/>
        </w:rPr>
        <w:t>The Falcon United States Credit 29.0 model offers better account detection rates and real-time value detection rates than the Falcon United States Credit 28.0 model, indicating that it finds more credit-card frauds and finds them faster.</w:t>
      </w:r>
    </w:p>
    <w:p w14:paraId="6A68D7F5" w14:textId="77777777" w:rsidR="00B96C01" w:rsidRDefault="00B96C01" w:rsidP="00EC288A">
      <w:pPr>
        <w:shd w:val="clear" w:color="auto" w:fill="DAEEF3" w:themeFill="accent5" w:themeFillTint="33"/>
        <w:jc w:val="both"/>
        <w:rPr>
          <w:rFonts w:ascii="Aptos Narrow" w:hAnsi="Aptos Narrow"/>
        </w:rPr>
      </w:pPr>
    </w:p>
    <w:p w14:paraId="5331C0AC" w14:textId="77777777" w:rsidR="00B96C01" w:rsidRDefault="00B96C01" w:rsidP="00B96C01">
      <w:pPr>
        <w:shd w:val="clear" w:color="auto" w:fill="DAEEF3" w:themeFill="accent5" w:themeFillTint="33"/>
        <w:jc w:val="both"/>
        <w:rPr>
          <w:rFonts w:ascii="Aptos Narrow" w:hAnsi="Aptos Narrow"/>
        </w:rPr>
      </w:pPr>
      <w:r w:rsidRPr="00B96C01">
        <w:rPr>
          <w:rFonts w:ascii="Aptos Narrow" w:hAnsi="Aptos Narrow"/>
        </w:rPr>
        <w:t>The following figures show ADR and RTVDR versus Percent Non-Fraud for the FFM US Credit 29.0 model and the FFM US Credit 28.0 model. The FFM US Credit 29.0 model provides better detection rates at all false-positive rates.</w:t>
      </w:r>
    </w:p>
    <w:p w14:paraId="36B96B30" w14:textId="77777777" w:rsidR="00B96C01" w:rsidRDefault="00B96C01" w:rsidP="00EC288A">
      <w:pPr>
        <w:shd w:val="clear" w:color="auto" w:fill="DAEEF3" w:themeFill="accent5" w:themeFillTint="33"/>
        <w:jc w:val="both"/>
        <w:rPr>
          <w:rFonts w:ascii="Aptos Narrow" w:hAnsi="Aptos Narrow"/>
        </w:rPr>
      </w:pPr>
    </w:p>
    <w:p w14:paraId="0251EF13" w14:textId="77777777" w:rsidR="00B96C01" w:rsidRDefault="6B06D6BD" w:rsidP="64F2A71C">
      <w:pPr>
        <w:shd w:val="clear" w:color="auto" w:fill="DAEEF3" w:themeFill="accent5" w:themeFillTint="33"/>
        <w:jc w:val="center"/>
        <w:rPr>
          <w:rFonts w:ascii="Aptos Narrow" w:hAnsi="Aptos Narrow"/>
        </w:rPr>
      </w:pPr>
      <w:r w:rsidRPr="64F2A71C">
        <w:rPr>
          <w:rFonts w:ascii="Aptos Narrow" w:hAnsi="Aptos Narrow"/>
        </w:rPr>
        <w:lastRenderedPageBreak/>
        <w:t xml:space="preserve">                  </w:t>
      </w:r>
      <w:r w:rsidR="4A7A6BB9">
        <w:rPr>
          <w:noProof/>
        </w:rPr>
        <w:drawing>
          <wp:inline distT="0" distB="0" distL="0" distR="0" wp14:anchorId="46E144BC" wp14:editId="677F491C">
            <wp:extent cx="4724398" cy="291465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4724398" cy="2914650"/>
                    </a:xfrm>
                    <a:prstGeom prst="rect">
                      <a:avLst/>
                    </a:prstGeom>
                  </pic:spPr>
                </pic:pic>
              </a:graphicData>
            </a:graphic>
          </wp:inline>
        </w:drawing>
      </w:r>
    </w:p>
    <w:p w14:paraId="1C4D6F31" w14:textId="77777777" w:rsidR="00B96C01" w:rsidRDefault="00B96C01" w:rsidP="00EC288A">
      <w:pPr>
        <w:shd w:val="clear" w:color="auto" w:fill="DAEEF3" w:themeFill="accent5" w:themeFillTint="33"/>
        <w:jc w:val="both"/>
        <w:rPr>
          <w:rFonts w:ascii="Aptos Narrow" w:hAnsi="Aptos Narrow"/>
        </w:rPr>
      </w:pPr>
    </w:p>
    <w:p w14:paraId="61AF629F" w14:textId="77777777" w:rsidR="00B96C01" w:rsidRDefault="00B96C01" w:rsidP="00EC288A">
      <w:pPr>
        <w:shd w:val="clear" w:color="auto" w:fill="DAEEF3" w:themeFill="accent5" w:themeFillTint="33"/>
        <w:jc w:val="both"/>
        <w:rPr>
          <w:rFonts w:ascii="Aptos Narrow" w:hAnsi="Aptos Narrow"/>
        </w:rPr>
      </w:pPr>
    </w:p>
    <w:p w14:paraId="20676AF8" w14:textId="77777777" w:rsidR="00B96C01" w:rsidRDefault="6B06D6BD" w:rsidP="64F2A71C">
      <w:pPr>
        <w:shd w:val="clear" w:color="auto" w:fill="DAEEF3" w:themeFill="accent5" w:themeFillTint="33"/>
        <w:jc w:val="center"/>
        <w:rPr>
          <w:rFonts w:ascii="Aptos Narrow" w:hAnsi="Aptos Narrow"/>
        </w:rPr>
      </w:pPr>
      <w:r w:rsidRPr="64F2A71C">
        <w:rPr>
          <w:rFonts w:ascii="Aptos Narrow" w:hAnsi="Aptos Narrow"/>
        </w:rPr>
        <w:t xml:space="preserve">                 </w:t>
      </w:r>
      <w:r w:rsidR="4A7A6BB9">
        <w:rPr>
          <w:noProof/>
        </w:rPr>
        <w:drawing>
          <wp:inline distT="0" distB="0" distL="0" distR="0" wp14:anchorId="3F3241F1" wp14:editId="2FE475B1">
            <wp:extent cx="4800600" cy="280987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4800600" cy="2809875"/>
                    </a:xfrm>
                    <a:prstGeom prst="rect">
                      <a:avLst/>
                    </a:prstGeom>
                  </pic:spPr>
                </pic:pic>
              </a:graphicData>
            </a:graphic>
          </wp:inline>
        </w:drawing>
      </w:r>
    </w:p>
    <w:p w14:paraId="3A7F7393" w14:textId="77777777" w:rsidR="00B96C01" w:rsidRDefault="00B96C01" w:rsidP="00EC288A">
      <w:pPr>
        <w:shd w:val="clear" w:color="auto" w:fill="DAEEF3" w:themeFill="accent5" w:themeFillTint="33"/>
        <w:jc w:val="both"/>
        <w:rPr>
          <w:rFonts w:ascii="Aptos Narrow" w:hAnsi="Aptos Narrow"/>
        </w:rPr>
      </w:pPr>
    </w:p>
    <w:p w14:paraId="4681B32E" w14:textId="77777777" w:rsidR="00BA1A67" w:rsidRDefault="00BA1A67" w:rsidP="00BA1A67">
      <w:pPr>
        <w:shd w:val="clear" w:color="auto" w:fill="DAEEF3" w:themeFill="accent5" w:themeFillTint="33"/>
        <w:jc w:val="both"/>
        <w:rPr>
          <w:rFonts w:ascii="Aptos Narrow" w:hAnsi="Aptos Narrow"/>
        </w:rPr>
      </w:pPr>
      <w:r w:rsidRPr="00BA1A67">
        <w:rPr>
          <w:rFonts w:ascii="Aptos Narrow" w:hAnsi="Aptos Narrow"/>
        </w:rPr>
        <w:t xml:space="preserve">The Falcon United States Debit 26.0 model offers better account detection rates and </w:t>
      </w:r>
      <w:r w:rsidR="009B6EDC" w:rsidRPr="00BA1A67">
        <w:rPr>
          <w:rFonts w:ascii="Aptos Narrow" w:hAnsi="Aptos Narrow"/>
        </w:rPr>
        <w:t>real time</w:t>
      </w:r>
      <w:r>
        <w:rPr>
          <w:rFonts w:ascii="Aptos Narrow" w:hAnsi="Aptos Narrow"/>
        </w:rPr>
        <w:t xml:space="preserve"> </w:t>
      </w:r>
      <w:r w:rsidRPr="00BA1A67">
        <w:rPr>
          <w:rFonts w:ascii="Aptos Narrow" w:hAnsi="Aptos Narrow"/>
        </w:rPr>
        <w:t>value detection rates than the Falcon United States Debit 25.0 model, indicating that it</w:t>
      </w:r>
      <w:r>
        <w:rPr>
          <w:rFonts w:ascii="Aptos Narrow" w:hAnsi="Aptos Narrow"/>
        </w:rPr>
        <w:t xml:space="preserve"> </w:t>
      </w:r>
      <w:r w:rsidRPr="00BA1A67">
        <w:rPr>
          <w:rFonts w:ascii="Aptos Narrow" w:hAnsi="Aptos Narrow"/>
        </w:rPr>
        <w:t>finds more debit-card frauds and finds them faster.</w:t>
      </w:r>
    </w:p>
    <w:p w14:paraId="78C3D150" w14:textId="77777777" w:rsidR="00BA1A67" w:rsidRDefault="00BA1A67" w:rsidP="00BA1A67">
      <w:pPr>
        <w:shd w:val="clear" w:color="auto" w:fill="DAEEF3" w:themeFill="accent5" w:themeFillTint="33"/>
        <w:rPr>
          <w:rFonts w:ascii="Aptos Narrow" w:hAnsi="Aptos Narrow"/>
        </w:rPr>
      </w:pPr>
    </w:p>
    <w:p w14:paraId="0B41CF98" w14:textId="77777777" w:rsidR="00BA1A67" w:rsidRDefault="00906380" w:rsidP="00BA1A67">
      <w:pPr>
        <w:shd w:val="clear" w:color="auto" w:fill="DAEEF3" w:themeFill="accent5" w:themeFillTint="33"/>
        <w:rPr>
          <w:rFonts w:ascii="Aptos Narrow" w:hAnsi="Aptos Narrow"/>
        </w:rPr>
      </w:pPr>
      <w:r>
        <w:rPr>
          <w:rFonts w:ascii="Aptos Narrow" w:hAnsi="Aptos Narrow"/>
        </w:rPr>
        <w:lastRenderedPageBreak/>
        <w:t xml:space="preserve">                          </w:t>
      </w:r>
      <w:r w:rsidR="00BA1A67">
        <w:rPr>
          <w:rFonts w:ascii="Aptos Narrow" w:hAnsi="Aptos Narrow"/>
        </w:rPr>
        <w:t xml:space="preserve"> </w:t>
      </w:r>
      <w:r w:rsidR="00F5462C" w:rsidRPr="00A5093F">
        <w:rPr>
          <w:noProof/>
        </w:rPr>
        <w:drawing>
          <wp:inline distT="0" distB="0" distL="0" distR="0" wp14:anchorId="7926C4CE" wp14:editId="5F59143C">
            <wp:extent cx="4448175" cy="25527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8175" cy="2552700"/>
                    </a:xfrm>
                    <a:prstGeom prst="rect">
                      <a:avLst/>
                    </a:prstGeom>
                    <a:noFill/>
                    <a:ln>
                      <a:noFill/>
                    </a:ln>
                  </pic:spPr>
                </pic:pic>
              </a:graphicData>
            </a:graphic>
          </wp:inline>
        </w:drawing>
      </w:r>
      <w:r w:rsidR="00BA1A67">
        <w:rPr>
          <w:rFonts w:ascii="Aptos Narrow" w:hAnsi="Aptos Narrow"/>
        </w:rPr>
        <w:t xml:space="preserve">     </w:t>
      </w:r>
    </w:p>
    <w:p w14:paraId="76C5B27D" w14:textId="77777777" w:rsidR="00906380" w:rsidRDefault="00906380" w:rsidP="00BA1A67">
      <w:pPr>
        <w:shd w:val="clear" w:color="auto" w:fill="DAEEF3" w:themeFill="accent5" w:themeFillTint="33"/>
        <w:rPr>
          <w:rFonts w:ascii="Aptos Narrow" w:hAnsi="Aptos Narrow"/>
        </w:rPr>
      </w:pPr>
    </w:p>
    <w:p w14:paraId="195D4F10" w14:textId="77777777" w:rsidR="00906380" w:rsidRDefault="00906380" w:rsidP="00BA1A67">
      <w:pPr>
        <w:shd w:val="clear" w:color="auto" w:fill="DAEEF3" w:themeFill="accent5" w:themeFillTint="33"/>
        <w:rPr>
          <w:rFonts w:ascii="Aptos Narrow" w:hAnsi="Aptos Narrow"/>
        </w:rPr>
      </w:pPr>
      <w:r>
        <w:rPr>
          <w:rFonts w:ascii="Aptos Narrow" w:hAnsi="Aptos Narrow"/>
        </w:rPr>
        <w:t xml:space="preserve">                       </w:t>
      </w:r>
      <w:r w:rsidR="00F5462C" w:rsidRPr="00A5093F">
        <w:rPr>
          <w:noProof/>
        </w:rPr>
        <w:drawing>
          <wp:inline distT="0" distB="0" distL="0" distR="0" wp14:anchorId="776A364F" wp14:editId="40B25FD9">
            <wp:extent cx="4648200" cy="280035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8200" cy="2800350"/>
                    </a:xfrm>
                    <a:prstGeom prst="rect">
                      <a:avLst/>
                    </a:prstGeom>
                    <a:noFill/>
                    <a:ln>
                      <a:noFill/>
                    </a:ln>
                  </pic:spPr>
                </pic:pic>
              </a:graphicData>
            </a:graphic>
          </wp:inline>
        </w:drawing>
      </w:r>
    </w:p>
    <w:p w14:paraId="2BAED0C9" w14:textId="77777777" w:rsidR="00BA1A67" w:rsidRDefault="00BA1A67" w:rsidP="005B4A41">
      <w:pPr>
        <w:shd w:val="clear" w:color="auto" w:fill="DAEEF3" w:themeFill="accent5" w:themeFillTint="33"/>
        <w:jc w:val="both"/>
        <w:rPr>
          <w:rFonts w:ascii="Aptos Narrow" w:hAnsi="Aptos Narrow"/>
        </w:rPr>
      </w:pPr>
    </w:p>
    <w:p w14:paraId="6C8C7CCB" w14:textId="77777777" w:rsidR="00BA1A67" w:rsidRDefault="00BA1A67" w:rsidP="005B4A41">
      <w:pPr>
        <w:shd w:val="clear" w:color="auto" w:fill="DAEEF3" w:themeFill="accent5" w:themeFillTint="33"/>
        <w:rPr>
          <w:del w:id="1686" w:author="Sakshi Sharma-NE" w:date="2025-03-21T15:34:00Z" w16du:dateUtc="2025-03-21T15:34:20Z"/>
          <w:rFonts w:ascii="Aptos Narrow" w:hAnsi="Aptos Narrow"/>
        </w:rPr>
      </w:pPr>
      <w:del w:id="1687" w:author="Sakshi Sharma-NE" w:date="2025-03-21T15:34:00Z">
        <w:r w:rsidRPr="64F2A71C" w:rsidDel="1CD70847">
          <w:rPr>
            <w:rFonts w:ascii="Aptos Narrow" w:hAnsi="Aptos Narrow"/>
          </w:rPr>
          <w:delText>Refer to</w:delText>
        </w:r>
        <w:r w:rsidRPr="64F2A71C" w:rsidDel="1CD70847">
          <w:rPr>
            <w:rFonts w:ascii="Aptos Narrow" w:hAnsi="Aptos Narrow"/>
            <w:b/>
            <w:bCs/>
          </w:rPr>
          <w:delText xml:space="preserve"> “MR_FFM_FP_USDebit26.0_SigPIN_GIP_AA_Falcon6x” </w:delText>
        </w:r>
        <w:r w:rsidRPr="64F2A71C" w:rsidDel="461D7E2F">
          <w:rPr>
            <w:rFonts w:ascii="Aptos Narrow" w:hAnsi="Aptos Narrow"/>
            <w:b/>
            <w:bCs/>
          </w:rPr>
          <w:delText>and ““MR_FFM_FP_US_Credit29.0_Falcon6.x”</w:delText>
        </w:r>
        <w:r w:rsidRPr="64F2A71C" w:rsidDel="461D7E2F">
          <w:rPr>
            <w:rFonts w:ascii="Aptos Narrow" w:hAnsi="Aptos Narrow"/>
          </w:rPr>
          <w:delText xml:space="preserve"> for</w:delText>
        </w:r>
        <w:r w:rsidRPr="64F2A71C" w:rsidDel="1CD70847">
          <w:rPr>
            <w:rFonts w:ascii="Aptos Narrow" w:hAnsi="Aptos Narrow"/>
          </w:rPr>
          <w:delText xml:space="preserve"> additional details.</w:delText>
        </w:r>
      </w:del>
    </w:p>
    <w:p w14:paraId="649C666A" w14:textId="77777777" w:rsidR="00BA1A67" w:rsidRDefault="00BA1A67" w:rsidP="00BA1A67">
      <w:pPr>
        <w:shd w:val="clear" w:color="auto" w:fill="DAEEF3" w:themeFill="accent5" w:themeFillTint="33"/>
        <w:rPr>
          <w:rFonts w:ascii="Aptos Narrow" w:hAnsi="Aptos Narrow"/>
        </w:rPr>
      </w:pPr>
    </w:p>
    <w:p w14:paraId="5F11D549" w14:textId="77777777" w:rsidR="00BA1A67" w:rsidRDefault="00BA1A67" w:rsidP="008F4BCB">
      <w:pPr>
        <w:rPr>
          <w:rStyle w:val="IntenseEmphasis"/>
        </w:rPr>
      </w:pPr>
    </w:p>
    <w:p w14:paraId="4A30371F" w14:textId="77777777" w:rsidR="001234DC" w:rsidRPr="001234DC" w:rsidRDefault="001234DC" w:rsidP="007C0CA1">
      <w:pPr>
        <w:pStyle w:val="Heading1"/>
        <w:rPr>
          <w:rStyle w:val="IntenseEmphasis"/>
          <w:b/>
          <w:bCs/>
          <w:vanish/>
        </w:rPr>
      </w:pPr>
      <w:bookmarkStart w:id="1688" w:name="_Toc163134446"/>
      <w:bookmarkStart w:id="1689" w:name="_Toc163136750"/>
      <w:bookmarkStart w:id="1690" w:name="_Toc163230517"/>
      <w:bookmarkStart w:id="1691" w:name="_Toc192062702"/>
      <w:bookmarkStart w:id="1692" w:name="_Toc193800933"/>
      <w:bookmarkEnd w:id="1688"/>
      <w:bookmarkEnd w:id="1689"/>
      <w:bookmarkEnd w:id="1690"/>
      <w:bookmarkEnd w:id="1691"/>
      <w:bookmarkEnd w:id="1692"/>
    </w:p>
    <w:p w14:paraId="36BF85CA" w14:textId="77777777" w:rsidR="001234DC" w:rsidRPr="001234DC" w:rsidRDefault="001234DC" w:rsidP="007C0CA1">
      <w:pPr>
        <w:pStyle w:val="Heading2"/>
        <w:rPr>
          <w:rStyle w:val="IntenseEmphasis"/>
          <w:b/>
          <w:bCs/>
          <w:vanish/>
        </w:rPr>
      </w:pPr>
      <w:bookmarkStart w:id="1693" w:name="_Toc163134447"/>
      <w:bookmarkStart w:id="1694" w:name="_Toc163136751"/>
      <w:bookmarkStart w:id="1695" w:name="_Toc163230518"/>
      <w:bookmarkStart w:id="1696" w:name="_Toc192062703"/>
      <w:bookmarkStart w:id="1697" w:name="_Toc193800934"/>
      <w:bookmarkEnd w:id="1693"/>
      <w:bookmarkEnd w:id="1694"/>
      <w:bookmarkEnd w:id="1695"/>
      <w:bookmarkEnd w:id="1696"/>
      <w:bookmarkEnd w:id="1697"/>
    </w:p>
    <w:p w14:paraId="6C7C74F1" w14:textId="77777777" w:rsidR="001234DC" w:rsidRPr="001234DC" w:rsidRDefault="001234DC" w:rsidP="007C0CA1">
      <w:pPr>
        <w:pStyle w:val="Heading2"/>
        <w:rPr>
          <w:rStyle w:val="IntenseEmphasis"/>
          <w:b/>
          <w:bCs/>
          <w:vanish/>
        </w:rPr>
      </w:pPr>
      <w:bookmarkStart w:id="1698" w:name="_Toc163134448"/>
      <w:bookmarkStart w:id="1699" w:name="_Toc163136752"/>
      <w:bookmarkStart w:id="1700" w:name="_Toc163230519"/>
      <w:bookmarkStart w:id="1701" w:name="_Toc192062704"/>
      <w:bookmarkStart w:id="1702" w:name="_Toc193800935"/>
      <w:bookmarkEnd w:id="1698"/>
      <w:bookmarkEnd w:id="1699"/>
      <w:bookmarkEnd w:id="1700"/>
      <w:bookmarkEnd w:id="1701"/>
      <w:bookmarkEnd w:id="1702"/>
    </w:p>
    <w:p w14:paraId="7D9F243A" w14:textId="77777777" w:rsidR="001234DC" w:rsidRPr="001234DC" w:rsidRDefault="001234DC" w:rsidP="007C0CA1">
      <w:pPr>
        <w:pStyle w:val="Heading2"/>
        <w:rPr>
          <w:rStyle w:val="IntenseEmphasis"/>
          <w:b/>
          <w:bCs/>
          <w:vanish/>
        </w:rPr>
      </w:pPr>
      <w:bookmarkStart w:id="1703" w:name="_Toc163134449"/>
      <w:bookmarkStart w:id="1704" w:name="_Toc163136753"/>
      <w:bookmarkStart w:id="1705" w:name="_Toc163230520"/>
      <w:bookmarkStart w:id="1706" w:name="_Toc192062705"/>
      <w:bookmarkStart w:id="1707" w:name="_Toc193800936"/>
      <w:bookmarkEnd w:id="1703"/>
      <w:bookmarkEnd w:id="1704"/>
      <w:bookmarkEnd w:id="1705"/>
      <w:bookmarkEnd w:id="1706"/>
      <w:bookmarkEnd w:id="1707"/>
    </w:p>
    <w:p w14:paraId="5D3DCDD0" w14:textId="77777777" w:rsidR="001234DC" w:rsidRPr="001234DC" w:rsidRDefault="001234DC" w:rsidP="007C0CA1">
      <w:pPr>
        <w:pStyle w:val="Heading3"/>
        <w:rPr>
          <w:rStyle w:val="IntenseEmphasis"/>
          <w:b/>
          <w:bCs/>
          <w:vanish/>
          <w:sz w:val="24"/>
          <w:szCs w:val="26"/>
        </w:rPr>
      </w:pPr>
      <w:bookmarkStart w:id="1708" w:name="_Toc163134450"/>
      <w:bookmarkStart w:id="1709" w:name="_Toc163136754"/>
      <w:bookmarkStart w:id="1710" w:name="_Toc163230521"/>
      <w:bookmarkStart w:id="1711" w:name="_Toc192062706"/>
      <w:bookmarkStart w:id="1712" w:name="_Toc193800937"/>
      <w:bookmarkEnd w:id="1708"/>
      <w:bookmarkEnd w:id="1709"/>
      <w:bookmarkEnd w:id="1710"/>
      <w:bookmarkEnd w:id="1711"/>
      <w:bookmarkEnd w:id="1712"/>
    </w:p>
    <w:p w14:paraId="270D916F" w14:textId="77777777" w:rsidR="001234DC" w:rsidRPr="001234DC" w:rsidRDefault="001234DC" w:rsidP="007C0CA1">
      <w:pPr>
        <w:pStyle w:val="Heading3"/>
        <w:rPr>
          <w:rStyle w:val="IntenseEmphasis"/>
          <w:b/>
          <w:bCs/>
          <w:vanish/>
          <w:sz w:val="24"/>
          <w:szCs w:val="26"/>
        </w:rPr>
      </w:pPr>
      <w:bookmarkStart w:id="1713" w:name="_Toc163134451"/>
      <w:bookmarkStart w:id="1714" w:name="_Toc163136755"/>
      <w:bookmarkStart w:id="1715" w:name="_Toc163230522"/>
      <w:bookmarkStart w:id="1716" w:name="_Toc192062707"/>
      <w:bookmarkStart w:id="1717" w:name="_Toc193800938"/>
      <w:bookmarkEnd w:id="1713"/>
      <w:bookmarkEnd w:id="1714"/>
      <w:bookmarkEnd w:id="1715"/>
      <w:bookmarkEnd w:id="1716"/>
      <w:bookmarkEnd w:id="1717"/>
    </w:p>
    <w:p w14:paraId="4E91263E" w14:textId="77777777" w:rsidR="008F4BCB" w:rsidRPr="001234DC" w:rsidRDefault="009E3B1B" w:rsidP="009E3B1B">
      <w:pPr>
        <w:pStyle w:val="Heading4"/>
        <w:numPr>
          <w:ilvl w:val="0"/>
          <w:numId w:val="0"/>
        </w:numPr>
        <w:rPr>
          <w:rStyle w:val="IntenseEmphasis"/>
          <w:b/>
          <w:bCs/>
          <w:i w:val="0"/>
          <w:iCs/>
          <w:color w:val="4F81BD" w:themeColor="accent1"/>
        </w:rPr>
      </w:pPr>
      <w:r>
        <w:rPr>
          <w:rStyle w:val="IntenseEmphasis"/>
          <w:b/>
          <w:bCs/>
          <w:i w:val="0"/>
          <w:iCs/>
          <w:color w:val="4F81BD" w:themeColor="accent1"/>
        </w:rPr>
        <w:t>3.3.2.1 In</w:t>
      </w:r>
      <w:r w:rsidR="008F4BCB" w:rsidRPr="001234DC">
        <w:rPr>
          <w:rStyle w:val="IntenseEmphasis"/>
          <w:b/>
          <w:bCs/>
          <w:i w:val="0"/>
          <w:iCs/>
          <w:color w:val="4F81BD" w:themeColor="accent1"/>
        </w:rPr>
        <w:t>-sample</w:t>
      </w:r>
      <w:r w:rsidR="001234DC" w:rsidRPr="001234DC">
        <w:rPr>
          <w:rStyle w:val="IntenseEmphasis"/>
          <w:b/>
          <w:bCs/>
          <w:i w:val="0"/>
          <w:iCs/>
          <w:color w:val="4F81BD" w:themeColor="accent1"/>
        </w:rPr>
        <w:t xml:space="preserve"> Performance/Fit</w:t>
      </w:r>
    </w:p>
    <w:p w14:paraId="3174E6F9" w14:textId="77777777" w:rsidR="008F4BCB" w:rsidRDefault="001234DC" w:rsidP="008F4BCB">
      <w:r>
        <w:rPr>
          <w:rStyle w:val="SubtleEmphasis"/>
        </w:rPr>
        <w:t>Use this section for the testing of model performance/fit on the data on which the model was estimated/trained.</w:t>
      </w:r>
    </w:p>
    <w:p w14:paraId="6CCDBF1D" w14:textId="77777777" w:rsidR="008F4BCB" w:rsidRDefault="008F4BCB" w:rsidP="008F4BCB"/>
    <w:p w14:paraId="2C29A184" w14:textId="77777777" w:rsidR="008F4BCB" w:rsidRDefault="008F4BCB" w:rsidP="008F4BCB">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542600AC" w14:textId="77777777" w:rsidR="00D979EE" w:rsidRDefault="00D979EE" w:rsidP="008F4BCB">
      <w:pPr>
        <w:shd w:val="clear" w:color="auto" w:fill="DAEEF3" w:themeFill="accent5" w:themeFillTint="33"/>
        <w:rPr>
          <w:ins w:id="1718" w:author="Vibhu Bhalla-NE" w:date="2025-03-25T14:07:00Z" w16du:dateUtc="2025-03-25T08:37:00Z"/>
          <w:rFonts w:ascii="Aptos Narrow" w:hAnsi="Aptos Narrow"/>
        </w:rPr>
      </w:pPr>
    </w:p>
    <w:p w14:paraId="34F0792F" w14:textId="77777777" w:rsidR="002F7D0F" w:rsidRDefault="002F7D0F" w:rsidP="002F7D0F">
      <w:pPr>
        <w:shd w:val="clear" w:color="auto" w:fill="DAEEF3" w:themeFill="accent5" w:themeFillTint="33"/>
        <w:rPr>
          <w:ins w:id="1719" w:author="Vibhu Bhalla-NE" w:date="2025-03-25T14:07:00Z" w16du:dateUtc="2025-03-25T08:37:00Z"/>
          <w:rFonts w:ascii="Aptos Narrow" w:hAnsi="Aptos Narrow"/>
        </w:rPr>
      </w:pPr>
      <w:ins w:id="1720" w:author="Vibhu Bhalla-NE" w:date="2025-03-25T14:07:00Z" w16du:dateUtc="2025-03-25T08:37:00Z">
        <w:r>
          <w:rPr>
            <w:rFonts w:ascii="Aptos Narrow" w:hAnsi="Aptos Narrow"/>
          </w:rPr>
          <w:t>T</w:t>
        </w:r>
        <w:r w:rsidRPr="00C13CF4">
          <w:rPr>
            <w:rFonts w:ascii="Aptos Narrow" w:hAnsi="Aptos Narrow"/>
          </w:rPr>
          <w:t>he vendor has not disclosed the results of the model performance or fit testing on the data on which the model was estimated or trained. Therefore, we are unable to provide specific findings or insights in this section.</w:t>
        </w:r>
      </w:ins>
    </w:p>
    <w:p w14:paraId="16B4BEF1" w14:textId="77777777" w:rsidR="002F7D0F" w:rsidRDefault="002F7D0F" w:rsidP="008F4BCB">
      <w:pPr>
        <w:shd w:val="clear" w:color="auto" w:fill="DAEEF3" w:themeFill="accent5" w:themeFillTint="33"/>
        <w:rPr>
          <w:rFonts w:ascii="Aptos Narrow" w:hAnsi="Aptos Narrow"/>
        </w:rPr>
      </w:pPr>
    </w:p>
    <w:p w14:paraId="171CC0AB" w14:textId="0D904493" w:rsidR="1297B49B" w:rsidDel="002F7D0F" w:rsidRDefault="1297B49B" w:rsidP="64F2A71C">
      <w:pPr>
        <w:shd w:val="clear" w:color="auto" w:fill="DAEEF3" w:themeFill="accent5" w:themeFillTint="33"/>
        <w:jc w:val="both"/>
        <w:rPr>
          <w:del w:id="1721" w:author="Vibhu Bhalla-NE" w:date="2025-03-25T14:07:00Z" w16du:dateUtc="2025-03-25T08:37:00Z"/>
          <w:rFonts w:ascii="Aptos Narrow" w:hAnsi="Aptos Narrow"/>
        </w:rPr>
      </w:pPr>
      <w:del w:id="1722" w:author="Vibhu Bhalla-NE" w:date="2025-03-25T14:07:00Z" w16du:dateUtc="2025-03-25T08:37:00Z">
        <w:r w:rsidRPr="64F2A71C" w:rsidDel="002F7D0F">
          <w:rPr>
            <w:rFonts w:ascii="Aptos Narrow" w:hAnsi="Aptos Narrow"/>
          </w:rPr>
          <w:delText xml:space="preserve">To evaluate the in-sample performance and avoid overfitting, cross-validation using </w:delText>
        </w:r>
        <w:r w:rsidRPr="64F2A71C" w:rsidDel="002F7D0F">
          <w:rPr>
            <w:rFonts w:ascii="Aptos Narrow" w:hAnsi="Aptos Narrow"/>
            <w:b/>
            <w:bCs/>
          </w:rPr>
          <w:delText>in-time holdout data</w:delText>
        </w:r>
        <w:r w:rsidRPr="64F2A71C" w:rsidDel="002F7D0F">
          <w:rPr>
            <w:rFonts w:ascii="Aptos Narrow" w:hAnsi="Aptos Narrow"/>
          </w:rPr>
          <w:delText xml:space="preserve"> is employed, the results of which are not provided as they are computed on the data used for training the model, which is proprietary to the vendor.</w:delText>
        </w:r>
      </w:del>
    </w:p>
    <w:p w14:paraId="518BD62A" w14:textId="35B443C7" w:rsidR="64F2A71C" w:rsidRDefault="64F2A71C" w:rsidP="64F2A71C">
      <w:pPr>
        <w:shd w:val="clear" w:color="auto" w:fill="DAEEF3" w:themeFill="accent5" w:themeFillTint="33"/>
        <w:rPr>
          <w:rFonts w:ascii="Aptos Narrow" w:hAnsi="Aptos Narrow"/>
        </w:rPr>
      </w:pPr>
    </w:p>
    <w:p w14:paraId="08BC838A" w14:textId="42A72E7D" w:rsidR="00D67DB6" w:rsidRDefault="00D67DB6" w:rsidP="64F2A71C">
      <w:pPr>
        <w:shd w:val="clear" w:color="auto" w:fill="DAEEF3" w:themeFill="accent5" w:themeFillTint="33"/>
        <w:jc w:val="both"/>
        <w:rPr>
          <w:del w:id="1723" w:author="Sakshi Sharma-NE" w:date="2025-03-21T15:37:00Z" w16du:dateUtc="2025-03-21T15:37:41Z"/>
          <w:rFonts w:ascii="Aptos Narrow" w:hAnsi="Aptos Narrow"/>
        </w:rPr>
      </w:pPr>
      <w:del w:id="1724" w:author="Sakshi Sharma-NE" w:date="2025-03-21T15:37:00Z">
        <w:r w:rsidRPr="64F2A71C" w:rsidDel="7CC8E96F">
          <w:rPr>
            <w:rFonts w:ascii="Aptos Narrow" w:hAnsi="Aptos Narrow"/>
            <w:b/>
            <w:bCs/>
          </w:rPr>
          <w:delText>In-sample performance/fit</w:delText>
        </w:r>
        <w:r w:rsidRPr="64F2A71C" w:rsidDel="7CC8E96F">
          <w:rPr>
            <w:rFonts w:ascii="Aptos Narrow" w:hAnsi="Aptos Narrow"/>
          </w:rPr>
          <w:delText> refers to how well a model or system performs when evaluated on the data used to train or develop it. In machine learning or statistical modeling, it indicates how accurately the model fits the training data. A good in-sample performance suggests that the model has captured the underlying patterns of the data well, but it does not guarantee that the model will generalize effectively to new, unseen data (this is where out-of-sample performance comes into play).</w:delText>
        </w:r>
      </w:del>
    </w:p>
    <w:p w14:paraId="7CBA37DC" w14:textId="77777777" w:rsidR="008F4BCB" w:rsidRDefault="008F4BCB" w:rsidP="008F4BCB"/>
    <w:p w14:paraId="0EFDDF92" w14:textId="77777777" w:rsidR="008F4BCB" w:rsidRPr="001234DC" w:rsidRDefault="009E3B1B" w:rsidP="009E3B1B">
      <w:pPr>
        <w:pStyle w:val="Heading4"/>
        <w:numPr>
          <w:ilvl w:val="0"/>
          <w:numId w:val="0"/>
        </w:numPr>
        <w:rPr>
          <w:rStyle w:val="IntenseEmphasis"/>
          <w:b/>
          <w:bCs/>
          <w:i w:val="0"/>
          <w:iCs/>
          <w:color w:val="4F81BD" w:themeColor="accent1"/>
        </w:rPr>
      </w:pPr>
      <w:r>
        <w:rPr>
          <w:rStyle w:val="IntenseEmphasis"/>
          <w:b/>
          <w:bCs/>
          <w:i w:val="0"/>
          <w:iCs/>
          <w:color w:val="4F81BD" w:themeColor="accent1"/>
        </w:rPr>
        <w:t xml:space="preserve">3.3.2.2 </w:t>
      </w:r>
      <w:r w:rsidR="008F4BCB" w:rsidRPr="001234DC">
        <w:rPr>
          <w:rStyle w:val="IntenseEmphasis"/>
          <w:b/>
          <w:bCs/>
          <w:i w:val="0"/>
          <w:iCs/>
          <w:color w:val="4F81BD" w:themeColor="accent1"/>
        </w:rPr>
        <w:t>Out-of-sample (but not out-of-time)</w:t>
      </w:r>
    </w:p>
    <w:p w14:paraId="3C76A634" w14:textId="77777777" w:rsidR="008F4BCB" w:rsidRDefault="001234DC" w:rsidP="008F4BCB">
      <w:pPr>
        <w:rPr>
          <w:rStyle w:val="SubtleEmphasis"/>
        </w:rPr>
      </w:pPr>
      <w:r>
        <w:rPr>
          <w:rStyle w:val="SubtleEmphasis"/>
        </w:rPr>
        <w:t xml:space="preserve">Use this section for the testing of model performance/fit on data from the same </w:t>
      </w:r>
      <w:proofErr w:type="gramStart"/>
      <w:r>
        <w:rPr>
          <w:rStyle w:val="SubtleEmphasis"/>
        </w:rPr>
        <w:t>time period</w:t>
      </w:r>
      <w:proofErr w:type="gramEnd"/>
      <w:r>
        <w:rPr>
          <w:rStyle w:val="SubtleEmphasis"/>
        </w:rPr>
        <w:t xml:space="preserve"> as the in-sample estimation/training </w:t>
      </w:r>
      <w:r w:rsidR="009F30F3">
        <w:rPr>
          <w:rStyle w:val="SubtleEmphasis"/>
        </w:rPr>
        <w:t>data but</w:t>
      </w:r>
      <w:r>
        <w:rPr>
          <w:rStyle w:val="SubtleEmphasis"/>
        </w:rPr>
        <w:t xml:space="preserve"> held out for model testing purposes.</w:t>
      </w:r>
    </w:p>
    <w:p w14:paraId="2ED2DB47" w14:textId="77777777" w:rsidR="001234DC" w:rsidRDefault="001234DC" w:rsidP="008F4BCB"/>
    <w:p w14:paraId="6A330A15" w14:textId="77777777" w:rsidR="00D979EE" w:rsidRDefault="008F4BCB" w:rsidP="008F4BCB">
      <w:pPr>
        <w:shd w:val="clear" w:color="auto" w:fill="DAEEF3" w:themeFill="accent5" w:themeFillTint="33"/>
        <w:rPr>
          <w:rFonts w:ascii="Aptos Narrow" w:hAnsi="Aptos Narrow"/>
        </w:rPr>
      </w:pPr>
      <w:r>
        <w:rPr>
          <w:rFonts w:ascii="Aptos Narrow" w:hAnsi="Aptos Narrow"/>
        </w:rPr>
        <w:t xml:space="preserve">Model Owner: </w:t>
      </w:r>
    </w:p>
    <w:p w14:paraId="4316B8EC" w14:textId="77777777" w:rsidR="008F4BCB" w:rsidRDefault="7CC8E96F" w:rsidP="008F4BCB">
      <w:pPr>
        <w:shd w:val="clear" w:color="auto" w:fill="DAEEF3" w:themeFill="accent5" w:themeFillTint="33"/>
        <w:rPr>
          <w:rFonts w:ascii="Aptos Narrow" w:hAnsi="Aptos Narrow"/>
        </w:rPr>
      </w:pPr>
      <w:r w:rsidRPr="64F2A71C">
        <w:rPr>
          <w:rFonts w:ascii="Aptos Narrow" w:hAnsi="Aptos Narrow"/>
        </w:rPr>
        <w:t xml:space="preserve"> </w:t>
      </w:r>
      <w:r w:rsidR="00D979EE">
        <w:tab/>
      </w:r>
      <w:r w:rsidR="1EFE1672" w:rsidRPr="64F2A71C">
        <w:rPr>
          <w:rFonts w:ascii="Aptos Narrow" w:hAnsi="Aptos Narrow"/>
        </w:rPr>
        <w:t xml:space="preserve"> </w:t>
      </w:r>
    </w:p>
    <w:p w14:paraId="6B259522" w14:textId="2C1BC109" w:rsidR="5E6622E3" w:rsidRDefault="5E6622E3" w:rsidP="64F2A71C">
      <w:pPr>
        <w:shd w:val="clear" w:color="auto" w:fill="DAEEF3" w:themeFill="accent5" w:themeFillTint="33"/>
        <w:jc w:val="both"/>
        <w:rPr>
          <w:rFonts w:ascii="Aptos Narrow" w:hAnsi="Aptos Narrow"/>
        </w:rPr>
      </w:pPr>
      <w:r w:rsidRPr="64F2A71C">
        <w:rPr>
          <w:rFonts w:ascii="Aptos Narrow" w:hAnsi="Aptos Narrow"/>
        </w:rPr>
        <w:t xml:space="preserve">Out-of-sample (but not out-of-time) performance fit results are not provided as they are computed on data from the same </w:t>
      </w:r>
      <w:proofErr w:type="gramStart"/>
      <w:r w:rsidRPr="64F2A71C">
        <w:rPr>
          <w:rFonts w:ascii="Aptos Narrow" w:hAnsi="Aptos Narrow"/>
        </w:rPr>
        <w:t>time period</w:t>
      </w:r>
      <w:proofErr w:type="gramEnd"/>
      <w:r w:rsidRPr="64F2A71C">
        <w:rPr>
          <w:rFonts w:ascii="Aptos Narrow" w:hAnsi="Aptos Narrow"/>
        </w:rPr>
        <w:t xml:space="preserve"> as the in-sample estimation/training data, which is proprietary to the vendor.</w:t>
      </w:r>
    </w:p>
    <w:p w14:paraId="20C4E98C" w14:textId="531606FF" w:rsidR="64F2A71C" w:rsidRDefault="64F2A71C" w:rsidP="64F2A71C">
      <w:pPr>
        <w:shd w:val="clear" w:color="auto" w:fill="DAEEF3" w:themeFill="accent5" w:themeFillTint="33"/>
        <w:jc w:val="both"/>
        <w:rPr>
          <w:rFonts w:ascii="Aptos Narrow" w:hAnsi="Aptos Narrow"/>
        </w:rPr>
      </w:pPr>
    </w:p>
    <w:p w14:paraId="11FA326A" w14:textId="232C6A7D" w:rsidR="001A7517" w:rsidRDefault="00D979EE" w:rsidP="001A7517">
      <w:pPr>
        <w:shd w:val="clear" w:color="auto" w:fill="DAEEF3" w:themeFill="accent5" w:themeFillTint="33"/>
        <w:jc w:val="both"/>
        <w:rPr>
          <w:del w:id="1725" w:author="Sakshi Sharma-NE" w:date="2025-03-21T15:37:00Z" w16du:dateUtc="2025-03-21T15:37:52Z"/>
          <w:rFonts w:ascii="Aptos Narrow" w:hAnsi="Aptos Narrow"/>
        </w:rPr>
      </w:pPr>
      <w:del w:id="1726" w:author="Sakshi Sharma-NE" w:date="2025-03-21T15:37:00Z">
        <w:r w:rsidRPr="64F2A71C" w:rsidDel="7CC8E96F">
          <w:rPr>
            <w:rFonts w:ascii="Aptos Narrow" w:hAnsi="Aptos Narrow"/>
          </w:rPr>
          <w:delText>Out-of-sample testing refers to evaluating a model's performance on data that was not used during training. The goal is to assess how well the model generalizes new, unseen data, helping to avoid overfitting. It ensures the model can make accurate predictions in real-world scenarios, where it encounters new data.</w:delText>
        </w:r>
      </w:del>
    </w:p>
    <w:p w14:paraId="10F9594A" w14:textId="77777777" w:rsidR="004432D3" w:rsidRDefault="004432D3" w:rsidP="001A7517">
      <w:pPr>
        <w:shd w:val="clear" w:color="auto" w:fill="DAEEF3" w:themeFill="accent5" w:themeFillTint="33"/>
        <w:jc w:val="both"/>
        <w:rPr>
          <w:rFonts w:ascii="Aptos Narrow" w:hAnsi="Aptos Narrow"/>
        </w:rPr>
      </w:pPr>
    </w:p>
    <w:p w14:paraId="082E950D" w14:textId="0196DF37" w:rsidR="004432D3" w:rsidRDefault="004432D3" w:rsidP="001A7517">
      <w:pPr>
        <w:shd w:val="clear" w:color="auto" w:fill="DAEEF3" w:themeFill="accent5" w:themeFillTint="33"/>
        <w:jc w:val="both"/>
        <w:rPr>
          <w:rFonts w:ascii="Aptos Narrow" w:hAnsi="Aptos Narrow"/>
        </w:rPr>
      </w:pPr>
    </w:p>
    <w:p w14:paraId="466CBC2A" w14:textId="77777777" w:rsidR="00D979EE" w:rsidRDefault="00D979EE" w:rsidP="008F4BCB">
      <w:pPr>
        <w:shd w:val="clear" w:color="auto" w:fill="DAEEF3" w:themeFill="accent5" w:themeFillTint="33"/>
        <w:rPr>
          <w:rFonts w:ascii="Aptos Narrow" w:hAnsi="Aptos Narrow"/>
        </w:rPr>
      </w:pPr>
    </w:p>
    <w:p w14:paraId="1BF13D50" w14:textId="2C8C7955" w:rsidR="00D719A8" w:rsidRDefault="00D719A8" w:rsidP="001A7517">
      <w:pPr>
        <w:shd w:val="clear" w:color="auto" w:fill="DAEEF3" w:themeFill="accent5" w:themeFillTint="33"/>
        <w:jc w:val="both"/>
        <w:rPr>
          <w:rFonts w:ascii="Aptos Narrow" w:hAnsi="Aptos Narrow"/>
        </w:rPr>
      </w:pPr>
    </w:p>
    <w:p w14:paraId="10C9E12F" w14:textId="77777777" w:rsidR="008F4BCB" w:rsidRDefault="008F4BCB" w:rsidP="008F4BCB"/>
    <w:p w14:paraId="2BD0879D" w14:textId="77777777" w:rsidR="008F4BCB" w:rsidRPr="001234DC" w:rsidRDefault="008F4BCB" w:rsidP="009E3B1B">
      <w:pPr>
        <w:pStyle w:val="Heading4"/>
        <w:numPr>
          <w:ilvl w:val="3"/>
          <w:numId w:val="19"/>
        </w:numPr>
        <w:rPr>
          <w:rStyle w:val="IntenseEmphasis"/>
          <w:b/>
          <w:bCs/>
          <w:i w:val="0"/>
          <w:iCs/>
          <w:color w:val="4F81BD" w:themeColor="accent1"/>
        </w:rPr>
      </w:pPr>
      <w:r w:rsidRPr="001234DC">
        <w:rPr>
          <w:rStyle w:val="IntenseEmphasis"/>
          <w:b/>
          <w:bCs/>
          <w:i w:val="0"/>
          <w:iCs/>
          <w:color w:val="4F81BD" w:themeColor="accent1"/>
        </w:rPr>
        <w:t>Out-of-time</w:t>
      </w:r>
    </w:p>
    <w:p w14:paraId="79EF6D12" w14:textId="77777777" w:rsidR="008F4BCB" w:rsidRDefault="00165113" w:rsidP="008F4BCB">
      <w:r>
        <w:rPr>
          <w:rStyle w:val="SubtleEmphasis"/>
        </w:rPr>
        <w:t>Use this section for the testing of model performance/fit on data from the time period different from the in-sample data, and not used in the estimation either because it was not yet available at the time of model estimation, or because it was available but excluded from the estimation/training for the express purpose of performing out-of-time model fit testing</w:t>
      </w:r>
      <w:r w:rsidR="008F4BCB">
        <w:rPr>
          <w:rStyle w:val="SubtleEmphasis"/>
        </w:rPr>
        <w:t>.</w:t>
      </w:r>
    </w:p>
    <w:p w14:paraId="71383FFA" w14:textId="77777777" w:rsidR="000C258D" w:rsidRDefault="000C258D" w:rsidP="000C258D"/>
    <w:p w14:paraId="15FB3E27" w14:textId="77777777" w:rsidR="008F4BCB" w:rsidRDefault="008F4BCB" w:rsidP="008F4BCB">
      <w:pPr>
        <w:shd w:val="clear" w:color="auto" w:fill="DAEEF3" w:themeFill="accent5" w:themeFillTint="33"/>
        <w:rPr>
          <w:rFonts w:ascii="Aptos Narrow" w:hAnsi="Aptos Narrow"/>
        </w:rPr>
      </w:pPr>
      <w:bookmarkStart w:id="1727" w:name="OLE_LINK73"/>
      <w:bookmarkStart w:id="1728" w:name="OLE_LINK37"/>
      <w:r>
        <w:rPr>
          <w:rFonts w:ascii="Aptos Narrow" w:hAnsi="Aptos Narrow"/>
        </w:rPr>
        <w:t xml:space="preserve">Model Owner: </w:t>
      </w:r>
      <w:r w:rsidR="00C719C8">
        <w:rPr>
          <w:rFonts w:ascii="Aptos Narrow" w:hAnsi="Aptos Narrow"/>
        </w:rPr>
        <w:t xml:space="preserve"> </w:t>
      </w:r>
    </w:p>
    <w:p w14:paraId="628C1A09" w14:textId="77777777" w:rsidR="008F4BCB" w:rsidRDefault="008F4BCB" w:rsidP="00036B64">
      <w:pPr>
        <w:shd w:val="clear" w:color="auto" w:fill="DAEEF3" w:themeFill="accent5" w:themeFillTint="33"/>
        <w:jc w:val="both"/>
        <w:rPr>
          <w:rFonts w:ascii="Aptos Narrow" w:hAnsi="Aptos Narrow"/>
        </w:rPr>
      </w:pPr>
    </w:p>
    <w:p w14:paraId="33CFAA21" w14:textId="1C70D8A9" w:rsidR="00036B64" w:rsidRPr="00036B64" w:rsidDel="006774B6" w:rsidRDefault="00036B64" w:rsidP="00036B64">
      <w:pPr>
        <w:shd w:val="clear" w:color="auto" w:fill="DAEEF3" w:themeFill="accent5" w:themeFillTint="33"/>
        <w:jc w:val="both"/>
        <w:rPr>
          <w:del w:id="1729" w:author="Vibhu Bhalla-NE" w:date="2025-03-25T13:32:00Z" w16du:dateUtc="2025-03-25T08:02:00Z"/>
          <w:rFonts w:ascii="Aptos Narrow" w:hAnsi="Aptos Narrow"/>
        </w:rPr>
      </w:pPr>
      <w:del w:id="1730" w:author="Vibhu Bhalla-NE" w:date="2025-03-25T13:32:00Z" w16du:dateUtc="2025-03-25T08:02:00Z">
        <w:r w:rsidDel="006774B6">
          <w:rPr>
            <w:rFonts w:ascii="Aptos Narrow" w:hAnsi="Aptos Narrow"/>
          </w:rPr>
          <w:delText xml:space="preserve">In </w:delText>
        </w:r>
        <w:r w:rsidRPr="00036B64" w:rsidDel="006774B6">
          <w:rPr>
            <w:rFonts w:ascii="Aptos Narrow" w:hAnsi="Aptos Narrow"/>
          </w:rPr>
          <w:delText xml:space="preserve">the case of consortium-based models, such as those used by FICO, </w:delText>
        </w:r>
        <w:r w:rsidRPr="0028109B" w:rsidDel="006774B6">
          <w:rPr>
            <w:rFonts w:ascii="Aptos Narrow" w:hAnsi="Aptos Narrow"/>
            <w:b/>
            <w:bCs/>
          </w:rPr>
          <w:delText>out-of-time testing is not typically performed</w:delText>
        </w:r>
        <w:r w:rsidRPr="00036B64" w:rsidDel="006774B6">
          <w:rPr>
            <w:rFonts w:ascii="Aptos Narrow" w:hAnsi="Aptos Narrow"/>
          </w:rPr>
          <w:delText xml:space="preserve">. This is because consortium models leverage aggregated and anonymized data from multiple institutions, spanning diverse time periods and geographies. These models are inherently designed to capture generalized patterns across a wide range of historical data, making traditional out-of-time </w:delText>
        </w:r>
        <w:r w:rsidDel="006774B6">
          <w:rPr>
            <w:rFonts w:ascii="Aptos Narrow" w:hAnsi="Aptos Narrow"/>
          </w:rPr>
          <w:delText>testing</w:delText>
        </w:r>
        <w:r w:rsidRPr="00036B64" w:rsidDel="006774B6">
          <w:rPr>
            <w:rFonts w:ascii="Aptos Narrow" w:hAnsi="Aptos Narrow"/>
          </w:rPr>
          <w:delText xml:space="preserve"> less critical.</w:delText>
        </w:r>
      </w:del>
    </w:p>
    <w:p w14:paraId="40BE8C2E" w14:textId="77777777" w:rsidR="00036B64" w:rsidRDefault="00036B64" w:rsidP="008F4BCB">
      <w:pPr>
        <w:shd w:val="clear" w:color="auto" w:fill="DAEEF3" w:themeFill="accent5" w:themeFillTint="33"/>
        <w:rPr>
          <w:ins w:id="1731" w:author="Vibhu Bhalla-NE" w:date="2025-03-25T13:37:00Z" w16du:dateUtc="2025-03-25T08:07:00Z"/>
          <w:rFonts w:ascii="Aptos Narrow" w:hAnsi="Aptos Narrow"/>
        </w:rPr>
      </w:pPr>
    </w:p>
    <w:p w14:paraId="052476DF" w14:textId="76E30BD5" w:rsidR="001509D7" w:rsidRDefault="00B808E2" w:rsidP="008F4BCB">
      <w:pPr>
        <w:shd w:val="clear" w:color="auto" w:fill="DAEEF3" w:themeFill="accent5" w:themeFillTint="33"/>
        <w:rPr>
          <w:ins w:id="1732" w:author="Vibhu Bhalla-NE" w:date="2025-03-25T13:40:00Z" w16du:dateUtc="2025-03-25T08:10:00Z"/>
          <w:rFonts w:ascii="Aptos Narrow" w:hAnsi="Aptos Narrow"/>
        </w:rPr>
      </w:pPr>
      <w:ins w:id="1733" w:author="Vibhu Bhalla-NE" w:date="2025-03-25T14:01:00Z" w16du:dateUtc="2025-03-25T08:31:00Z">
        <w:r w:rsidRPr="00C13CF4">
          <w:rPr>
            <w:rFonts w:ascii="Aptos Narrow" w:hAnsi="Aptos Narrow"/>
          </w:rPr>
          <w:lastRenderedPageBreak/>
          <w:t>Out-of-time testing is a method used to evaluate the performance of a predictive model by testing it on a dataset that was not used during the model's training phase.</w:t>
        </w:r>
      </w:ins>
    </w:p>
    <w:p w14:paraId="4B171AE1" w14:textId="77777777" w:rsidR="001509D7" w:rsidRDefault="001509D7" w:rsidP="008F4BCB">
      <w:pPr>
        <w:shd w:val="clear" w:color="auto" w:fill="DAEEF3" w:themeFill="accent5" w:themeFillTint="33"/>
        <w:rPr>
          <w:ins w:id="1734" w:author="Vibhu Bhalla-NE" w:date="2025-03-25T13:40:00Z" w16du:dateUtc="2025-03-25T08:10:00Z"/>
          <w:rFonts w:ascii="Aptos Narrow" w:hAnsi="Aptos Narrow"/>
        </w:rPr>
      </w:pPr>
    </w:p>
    <w:p w14:paraId="3834EA8D" w14:textId="6000B085" w:rsidR="001509D7" w:rsidRDefault="00B808E2" w:rsidP="008F4BCB">
      <w:pPr>
        <w:shd w:val="clear" w:color="auto" w:fill="DAEEF3" w:themeFill="accent5" w:themeFillTint="33"/>
        <w:rPr>
          <w:ins w:id="1735" w:author="Vibhu Bhalla-NE" w:date="2025-03-25T13:56:00Z" w16du:dateUtc="2025-03-25T08:26:00Z"/>
          <w:rFonts w:ascii="Aptos Narrow" w:hAnsi="Aptos Narrow"/>
        </w:rPr>
      </w:pPr>
      <w:ins w:id="1736" w:author="Vibhu Bhalla-NE" w:date="2025-03-25T13:56:00Z" w16du:dateUtc="2025-03-25T08:26:00Z">
        <w:r>
          <w:rPr>
            <w:rFonts w:ascii="Aptos Narrow" w:hAnsi="Aptos Narrow"/>
            <w:noProof/>
          </w:rPr>
          <w:drawing>
            <wp:inline distT="0" distB="0" distL="0" distR="0" wp14:anchorId="1580D6BB" wp14:editId="0ABA7371">
              <wp:extent cx="6315956" cy="4420217"/>
              <wp:effectExtent l="0" t="0" r="0" b="0"/>
              <wp:docPr id="10905566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56667" name="Picture 1090556667"/>
                      <pic:cNvPicPr/>
                    </pic:nvPicPr>
                    <pic:blipFill>
                      <a:blip r:embed="rId33"/>
                      <a:stretch>
                        <a:fillRect/>
                      </a:stretch>
                    </pic:blipFill>
                    <pic:spPr>
                      <a:xfrm>
                        <a:off x="0" y="0"/>
                        <a:ext cx="6315956" cy="4420217"/>
                      </a:xfrm>
                      <a:prstGeom prst="rect">
                        <a:avLst/>
                      </a:prstGeom>
                    </pic:spPr>
                  </pic:pic>
                </a:graphicData>
              </a:graphic>
            </wp:inline>
          </w:drawing>
        </w:r>
      </w:ins>
    </w:p>
    <w:p w14:paraId="581C9C02" w14:textId="77777777" w:rsidR="00B808E2" w:rsidRDefault="00B808E2" w:rsidP="008F4BCB">
      <w:pPr>
        <w:shd w:val="clear" w:color="auto" w:fill="DAEEF3" w:themeFill="accent5" w:themeFillTint="33"/>
        <w:rPr>
          <w:ins w:id="1737" w:author="Vibhu Bhalla-NE" w:date="2025-03-25T13:56:00Z" w16du:dateUtc="2025-03-25T08:26:00Z"/>
          <w:rFonts w:ascii="Aptos Narrow" w:hAnsi="Aptos Narrow"/>
        </w:rPr>
      </w:pPr>
    </w:p>
    <w:p w14:paraId="669E6D42" w14:textId="0CB2253F" w:rsidR="00B808E2" w:rsidRDefault="00B808E2" w:rsidP="008F4BCB">
      <w:pPr>
        <w:shd w:val="clear" w:color="auto" w:fill="DAEEF3" w:themeFill="accent5" w:themeFillTint="33"/>
        <w:rPr>
          <w:ins w:id="1738" w:author="Vibhu Bhalla-NE" w:date="2025-03-25T13:35:00Z" w16du:dateUtc="2025-03-25T08:05:00Z"/>
          <w:rFonts w:ascii="Aptos Narrow" w:hAnsi="Aptos Narrow"/>
        </w:rPr>
      </w:pPr>
      <w:ins w:id="1739" w:author="Vibhu Bhalla-NE" w:date="2025-03-25T14:02:00Z" w16du:dateUtc="2025-03-25T08:32:00Z">
        <w:r>
          <w:rPr>
            <w:rFonts w:ascii="Aptos Narrow" w:hAnsi="Aptos Narrow"/>
          </w:rPr>
          <w:t xml:space="preserve">For this analysis, Performance metrics from three consecutive months </w:t>
        </w:r>
      </w:ins>
      <w:ins w:id="1740" w:author="Vibhu Bhalla-NE" w:date="2025-03-25T14:03:00Z" w16du:dateUtc="2025-03-25T08:33:00Z">
        <w:r>
          <w:rPr>
            <w:rFonts w:ascii="Aptos Narrow" w:hAnsi="Aptos Narrow"/>
          </w:rPr>
          <w:t>–</w:t>
        </w:r>
      </w:ins>
      <w:ins w:id="1741" w:author="Vibhu Bhalla-NE" w:date="2025-03-25T14:02:00Z" w16du:dateUtc="2025-03-25T08:32:00Z">
        <w:r>
          <w:rPr>
            <w:rFonts w:ascii="Aptos Narrow" w:hAnsi="Aptos Narrow"/>
          </w:rPr>
          <w:t xml:space="preserve"> N</w:t>
        </w:r>
      </w:ins>
      <w:ins w:id="1742" w:author="Vibhu Bhalla-NE" w:date="2025-03-25T14:03:00Z" w16du:dateUtc="2025-03-25T08:33:00Z">
        <w:r>
          <w:rPr>
            <w:rFonts w:ascii="Aptos Narrow" w:hAnsi="Aptos Narrow"/>
          </w:rPr>
          <w:t>ovember 2024, December 2024 and January 2025 were taken to evaluate the model’s performance.</w:t>
        </w:r>
      </w:ins>
      <w:ins w:id="1743" w:author="Vibhu Bhalla-NE" w:date="2025-03-25T14:04:00Z" w16du:dateUtc="2025-03-25T08:34:00Z">
        <w:r>
          <w:rPr>
            <w:rFonts w:ascii="Aptos Narrow" w:hAnsi="Aptos Narrow"/>
          </w:rPr>
          <w:t xml:space="preserve"> These metrics were used to monitor the model’s ability to correctly identify fraudulent transactions over time and assess any shifts in performance across different periods.</w:t>
        </w:r>
      </w:ins>
    </w:p>
    <w:p w14:paraId="2F0C2EAC" w14:textId="07286137" w:rsidR="001509D7" w:rsidRDefault="001509D7" w:rsidP="008F4BCB">
      <w:pPr>
        <w:shd w:val="clear" w:color="auto" w:fill="DAEEF3" w:themeFill="accent5" w:themeFillTint="33"/>
        <w:rPr>
          <w:ins w:id="1744" w:author="Vibhu Bhalla-NE" w:date="2025-03-25T13:36:00Z" w16du:dateUtc="2025-03-25T08:06:00Z"/>
          <w:rFonts w:ascii="Aptos Narrow" w:hAnsi="Aptos Narrow"/>
        </w:rPr>
      </w:pPr>
      <w:ins w:id="1745" w:author="Vibhu Bhalla-NE" w:date="2025-03-25T13:36:00Z" w16du:dateUtc="2025-03-25T08:06:00Z">
        <w:r>
          <w:rPr>
            <w:rFonts w:ascii="Aptos Narrow" w:hAnsi="Aptos Narrow"/>
            <w:noProof/>
          </w:rPr>
          <w:lastRenderedPageBreak/>
          <w:drawing>
            <wp:inline distT="0" distB="0" distL="0" distR="0" wp14:anchorId="7B2EBA8E" wp14:editId="609EDBCA">
              <wp:extent cx="6400800" cy="3514725"/>
              <wp:effectExtent l="0" t="0" r="0" b="9525"/>
              <wp:docPr id="4289744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74482" name="Picture 428974482"/>
                      <pic:cNvPicPr/>
                    </pic:nvPicPr>
                    <pic:blipFill>
                      <a:blip r:embed="rId34"/>
                      <a:stretch>
                        <a:fillRect/>
                      </a:stretch>
                    </pic:blipFill>
                    <pic:spPr>
                      <a:xfrm>
                        <a:off x="0" y="0"/>
                        <a:ext cx="6400800" cy="3514725"/>
                      </a:xfrm>
                      <a:prstGeom prst="rect">
                        <a:avLst/>
                      </a:prstGeom>
                    </pic:spPr>
                  </pic:pic>
                </a:graphicData>
              </a:graphic>
            </wp:inline>
          </w:drawing>
        </w:r>
      </w:ins>
    </w:p>
    <w:p w14:paraId="3CD92F69" w14:textId="09A7DEA1" w:rsidR="001509D7" w:rsidRDefault="001509D7" w:rsidP="008F4BCB">
      <w:pPr>
        <w:shd w:val="clear" w:color="auto" w:fill="DAEEF3" w:themeFill="accent5" w:themeFillTint="33"/>
        <w:rPr>
          <w:rFonts w:ascii="Aptos Narrow" w:hAnsi="Aptos Narrow"/>
        </w:rPr>
      </w:pPr>
    </w:p>
    <w:bookmarkEnd w:id="1727"/>
    <w:bookmarkEnd w:id="1728"/>
    <w:p w14:paraId="69149288" w14:textId="77777777" w:rsidR="00F072F1" w:rsidRDefault="00F072F1" w:rsidP="000C258D"/>
    <w:p w14:paraId="554652BB" w14:textId="77777777" w:rsidR="00F072F1" w:rsidRDefault="00F072F1" w:rsidP="00361CC7">
      <w:pPr>
        <w:pStyle w:val="Heading3"/>
        <w:numPr>
          <w:ilvl w:val="2"/>
          <w:numId w:val="19"/>
        </w:numPr>
      </w:pPr>
      <w:bookmarkStart w:id="1746" w:name="_Toc193800939"/>
      <w:r>
        <w:t>Model Stability and Overfitting Testing</w:t>
      </w:r>
      <w:bookmarkEnd w:id="1746"/>
    </w:p>
    <w:p w14:paraId="05E0BC49" w14:textId="77777777" w:rsidR="00F072F1" w:rsidRDefault="00F072F1" w:rsidP="00F072F1">
      <w:pPr>
        <w:spacing w:after="120"/>
        <w:rPr>
          <w:rStyle w:val="SubtleEmphasis"/>
        </w:rPr>
      </w:pPr>
      <w:r>
        <w:rPr>
          <w:rStyle w:val="SubtleEmphasis"/>
        </w:rPr>
        <w:t>Provide testing to assess the stability of the model’s estimated relationships, for example:</w:t>
      </w:r>
    </w:p>
    <w:p w14:paraId="19A3E2A9" w14:textId="77777777" w:rsidR="00F072F1" w:rsidRDefault="00F072F1" w:rsidP="00533A5F">
      <w:pPr>
        <w:pStyle w:val="ListParagraph"/>
        <w:numPr>
          <w:ilvl w:val="0"/>
          <w:numId w:val="28"/>
        </w:numPr>
        <w:spacing w:after="60"/>
        <w:contextualSpacing w:val="0"/>
        <w:rPr>
          <w:rStyle w:val="SubtleEmphasis"/>
        </w:rPr>
      </w:pPr>
      <w:r>
        <w:rPr>
          <w:rStyle w:val="SubtleEmphasis"/>
        </w:rPr>
        <w:t>For statistical regression models, this involves regression coefficient stability testing and testing for structural breaks. Coefficient stability testing can be performed by repeatedly re-estimating the model on different subsets of the development sample (e.g., random sub-samples or samples representing different time periods covered by the dataset) as well as out-of-sample / out-of-time datasets. Values of regression coefficients and p-values across all samples are then assessed to evaluate the model stability.</w:t>
      </w:r>
    </w:p>
    <w:p w14:paraId="3F3B3254" w14:textId="77777777" w:rsidR="00F072F1" w:rsidRDefault="00F072F1" w:rsidP="34A2CE9E">
      <w:pPr>
        <w:pStyle w:val="ListParagraph"/>
        <w:numPr>
          <w:ilvl w:val="0"/>
          <w:numId w:val="28"/>
        </w:numPr>
        <w:spacing w:after="60"/>
        <w:rPr>
          <w:rStyle w:val="SubtleEmphasis"/>
        </w:rPr>
      </w:pPr>
      <w:r w:rsidRPr="34A2CE9E">
        <w:rPr>
          <w:rStyle w:val="SubtleEmphasis"/>
        </w:rPr>
        <w:t xml:space="preserve">For machine learning models, because a comparison of model parameters is either impossible or impractical, </w:t>
      </w:r>
      <w:r w:rsidR="009F30F3" w:rsidRPr="34A2CE9E">
        <w:rPr>
          <w:rStyle w:val="SubtleEmphasis"/>
        </w:rPr>
        <w:t>testing of</w:t>
      </w:r>
      <w:r w:rsidRPr="34A2CE9E">
        <w:rPr>
          <w:rStyle w:val="SubtleEmphasis"/>
        </w:rPr>
        <w:t xml:space="preserve"> model stability generally involves a comparison of key performance statistics (e.g., K-S, AUC, Precision, Recall, F1, etc.) on different training and testing datasets. A common technique for assessing machine learning model’s stability and evaluating the risk of model overfitting is k-fold analysis. K-fold analysis should be performed in addition to </w:t>
      </w:r>
      <w:bookmarkStart w:id="1747" w:name="_Int_sP5chZsH"/>
      <w:r w:rsidRPr="34A2CE9E">
        <w:rPr>
          <w:rStyle w:val="SubtleEmphasis"/>
        </w:rPr>
        <w:t>testing of</w:t>
      </w:r>
      <w:bookmarkEnd w:id="1747"/>
      <w:r w:rsidRPr="34A2CE9E">
        <w:rPr>
          <w:rStyle w:val="SubtleEmphasis"/>
        </w:rPr>
        <w:t xml:space="preserve"> the model on the training, validation, out-of-sample, and out-of-time datasets. </w:t>
      </w:r>
    </w:p>
    <w:p w14:paraId="5D069E8D" w14:textId="77777777" w:rsidR="00F072F1" w:rsidRDefault="00F072F1" w:rsidP="00F072F1"/>
    <w:p w14:paraId="61FD5F7D" w14:textId="77777777" w:rsidR="00F072F1" w:rsidRDefault="00F072F1" w:rsidP="00F072F1">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50451733" w14:textId="77777777" w:rsidR="003619D6" w:rsidRDefault="003619D6" w:rsidP="00F072F1">
      <w:pPr>
        <w:shd w:val="clear" w:color="auto" w:fill="DAEEF3" w:themeFill="accent5" w:themeFillTint="33"/>
        <w:rPr>
          <w:rFonts w:ascii="Aptos Narrow" w:hAnsi="Aptos Narrow"/>
        </w:rPr>
      </w:pPr>
    </w:p>
    <w:p w14:paraId="0597E2BC" w14:textId="30238BD5" w:rsidR="00A87FAA" w:rsidRDefault="003619D6" w:rsidP="009955DB">
      <w:pPr>
        <w:shd w:val="clear" w:color="auto" w:fill="DAEEF3" w:themeFill="accent5" w:themeFillTint="33"/>
        <w:jc w:val="both"/>
        <w:rPr>
          <w:ins w:id="1748" w:author="Vibhu Bhalla-NE" w:date="2025-03-24T21:32:00Z" w16du:dateUtc="2025-03-24T16:02:00Z"/>
          <w:rFonts w:ascii="Aptos Narrow" w:hAnsi="Aptos Narrow"/>
        </w:rPr>
      </w:pPr>
      <w:del w:id="1749" w:author="Vibhu Bhalla-NE" w:date="2025-03-24T21:20:00Z" w16du:dateUtc="2025-03-24T15:50:00Z">
        <w:r w:rsidRPr="003619D6" w:rsidDel="00332674">
          <w:rPr>
            <w:rFonts w:ascii="Aptos Narrow" w:hAnsi="Aptos Narrow"/>
          </w:rPr>
          <w:delText>Cross-validation using in-time, hold out data is employed to avoid over-fitting of the model. Model training includes separating the development data into training and validation datasets. If the model performs similarly on both data sets, that is a good indication of robustness. This validation is performed to ensure the results from the model will generalize well to the unseen production data.</w:delText>
        </w:r>
      </w:del>
    </w:p>
    <w:p w14:paraId="6C352171" w14:textId="77777777" w:rsidR="00DB4AE2" w:rsidRDefault="00DB4AE2" w:rsidP="009955DB">
      <w:pPr>
        <w:shd w:val="clear" w:color="auto" w:fill="DAEEF3" w:themeFill="accent5" w:themeFillTint="33"/>
        <w:jc w:val="both"/>
        <w:rPr>
          <w:rFonts w:ascii="Aptos Narrow" w:hAnsi="Aptos Narrow"/>
        </w:rPr>
      </w:pPr>
    </w:p>
    <w:p w14:paraId="2EE20CA8" w14:textId="77295753" w:rsidR="003619D6" w:rsidRDefault="00DB4AE2" w:rsidP="009955DB">
      <w:pPr>
        <w:shd w:val="clear" w:color="auto" w:fill="DAEEF3" w:themeFill="accent5" w:themeFillTint="33"/>
        <w:jc w:val="both"/>
        <w:rPr>
          <w:ins w:id="1750" w:author="Vibhu Bhalla-NE" w:date="2025-03-24T21:32:00Z" w16du:dateUtc="2025-03-24T16:02:00Z"/>
          <w:rFonts w:ascii="Aptos Narrow" w:hAnsi="Aptos Narrow"/>
        </w:rPr>
      </w:pPr>
      <w:ins w:id="1751" w:author="Vibhu Bhalla-NE" w:date="2025-03-24T21:31:00Z" w16du:dateUtc="2025-03-24T16:01:00Z">
        <w:r>
          <w:rPr>
            <w:rFonts w:ascii="Aptos Narrow" w:hAnsi="Aptos Narrow"/>
          </w:rPr>
          <w:t xml:space="preserve">Not applicable as </w:t>
        </w:r>
        <w:proofErr w:type="spellStart"/>
        <w:r>
          <w:rPr>
            <w:rFonts w:ascii="Aptos Narrow" w:hAnsi="Aptos Narrow"/>
          </w:rPr>
          <w:t>SecurLock</w:t>
        </w:r>
        <w:proofErr w:type="spellEnd"/>
        <w:r>
          <w:rPr>
            <w:rFonts w:ascii="Aptos Narrow" w:hAnsi="Aptos Narrow"/>
          </w:rPr>
          <w:t xml:space="preserve"> Predict is a rule-based system</w:t>
        </w:r>
      </w:ins>
      <w:ins w:id="1752" w:author="Vibhu Bhalla-NE" w:date="2025-03-24T21:32:00Z" w16du:dateUtc="2025-03-24T16:02:00Z">
        <w:r>
          <w:rPr>
            <w:rFonts w:ascii="Aptos Narrow" w:hAnsi="Aptos Narrow"/>
          </w:rPr>
          <w:t>.</w:t>
        </w:r>
      </w:ins>
    </w:p>
    <w:p w14:paraId="42201BE8" w14:textId="77777777" w:rsidR="00DB4AE2" w:rsidRPr="00A87FAA" w:rsidRDefault="00DB4AE2" w:rsidP="009955DB">
      <w:pPr>
        <w:shd w:val="clear" w:color="auto" w:fill="DAEEF3" w:themeFill="accent5" w:themeFillTint="33"/>
        <w:jc w:val="both"/>
        <w:rPr>
          <w:rFonts w:ascii="Aptos Narrow" w:hAnsi="Aptos Narrow"/>
        </w:rPr>
      </w:pPr>
    </w:p>
    <w:p w14:paraId="310C5203" w14:textId="7F41AC75" w:rsidR="00F072F1" w:rsidDel="00DB4AE2" w:rsidRDefault="00A87FAA" w:rsidP="009955DB">
      <w:pPr>
        <w:shd w:val="clear" w:color="auto" w:fill="DAEEF3" w:themeFill="accent5" w:themeFillTint="33"/>
        <w:jc w:val="both"/>
        <w:rPr>
          <w:del w:id="1753" w:author="Vibhu Bhalla-NE" w:date="2025-03-24T21:32:00Z" w16du:dateUtc="2025-03-24T16:02:00Z"/>
          <w:rFonts w:ascii="Aptos Narrow" w:hAnsi="Aptos Narrow"/>
        </w:rPr>
      </w:pPr>
      <w:del w:id="1754" w:author="Vibhu Bhalla-NE" w:date="2025-03-24T21:32:00Z" w16du:dateUtc="2025-03-24T16:02:00Z">
        <w:r w:rsidRPr="00A87FAA" w:rsidDel="00DB4AE2">
          <w:rPr>
            <w:rFonts w:ascii="Aptos Narrow" w:hAnsi="Aptos Narrow"/>
          </w:rPr>
          <w:delText xml:space="preserve">All FICO Falcon Fraud Manager base neural network models are cross validated on a randomly selected holdout sample from the training dataset. FICO does not </w:delText>
        </w:r>
      </w:del>
      <w:del w:id="1755" w:author="Vibhu Bhalla-NE" w:date="2025-03-24T21:20:00Z" w16du:dateUtc="2025-03-24T15:50:00Z">
        <w:r w:rsidRPr="00A87FAA" w:rsidDel="00332674">
          <w:rPr>
            <w:rFonts w:ascii="Aptos Narrow" w:hAnsi="Aptos Narrow"/>
          </w:rPr>
          <w:delText>typically</w:delText>
        </w:r>
      </w:del>
      <w:del w:id="1756" w:author="Vibhu Bhalla-NE" w:date="2025-03-24T21:32:00Z" w16du:dateUtc="2025-03-24T16:02:00Z">
        <w:r w:rsidRPr="00A87FAA" w:rsidDel="00DB4AE2">
          <w:rPr>
            <w:rFonts w:ascii="Aptos Narrow" w:hAnsi="Aptos Narrow"/>
          </w:rPr>
          <w:delText xml:space="preserve"> perform out-of-time validation on consortium base models.</w:delText>
        </w:r>
        <w:r w:rsidR="00F95B51" w:rsidDel="00DB4AE2">
          <w:rPr>
            <w:rFonts w:ascii="Aptos Narrow" w:hAnsi="Aptos Narrow"/>
          </w:rPr>
          <w:delText xml:space="preserve"> The </w:delText>
        </w:r>
        <w:r w:rsidR="00F95B51" w:rsidRPr="00F95B51" w:rsidDel="00DB4AE2">
          <w:rPr>
            <w:rFonts w:ascii="Aptos Narrow" w:hAnsi="Aptos Narrow"/>
          </w:rPr>
          <w:delText>results</w:delText>
        </w:r>
        <w:r w:rsidR="00F95B51" w:rsidDel="00DB4AE2">
          <w:rPr>
            <w:rFonts w:ascii="Aptos Narrow" w:hAnsi="Aptos Narrow"/>
          </w:rPr>
          <w:delText xml:space="preserve"> of the testing</w:delText>
        </w:r>
        <w:r w:rsidR="00F95B51" w:rsidRPr="00F95B51" w:rsidDel="00DB4AE2">
          <w:rPr>
            <w:rFonts w:ascii="Aptos Narrow" w:hAnsi="Aptos Narrow"/>
          </w:rPr>
          <w:delText xml:space="preserve"> are not provided as they are proprietary in nature, given that this is a vendor model.</w:delText>
        </w:r>
      </w:del>
    </w:p>
    <w:p w14:paraId="40B313C8" w14:textId="77777777" w:rsidR="00F072F1" w:rsidRDefault="00F072F1" w:rsidP="00F072F1">
      <w:pPr>
        <w:shd w:val="clear" w:color="auto" w:fill="DAEEF3" w:themeFill="accent5" w:themeFillTint="33"/>
        <w:rPr>
          <w:rFonts w:ascii="Aptos Narrow" w:hAnsi="Aptos Narrow"/>
        </w:rPr>
      </w:pPr>
    </w:p>
    <w:p w14:paraId="310ABF91" w14:textId="77777777" w:rsidR="00060192" w:rsidRPr="00F072F1" w:rsidRDefault="00060192" w:rsidP="00F072F1"/>
    <w:p w14:paraId="0463E456" w14:textId="77777777" w:rsidR="003C62EB" w:rsidRDefault="003C62EB" w:rsidP="00361CC7">
      <w:pPr>
        <w:pStyle w:val="Heading3"/>
        <w:numPr>
          <w:ilvl w:val="2"/>
          <w:numId w:val="19"/>
        </w:numPr>
      </w:pPr>
      <w:bookmarkStart w:id="1757" w:name="_Toc193800940"/>
      <w:r>
        <w:t>Back-testing</w:t>
      </w:r>
      <w:bookmarkEnd w:id="1757"/>
    </w:p>
    <w:p w14:paraId="073B75BC" w14:textId="77777777" w:rsidR="00DB599B" w:rsidRDefault="00DB599B" w:rsidP="00DB599B">
      <w:pPr>
        <w:rPr>
          <w:rStyle w:val="SubtleEmphasis"/>
        </w:rPr>
      </w:pPr>
      <w:r>
        <w:rPr>
          <w:rStyle w:val="SubtleEmphasis"/>
        </w:rPr>
        <w:t>In addition to the model performance/fit testing documented in Section 3.3.2</w:t>
      </w:r>
      <w:r w:rsidR="009F30F3">
        <w:rPr>
          <w:rStyle w:val="SubtleEmphasis"/>
        </w:rPr>
        <w:t>. Model Performance / Fit Testing</w:t>
      </w:r>
      <w:r>
        <w:rPr>
          <w:rStyle w:val="SubtleEmphasis"/>
        </w:rPr>
        <w:t>, back-testing is highly beneficial and should be performed/documented for certain types of models. Back-testing is a class of testing techniques designed to assess the consistency of model predictions/estimat</w:t>
      </w:r>
      <w:r w:rsidR="009F30F3">
        <w:rPr>
          <w:rStyle w:val="SubtleEmphasis"/>
        </w:rPr>
        <w:t>ion</w:t>
      </w:r>
      <w:r>
        <w:rPr>
          <w:rStyle w:val="SubtleEmphasis"/>
        </w:rPr>
        <w:t xml:space="preserve">s with the actual observed values, especially for different historical periods and over longer testing horizons. </w:t>
      </w:r>
    </w:p>
    <w:p w14:paraId="0F207382" w14:textId="77777777" w:rsidR="00DB599B" w:rsidRDefault="00DB599B" w:rsidP="003C62EB">
      <w:pPr>
        <w:rPr>
          <w:rStyle w:val="SubtleEmphasis"/>
        </w:rPr>
      </w:pPr>
    </w:p>
    <w:p w14:paraId="6AFBFD45" w14:textId="77777777" w:rsidR="003C62EB" w:rsidRDefault="003C62EB" w:rsidP="00DB599B">
      <w:pPr>
        <w:spacing w:after="120"/>
        <w:rPr>
          <w:rStyle w:val="SubtleEmphasis"/>
        </w:rPr>
      </w:pPr>
      <w:r>
        <w:rPr>
          <w:rStyle w:val="SubtleEmphasis"/>
        </w:rPr>
        <w:t xml:space="preserve">These tests </w:t>
      </w:r>
      <w:r w:rsidR="00DB599B">
        <w:rPr>
          <w:rStyle w:val="SubtleEmphasis"/>
        </w:rPr>
        <w:t xml:space="preserve">are designed to measure </w:t>
      </w:r>
      <w:r>
        <w:rPr>
          <w:rStyle w:val="SubtleEmphasis"/>
        </w:rPr>
        <w:t>the accuracy of model performance over specified time periods. When documenting back-testing analyses, it is critically important to provide a detailed description of the test design including, for example:</w:t>
      </w:r>
    </w:p>
    <w:p w14:paraId="60301F00" w14:textId="77777777" w:rsidR="003C62EB" w:rsidRDefault="003C62EB" w:rsidP="34A2CE9E">
      <w:pPr>
        <w:pStyle w:val="ListParagraph"/>
        <w:numPr>
          <w:ilvl w:val="0"/>
          <w:numId w:val="14"/>
        </w:numPr>
        <w:spacing w:after="120" w:line="264" w:lineRule="auto"/>
        <w:rPr>
          <w:rStyle w:val="SubtleEmphasis"/>
        </w:rPr>
      </w:pPr>
      <w:r w:rsidRPr="34A2CE9E">
        <w:rPr>
          <w:rStyle w:val="SubtleEmphasis"/>
        </w:rPr>
        <w:t>The design of the testing dataset includ</w:t>
      </w:r>
      <w:r w:rsidR="00EA57E1" w:rsidRPr="34A2CE9E">
        <w:rPr>
          <w:rStyle w:val="SubtleEmphasis"/>
        </w:rPr>
        <w:t>es</w:t>
      </w:r>
      <w:r w:rsidRPr="34A2CE9E">
        <w:rPr>
          <w:rStyle w:val="SubtleEmphasis"/>
        </w:rPr>
        <w:t xml:space="preserve"> the description of the </w:t>
      </w:r>
      <w:proofErr w:type="gramStart"/>
      <w:r w:rsidRPr="34A2CE9E">
        <w:rPr>
          <w:rStyle w:val="SubtleEmphasis"/>
        </w:rPr>
        <w:t>time period</w:t>
      </w:r>
      <w:proofErr w:type="gramEnd"/>
      <w:r w:rsidRPr="34A2CE9E">
        <w:rPr>
          <w:rStyle w:val="SubtleEmphasis"/>
        </w:rPr>
        <w:t>, and information about any notable exclusions/inclusions that are inconsistent with the data used to develop the model.</w:t>
      </w:r>
    </w:p>
    <w:p w14:paraId="3122223C" w14:textId="77777777" w:rsidR="003C62EB" w:rsidRDefault="00AF5D46" w:rsidP="34A2CE9E">
      <w:pPr>
        <w:pStyle w:val="ListParagraph"/>
        <w:numPr>
          <w:ilvl w:val="0"/>
          <w:numId w:val="14"/>
        </w:numPr>
        <w:spacing w:after="120" w:line="264" w:lineRule="auto"/>
        <w:rPr>
          <w:rStyle w:val="SubtleEmphasis"/>
        </w:rPr>
      </w:pPr>
      <w:r w:rsidRPr="34A2CE9E">
        <w:rPr>
          <w:rStyle w:val="SubtleEmphasis"/>
        </w:rPr>
        <w:t xml:space="preserve">The logic for generating model predictions. For example, when </w:t>
      </w:r>
      <w:bookmarkStart w:id="1758" w:name="_Int_toYURjeI"/>
      <w:proofErr w:type="gramStart"/>
      <w:r w:rsidRPr="34A2CE9E">
        <w:rPr>
          <w:rStyle w:val="SubtleEmphasis"/>
        </w:rPr>
        <w:t>back-testing</w:t>
      </w:r>
      <w:bookmarkEnd w:id="1758"/>
      <w:proofErr w:type="gramEnd"/>
      <w:r w:rsidRPr="34A2CE9E">
        <w:rPr>
          <w:rStyle w:val="SubtleEmphasis"/>
        </w:rPr>
        <w:t xml:space="preserve"> a mortgage default model, </w:t>
      </w:r>
      <w:r w:rsidR="00EA57E1" w:rsidRPr="34A2CE9E">
        <w:rPr>
          <w:rStyle w:val="SubtleEmphasis"/>
        </w:rPr>
        <w:t xml:space="preserve">the model developer would </w:t>
      </w:r>
      <w:r w:rsidRPr="34A2CE9E">
        <w:rPr>
          <w:rStyle w:val="SubtleEmphasis"/>
        </w:rPr>
        <w:t xml:space="preserve">typically start with a particular historical portfolio snapshot and then use the model to generate predictions for each subsequent month/quarter without </w:t>
      </w:r>
      <w:proofErr w:type="gramStart"/>
      <w:r w:rsidRPr="34A2CE9E">
        <w:rPr>
          <w:rStyle w:val="SubtleEmphasis"/>
        </w:rPr>
        <w:t>truing</w:t>
      </w:r>
      <w:proofErr w:type="gramEnd"/>
      <w:r w:rsidRPr="34A2CE9E">
        <w:rPr>
          <w:rStyle w:val="SubtleEmphasis"/>
        </w:rPr>
        <w:t xml:space="preserve"> the model up using subsequent historical data</w:t>
      </w:r>
      <w:r w:rsidR="003C62EB" w:rsidRPr="34A2CE9E">
        <w:rPr>
          <w:rStyle w:val="SubtleEmphasis"/>
        </w:rPr>
        <w:t xml:space="preserve">. </w:t>
      </w:r>
    </w:p>
    <w:p w14:paraId="05882C78" w14:textId="77777777" w:rsidR="003C62EB" w:rsidRDefault="00AF5D46" w:rsidP="34A2CE9E">
      <w:pPr>
        <w:pStyle w:val="ListParagraph"/>
        <w:numPr>
          <w:ilvl w:val="0"/>
          <w:numId w:val="14"/>
        </w:numPr>
        <w:spacing w:after="120" w:line="264" w:lineRule="auto"/>
        <w:rPr>
          <w:rStyle w:val="SubtleEmphasis"/>
        </w:rPr>
      </w:pPr>
      <w:r w:rsidRPr="34A2CE9E">
        <w:rPr>
          <w:rStyle w:val="SubtleEmphasis"/>
        </w:rPr>
        <w:t>The source and nature of inputs and assumptions used in the back-test. For example, for a model that uses macroeconomic variables as inputs, the typical practice is to use actual historical values of such inputs during the back-test period (</w:t>
      </w:r>
      <w:bookmarkStart w:id="1759" w:name="_Int_360rqJur"/>
      <w:proofErr w:type="gramStart"/>
      <w:r w:rsidRPr="34A2CE9E">
        <w:rPr>
          <w:rStyle w:val="SubtleEmphasis"/>
        </w:rPr>
        <w:t>in order to</w:t>
      </w:r>
      <w:bookmarkEnd w:id="1759"/>
      <w:proofErr w:type="gramEnd"/>
      <w:r w:rsidRPr="34A2CE9E">
        <w:rPr>
          <w:rStyle w:val="SubtleEmphasis"/>
        </w:rPr>
        <w:t xml:space="preserve"> isolate the error of the tested model from the error in the economic forecasts)</w:t>
      </w:r>
      <w:r w:rsidR="003C62EB" w:rsidRPr="34A2CE9E">
        <w:rPr>
          <w:rStyle w:val="SubtleEmphasis"/>
        </w:rPr>
        <w:t xml:space="preserve">. </w:t>
      </w:r>
    </w:p>
    <w:p w14:paraId="541EB4CF" w14:textId="77777777" w:rsidR="00DB599B" w:rsidRDefault="00DB599B" w:rsidP="003C62EB">
      <w:pPr>
        <w:rPr>
          <w:rStyle w:val="SubtleEmphasis"/>
        </w:rPr>
      </w:pPr>
    </w:p>
    <w:p w14:paraId="390B5266" w14:textId="77777777" w:rsidR="003C62EB" w:rsidRDefault="003C62EB" w:rsidP="003C62EB">
      <w:pPr>
        <w:rPr>
          <w:rStyle w:val="SubtleEmphasis"/>
        </w:rPr>
      </w:pPr>
      <w:r>
        <w:rPr>
          <w:rStyle w:val="SubtleEmphasis"/>
        </w:rPr>
        <w:t xml:space="preserve">Use of graphical presentation of actual and predicted values is necessary in addition to any quantitative measures of model error (e.g., MAPE, MSE, etc.). This allows the </w:t>
      </w:r>
      <w:r w:rsidR="00EA57E1">
        <w:rPr>
          <w:rStyle w:val="SubtleEmphasis"/>
        </w:rPr>
        <w:t xml:space="preserve">model </w:t>
      </w:r>
      <w:r>
        <w:rPr>
          <w:rStyle w:val="SubtleEmphasis"/>
        </w:rPr>
        <w:t>developer and reader to observe any areas of persistent model bias.</w:t>
      </w:r>
    </w:p>
    <w:p w14:paraId="0264EDCC" w14:textId="77777777" w:rsidR="008064D3" w:rsidRDefault="008064D3" w:rsidP="003C62EB">
      <w:pPr>
        <w:rPr>
          <w:rStyle w:val="SubtleEmphasis"/>
        </w:rPr>
      </w:pPr>
    </w:p>
    <w:p w14:paraId="75035D4F" w14:textId="77777777" w:rsidR="008064D3" w:rsidRDefault="008064D3" w:rsidP="008064D3">
      <w:pPr>
        <w:rPr>
          <w:rStyle w:val="SubtleEmphasis"/>
        </w:rPr>
      </w:pPr>
      <w:r>
        <w:rPr>
          <w:rStyle w:val="SubtleEmphasis"/>
        </w:rPr>
        <w:t>The developers should ensure that performance metrics and thresholds for acceptable performance are clearly stated and are aligned with the model’s business use. For example, for stress testing or CECL model designed to produce loss forecasts over a 2-year period, one of the error metrics should be based on the cumulative actual vs. predicted losses over a 2-year back-testing horizon.</w:t>
      </w:r>
    </w:p>
    <w:p w14:paraId="1D1F945E" w14:textId="77777777" w:rsidR="008064D3" w:rsidRDefault="008064D3" w:rsidP="003C62EB">
      <w:pPr>
        <w:rPr>
          <w:rStyle w:val="SubtleEmphasis"/>
        </w:rPr>
      </w:pPr>
    </w:p>
    <w:p w14:paraId="5F8B9D82" w14:textId="77777777" w:rsidR="003C62EB" w:rsidRDefault="003C62EB" w:rsidP="003C62EB">
      <w:pPr>
        <w:rPr>
          <w:rStyle w:val="SubtleEmphasis"/>
        </w:rPr>
      </w:pPr>
      <w:r>
        <w:rPr>
          <w:rStyle w:val="SubtleEmphasis"/>
        </w:rPr>
        <w:t xml:space="preserve">Back-testing results should be accompanied by detailed narrative providing the </w:t>
      </w:r>
      <w:r w:rsidR="00EA57E1">
        <w:rPr>
          <w:rStyle w:val="SubtleEmphasis"/>
        </w:rPr>
        <w:t xml:space="preserve">model </w:t>
      </w:r>
      <w:r>
        <w:rPr>
          <w:rStyle w:val="SubtleEmphasis"/>
        </w:rPr>
        <w:t xml:space="preserve">developers’ assessment of said results and their conclusions about any notable model biases or elevated error rates. Some such notable </w:t>
      </w:r>
      <w:r>
        <w:rPr>
          <w:rStyle w:val="SubtleEmphasis"/>
        </w:rPr>
        <w:lastRenderedPageBreak/>
        <w:t xml:space="preserve">biases and performance issues may need to be noted as model weaknesses that </w:t>
      </w:r>
      <w:r w:rsidR="00EA57E1">
        <w:rPr>
          <w:rStyle w:val="SubtleEmphasis"/>
        </w:rPr>
        <w:t>must</w:t>
      </w:r>
      <w:r>
        <w:rPr>
          <w:rStyle w:val="SubtleEmphasis"/>
        </w:rPr>
        <w:t xml:space="preserve"> have associated risk mitigants.</w:t>
      </w:r>
    </w:p>
    <w:p w14:paraId="0A266962" w14:textId="77777777" w:rsidR="003C62EB" w:rsidRDefault="003C62EB" w:rsidP="003C62EB">
      <w:pPr>
        <w:rPr>
          <w:rStyle w:val="SubtleEmphasis"/>
        </w:rPr>
      </w:pPr>
    </w:p>
    <w:p w14:paraId="7EA59051" w14:textId="77777777" w:rsidR="003C62EB" w:rsidRDefault="003C62EB" w:rsidP="003C62EB">
      <w:pPr>
        <w:rPr>
          <w:rStyle w:val="SubtleEmphasis"/>
        </w:rPr>
      </w:pPr>
      <w:r w:rsidRPr="34A2CE9E">
        <w:rPr>
          <w:rStyle w:val="SubtleEmphasis"/>
        </w:rPr>
        <w:t xml:space="preserve">Back-testing should be carried out for different populations. For example, when analyzing performance of residential or commercial mortgage loans, one should separately evaluate performance of the model on sub-populations that can be </w:t>
      </w:r>
      <w:bookmarkStart w:id="1760" w:name="_Int_MDILpJaC"/>
      <w:r w:rsidRPr="34A2CE9E">
        <w:rPr>
          <w:rStyle w:val="SubtleEmphasis"/>
        </w:rPr>
        <w:t>reasonably expected</w:t>
      </w:r>
      <w:bookmarkEnd w:id="1760"/>
      <w:r w:rsidRPr="34A2CE9E">
        <w:rPr>
          <w:rStyle w:val="SubtleEmphasis"/>
        </w:rPr>
        <w:t xml:space="preserve"> to have different behavioral characteristics. For example: </w:t>
      </w:r>
      <w:bookmarkStart w:id="1761" w:name="_Int_46JL6Y5i"/>
      <w:r w:rsidRPr="34A2CE9E">
        <w:rPr>
          <w:rStyle w:val="SubtleEmphasis"/>
        </w:rPr>
        <w:t>different products</w:t>
      </w:r>
      <w:bookmarkEnd w:id="1761"/>
      <w:r w:rsidRPr="34A2CE9E">
        <w:rPr>
          <w:rStyle w:val="SubtleEmphasis"/>
        </w:rPr>
        <w:t>, different vintages, or different segments of population by FICO score or by LTV or by another key risk driver.</w:t>
      </w:r>
    </w:p>
    <w:p w14:paraId="309E6AB6" w14:textId="77777777" w:rsidR="003C62EB" w:rsidRDefault="003C62EB" w:rsidP="003C62EB">
      <w:pPr>
        <w:rPr>
          <w:rStyle w:val="SubtleEmphasis"/>
        </w:rPr>
      </w:pPr>
    </w:p>
    <w:p w14:paraId="4870A88D" w14:textId="77777777" w:rsidR="008064D3" w:rsidRDefault="008064D3" w:rsidP="008064D3">
      <w:pPr>
        <w:rPr>
          <w:rStyle w:val="SubtleEmphasis"/>
        </w:rPr>
      </w:pPr>
      <w:r>
        <w:rPr>
          <w:rStyle w:val="SubtleEmphasis"/>
        </w:rPr>
        <w:t>Predictive models should also be back-tested over different economic environments, e.g., periods of stress vs. periods of economic growth. This is especially important for stress testing, CECL</w:t>
      </w:r>
      <w:r w:rsidR="00EA57E1">
        <w:rPr>
          <w:rStyle w:val="SubtleEmphasis"/>
        </w:rPr>
        <w:t>,</w:t>
      </w:r>
      <w:r>
        <w:rPr>
          <w:rStyle w:val="SubtleEmphasis"/>
        </w:rPr>
        <w:t xml:space="preserve"> and IFRS 9 models.</w:t>
      </w:r>
    </w:p>
    <w:p w14:paraId="24FEFA4C" w14:textId="77777777" w:rsidR="008064D3" w:rsidRDefault="008064D3" w:rsidP="008064D3">
      <w:pPr>
        <w:rPr>
          <w:rStyle w:val="IntenseEmphasis"/>
        </w:rPr>
      </w:pPr>
    </w:p>
    <w:p w14:paraId="64D4FD9D" w14:textId="77777777" w:rsidR="003C62EB" w:rsidRDefault="008064D3" w:rsidP="008064D3">
      <w:pPr>
        <w:rPr>
          <w:rStyle w:val="IntenseEmphasis"/>
        </w:rPr>
      </w:pPr>
      <w:r>
        <w:rPr>
          <w:rStyle w:val="SubtleEmphasis"/>
          <w:u w:val="single"/>
        </w:rPr>
        <w:t>For vendor models</w:t>
      </w:r>
      <w:r>
        <w:rPr>
          <w:rStyle w:val="SubtleEmphasis"/>
        </w:rPr>
        <w:t>, include the model owner’s assessment of the back- testing results provided by vendor (based on vendor’s data) and any associated risks. In addition, provide testing results on the Company’s internal data (or explain why it is not feasible).</w:t>
      </w:r>
    </w:p>
    <w:p w14:paraId="5A125F3A" w14:textId="77777777" w:rsidR="008064D3" w:rsidRDefault="008064D3" w:rsidP="003C62EB">
      <w:pPr>
        <w:rPr>
          <w:rStyle w:val="IntenseEmphasis"/>
        </w:rPr>
      </w:pPr>
    </w:p>
    <w:p w14:paraId="0DDC2331" w14:textId="77777777" w:rsidR="003C62EB" w:rsidRDefault="003C62EB" w:rsidP="003C62EB">
      <w:pPr>
        <w:rPr>
          <w:rStyle w:val="IntenseEmphasis"/>
        </w:rPr>
      </w:pPr>
      <w:commentRangeStart w:id="1762"/>
      <w:r>
        <w:rPr>
          <w:rStyle w:val="IntenseEmphasis"/>
        </w:rPr>
        <w:t>In-</w:t>
      </w:r>
      <w:r w:rsidR="00335CA8">
        <w:rPr>
          <w:rStyle w:val="IntenseEmphasis"/>
        </w:rPr>
        <w:t>time</w:t>
      </w:r>
      <w:commentRangeEnd w:id="1762"/>
      <w:r w:rsidR="00333905">
        <w:rPr>
          <w:rStyle w:val="CommentReference"/>
        </w:rPr>
        <w:commentReference w:id="1762"/>
      </w:r>
    </w:p>
    <w:p w14:paraId="513ED096" w14:textId="77777777" w:rsidR="003C62EB" w:rsidRDefault="00335CA8" w:rsidP="003C62EB">
      <w:r w:rsidRPr="34A2CE9E">
        <w:rPr>
          <w:rStyle w:val="SubtleEmphasis"/>
        </w:rPr>
        <w:t xml:space="preserve">Use this section for </w:t>
      </w:r>
      <w:proofErr w:type="spellStart"/>
      <w:r w:rsidRPr="34A2CE9E">
        <w:rPr>
          <w:rStyle w:val="SubtleEmphasis"/>
        </w:rPr>
        <w:t>backtesting</w:t>
      </w:r>
      <w:proofErr w:type="spellEnd"/>
      <w:r w:rsidRPr="34A2CE9E">
        <w:rPr>
          <w:rStyle w:val="SubtleEmphasis"/>
        </w:rPr>
        <w:t xml:space="preserve"> using the data from the same </w:t>
      </w:r>
      <w:bookmarkStart w:id="1763" w:name="_Int_PlFtapV4"/>
      <w:proofErr w:type="gramStart"/>
      <w:r w:rsidRPr="34A2CE9E">
        <w:rPr>
          <w:rStyle w:val="SubtleEmphasis"/>
        </w:rPr>
        <w:t>time period</w:t>
      </w:r>
      <w:bookmarkEnd w:id="1763"/>
      <w:proofErr w:type="gramEnd"/>
      <w:r w:rsidRPr="34A2CE9E">
        <w:rPr>
          <w:rStyle w:val="SubtleEmphasis"/>
        </w:rPr>
        <w:t xml:space="preserve"> on which the model was estimated/trained.</w:t>
      </w:r>
    </w:p>
    <w:p w14:paraId="71D4F6C3" w14:textId="77777777" w:rsidR="003C62EB" w:rsidRDefault="003C62EB" w:rsidP="003C62EB"/>
    <w:p w14:paraId="120B82BD" w14:textId="77777777" w:rsidR="003C62EB" w:rsidRDefault="003C62EB" w:rsidP="003C62EB">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5EA355B7" w14:textId="77777777" w:rsidR="003C62EB" w:rsidRDefault="003C62EB" w:rsidP="003C62EB">
      <w:pPr>
        <w:shd w:val="clear" w:color="auto" w:fill="DAEEF3" w:themeFill="accent5" w:themeFillTint="33"/>
        <w:rPr>
          <w:rFonts w:ascii="Aptos Narrow" w:hAnsi="Aptos Narrow"/>
        </w:rPr>
      </w:pPr>
    </w:p>
    <w:p w14:paraId="6A32CDE2" w14:textId="77777777" w:rsidR="3EA05AED" w:rsidRDefault="3EA05AED" w:rsidP="64F2A71C">
      <w:pPr>
        <w:shd w:val="clear" w:color="auto" w:fill="DAEEF3" w:themeFill="accent5" w:themeFillTint="33"/>
        <w:jc w:val="both"/>
        <w:rPr>
          <w:rFonts w:ascii="Aptos Narrow" w:hAnsi="Aptos Narrow"/>
        </w:rPr>
      </w:pPr>
      <w:r w:rsidRPr="64F2A71C">
        <w:rPr>
          <w:rFonts w:ascii="Aptos Narrow" w:hAnsi="Aptos Narrow"/>
        </w:rPr>
        <w:t>The results of the testing are not provided as they are proprietary in nature, given that this is a vendor model.</w:t>
      </w:r>
    </w:p>
    <w:p w14:paraId="2CED0A73" w14:textId="63D641F7" w:rsidR="64F2A71C" w:rsidRDefault="64F2A71C" w:rsidP="64F2A71C">
      <w:pPr>
        <w:shd w:val="clear" w:color="auto" w:fill="DAEEF3" w:themeFill="accent5" w:themeFillTint="33"/>
        <w:rPr>
          <w:rFonts w:ascii="Aptos Narrow" w:hAnsi="Aptos Narrow"/>
        </w:rPr>
      </w:pPr>
    </w:p>
    <w:p w14:paraId="3B1C2B24" w14:textId="1203E085" w:rsidR="001B5D73" w:rsidRPr="001B5D73" w:rsidRDefault="001B5D73" w:rsidP="001B5D73">
      <w:pPr>
        <w:shd w:val="clear" w:color="auto" w:fill="DAEEF3" w:themeFill="accent5" w:themeFillTint="33"/>
        <w:jc w:val="both"/>
        <w:rPr>
          <w:rFonts w:ascii="Aptos Narrow" w:hAnsi="Aptos Narrow"/>
        </w:rPr>
      </w:pPr>
      <w:del w:id="1764" w:author="Sakshi Sharma-NE" w:date="2025-03-21T15:41:00Z">
        <w:r w:rsidRPr="64F2A71C" w:rsidDel="667B04D1">
          <w:rPr>
            <w:rFonts w:ascii="Aptos Narrow" w:hAnsi="Aptos Narrow"/>
          </w:rPr>
          <w:delText xml:space="preserve">Back-testing can be used to gauge the model performance by comparing the model forecast against actual historical outcomes, since SecurLock Predict is returning risk results/recommendations that indicate if a card transaction represents </w:delText>
        </w:r>
        <w:bookmarkStart w:id="1765" w:name="_Int_YRAFXgv3"/>
        <w:r w:rsidRPr="64F2A71C" w:rsidDel="667B04D1">
          <w:rPr>
            <w:rFonts w:ascii="Aptos Narrow" w:hAnsi="Aptos Narrow"/>
          </w:rPr>
          <w:delText>a high risk</w:delText>
        </w:r>
        <w:bookmarkEnd w:id="1765"/>
        <w:r w:rsidRPr="64F2A71C" w:rsidDel="667B04D1">
          <w:rPr>
            <w:rFonts w:ascii="Aptos Narrow" w:hAnsi="Aptos Narrow"/>
          </w:rPr>
          <w:delText xml:space="preserve"> for being fraudulent.</w:delText>
        </w:r>
        <w:r w:rsidRPr="64F2A71C" w:rsidDel="647B8745">
          <w:rPr>
            <w:rFonts w:ascii="Aptos Narrow" w:hAnsi="Aptos Narrow"/>
          </w:rPr>
          <w:delText xml:space="preserve"> </w:delText>
        </w:r>
      </w:del>
    </w:p>
    <w:p w14:paraId="42AFDFDE" w14:textId="77777777" w:rsidR="003C62EB" w:rsidRDefault="003C62EB" w:rsidP="003C62EB">
      <w:pPr>
        <w:shd w:val="clear" w:color="auto" w:fill="DAEEF3" w:themeFill="accent5" w:themeFillTint="33"/>
        <w:rPr>
          <w:rFonts w:ascii="Aptos Narrow" w:hAnsi="Aptos Narrow"/>
        </w:rPr>
      </w:pPr>
    </w:p>
    <w:p w14:paraId="702C0EAE" w14:textId="77777777" w:rsidR="003C62EB" w:rsidRDefault="003C62EB" w:rsidP="003C62EB"/>
    <w:p w14:paraId="653C0A8A" w14:textId="77777777" w:rsidR="003C62EB" w:rsidRDefault="003C62EB" w:rsidP="003C62EB">
      <w:pPr>
        <w:rPr>
          <w:rStyle w:val="IntenseEmphasis"/>
        </w:rPr>
      </w:pPr>
      <w:r>
        <w:rPr>
          <w:rStyle w:val="IntenseEmphasis"/>
        </w:rPr>
        <w:t>Out-of-time</w:t>
      </w:r>
    </w:p>
    <w:p w14:paraId="4B6D4E89" w14:textId="77777777" w:rsidR="003C62EB" w:rsidRDefault="003C62EB" w:rsidP="003C62EB">
      <w:r w:rsidRPr="34A2CE9E">
        <w:rPr>
          <w:rStyle w:val="SubtleEmphasis"/>
        </w:rPr>
        <w:t xml:space="preserve">Use this section for </w:t>
      </w:r>
      <w:proofErr w:type="spellStart"/>
      <w:r w:rsidRPr="34A2CE9E">
        <w:rPr>
          <w:rStyle w:val="SubtleEmphasis"/>
        </w:rPr>
        <w:t>backtesting</w:t>
      </w:r>
      <w:proofErr w:type="spellEnd"/>
      <w:r w:rsidRPr="34A2CE9E">
        <w:rPr>
          <w:rStyle w:val="SubtleEmphasis"/>
        </w:rPr>
        <w:t xml:space="preserve"> using data from the </w:t>
      </w:r>
      <w:bookmarkStart w:id="1766" w:name="_Int_hiedUX4d"/>
      <w:proofErr w:type="gramStart"/>
      <w:r w:rsidRPr="34A2CE9E">
        <w:rPr>
          <w:rStyle w:val="SubtleEmphasis"/>
        </w:rPr>
        <w:t>time period</w:t>
      </w:r>
      <w:bookmarkEnd w:id="1766"/>
      <w:proofErr w:type="gramEnd"/>
      <w:r w:rsidRPr="34A2CE9E">
        <w:rPr>
          <w:rStyle w:val="SubtleEmphasis"/>
        </w:rPr>
        <w:t xml:space="preserve"> different from the in-sample data.</w:t>
      </w:r>
    </w:p>
    <w:p w14:paraId="3B6AC805" w14:textId="77777777" w:rsidR="003C62EB" w:rsidRDefault="003C62EB" w:rsidP="000C258D"/>
    <w:p w14:paraId="0A883106" w14:textId="77777777" w:rsidR="003C62EB" w:rsidRDefault="003C62EB" w:rsidP="003C62EB">
      <w:pPr>
        <w:shd w:val="clear" w:color="auto" w:fill="DAEEF3" w:themeFill="accent5" w:themeFillTint="33"/>
        <w:rPr>
          <w:rFonts w:ascii="Aptos Narrow" w:hAnsi="Aptos Narrow"/>
        </w:rPr>
      </w:pPr>
      <w:bookmarkStart w:id="1767" w:name="OLE_LINK75"/>
      <w:r>
        <w:rPr>
          <w:rFonts w:ascii="Aptos Narrow" w:hAnsi="Aptos Narrow"/>
        </w:rPr>
        <w:t xml:space="preserve">Model Owner: </w:t>
      </w:r>
      <w:r w:rsidR="00C719C8">
        <w:rPr>
          <w:rFonts w:ascii="Aptos Narrow" w:hAnsi="Aptos Narrow"/>
        </w:rPr>
        <w:t xml:space="preserve"> </w:t>
      </w:r>
    </w:p>
    <w:p w14:paraId="25CD786A" w14:textId="77777777" w:rsidR="003C62EB" w:rsidRDefault="003C62EB" w:rsidP="00A6229E">
      <w:pPr>
        <w:shd w:val="clear" w:color="auto" w:fill="DAEEF3" w:themeFill="accent5" w:themeFillTint="33"/>
        <w:rPr>
          <w:ins w:id="1768" w:author="Vibhu Bhalla-NE" w:date="2025-03-24T21:17:00Z" w16du:dateUtc="2025-03-24T15:47:00Z"/>
          <w:rFonts w:ascii="Aptos Narrow" w:hAnsi="Aptos Narrow"/>
        </w:rPr>
      </w:pPr>
    </w:p>
    <w:p w14:paraId="2E233480" w14:textId="77777777" w:rsidR="00332674" w:rsidRDefault="00332674" w:rsidP="00332674">
      <w:pPr>
        <w:shd w:val="clear" w:color="auto" w:fill="DAEEF3" w:themeFill="accent5" w:themeFillTint="33"/>
        <w:jc w:val="both"/>
        <w:rPr>
          <w:ins w:id="1769" w:author="Vibhu Bhalla-NE" w:date="2025-03-24T21:17:00Z" w16du:dateUtc="2025-03-24T15:47:00Z"/>
          <w:rFonts w:ascii="Aptos Narrow" w:hAnsi="Aptos Narrow"/>
        </w:rPr>
      </w:pPr>
      <w:ins w:id="1770" w:author="Vibhu Bhalla-NE" w:date="2025-03-24T21:17:00Z" w16du:dateUtc="2025-03-24T15:47:00Z">
        <w:r w:rsidRPr="64F2A71C">
          <w:rPr>
            <w:rFonts w:ascii="Aptos Narrow" w:hAnsi="Aptos Narrow"/>
          </w:rPr>
          <w:t>The results of the testing are not provided as they are proprietary in nature, given that this is a vendor model.</w:t>
        </w:r>
      </w:ins>
    </w:p>
    <w:p w14:paraId="4C8CE5EB" w14:textId="77777777" w:rsidR="00332674" w:rsidRDefault="00332674" w:rsidP="00A6229E">
      <w:pPr>
        <w:shd w:val="clear" w:color="auto" w:fill="DAEEF3" w:themeFill="accent5" w:themeFillTint="33"/>
        <w:rPr>
          <w:rFonts w:ascii="Aptos Narrow" w:hAnsi="Aptos Narrow"/>
        </w:rPr>
      </w:pPr>
    </w:p>
    <w:p w14:paraId="35079991" w14:textId="1A77B1DD" w:rsidR="00313DD0" w:rsidDel="001C0609" w:rsidRDefault="001F02EE" w:rsidP="00F30CF1">
      <w:pPr>
        <w:shd w:val="clear" w:color="auto" w:fill="DAEEF3" w:themeFill="accent5" w:themeFillTint="33"/>
        <w:rPr>
          <w:del w:id="1771" w:author="Vibhu Bhalla-NE" w:date="2025-03-24T21:14:00Z" w16du:dateUtc="2025-03-24T15:44:00Z"/>
          <w:rStyle w:val="SubtleEmphasis"/>
          <w:rFonts w:ascii="Aptos Narrow" w:hAnsi="Aptos Narrow"/>
          <w:b/>
          <w:bCs/>
          <w:i w:val="0"/>
          <w:iCs w:val="0"/>
          <w:color w:val="auto"/>
        </w:rPr>
      </w:pPr>
      <w:commentRangeStart w:id="1772"/>
      <w:del w:id="1773" w:author="Vibhu Bhalla-NE" w:date="2025-03-24T21:14:00Z" w16du:dateUtc="2025-03-24T15:44:00Z">
        <w:r w:rsidDel="001C0609">
          <w:rPr>
            <w:rStyle w:val="SubtleEmphasis"/>
            <w:rFonts w:ascii="Aptos Narrow" w:hAnsi="Aptos Narrow"/>
            <w:b/>
            <w:bCs/>
            <w:i w:val="0"/>
            <w:iCs w:val="0"/>
            <w:color w:val="auto"/>
          </w:rPr>
          <w:delText>Evaluation</w:delText>
        </w:r>
        <w:r w:rsidR="006A1A5B" w:rsidDel="001C0609">
          <w:rPr>
            <w:rStyle w:val="SubtleEmphasis"/>
            <w:rFonts w:ascii="Aptos Narrow" w:hAnsi="Aptos Narrow"/>
            <w:b/>
            <w:bCs/>
            <w:i w:val="0"/>
            <w:iCs w:val="0"/>
            <w:color w:val="auto"/>
          </w:rPr>
          <w:delText xml:space="preserve"> </w:delText>
        </w:r>
        <w:r w:rsidR="00A6229E" w:rsidRPr="00A6229E" w:rsidDel="001C0609">
          <w:rPr>
            <w:rStyle w:val="SubtleEmphasis"/>
            <w:rFonts w:ascii="Aptos Narrow" w:hAnsi="Aptos Narrow"/>
            <w:b/>
            <w:bCs/>
            <w:i w:val="0"/>
            <w:iCs w:val="0"/>
            <w:color w:val="auto"/>
          </w:rPr>
          <w:delText>metrics</w:delText>
        </w:r>
        <w:commentRangeEnd w:id="1772"/>
        <w:r w:rsidR="00333905" w:rsidDel="001C0609">
          <w:rPr>
            <w:rStyle w:val="CommentReference"/>
          </w:rPr>
          <w:commentReference w:id="1772"/>
        </w:r>
      </w:del>
    </w:p>
    <w:p w14:paraId="56914E0D" w14:textId="2625EEE6" w:rsidR="00A6229E" w:rsidRPr="008B54A5" w:rsidDel="001C0609" w:rsidRDefault="00A6229E" w:rsidP="00F30CF1">
      <w:pPr>
        <w:shd w:val="clear" w:color="auto" w:fill="DAEEF3" w:themeFill="accent5" w:themeFillTint="33"/>
        <w:rPr>
          <w:del w:id="1774" w:author="Vibhu Bhalla-NE" w:date="2025-03-24T21:14:00Z" w16du:dateUtc="2025-03-24T15:44:00Z"/>
          <w:rFonts w:ascii="Aptos Narrow" w:hAnsi="Aptos Narrow"/>
          <w:b/>
          <w:bCs/>
        </w:rPr>
      </w:pPr>
      <w:del w:id="1775" w:author="Vibhu Bhalla-NE" w:date="2025-03-24T21:14:00Z" w16du:dateUtc="2025-03-24T15:44:00Z">
        <w:r w:rsidRPr="00A6229E" w:rsidDel="001C0609">
          <w:rPr>
            <w:rStyle w:val="SubtleEmphasis"/>
            <w:rFonts w:ascii="Aptos Narrow" w:hAnsi="Aptos Narrow"/>
            <w:i w:val="0"/>
            <w:iCs w:val="0"/>
            <w:color w:val="auto"/>
          </w:rPr>
          <w:br/>
        </w:r>
        <w:r w:rsidRPr="00A6229E" w:rsidDel="001C0609">
          <w:rPr>
            <w:rFonts w:ascii="Aptos Narrow" w:hAnsi="Aptos Narrow"/>
          </w:rPr>
          <w:delText xml:space="preserve">The </w:delText>
        </w:r>
        <w:r w:rsidRPr="00A6229E" w:rsidDel="001C0609">
          <w:rPr>
            <w:rFonts w:ascii="Aptos Narrow" w:hAnsi="Aptos Narrow"/>
            <w:b/>
            <w:bCs/>
          </w:rPr>
          <w:delText>Account False-Positive Ratio (AFPR)</w:delText>
        </w:r>
        <w:r w:rsidRPr="00A6229E" w:rsidDel="001C0609">
          <w:rPr>
            <w:rFonts w:ascii="Aptos Narrow" w:hAnsi="Aptos Narrow"/>
          </w:rPr>
          <w:delText xml:space="preserve"> expresses the number of accounts identified incorrectly as fraudulent for each actual fraud account the model identifies. In other words, this ratio evaluates how many legitimate cardholder transactions are being declined to capture one fraudulent transaction.</w:delText>
        </w:r>
      </w:del>
    </w:p>
    <w:p w14:paraId="1F6C36DF" w14:textId="7AB453DE" w:rsidR="00A6229E" w:rsidRPr="00A6229E" w:rsidDel="001C0609" w:rsidRDefault="00A6229E" w:rsidP="006B5B91">
      <w:pPr>
        <w:shd w:val="clear" w:color="auto" w:fill="DAEEF3" w:themeFill="accent5" w:themeFillTint="33"/>
        <w:jc w:val="both"/>
        <w:rPr>
          <w:del w:id="1776" w:author="Vibhu Bhalla-NE" w:date="2025-03-24T21:14:00Z" w16du:dateUtc="2025-03-24T15:44:00Z"/>
          <w:rFonts w:ascii="Aptos Narrow" w:hAnsi="Aptos Narrow"/>
        </w:rPr>
      </w:pPr>
      <w:del w:id="1777" w:author="Vibhu Bhalla-NE" w:date="2025-03-24T21:14:00Z" w16du:dateUtc="2025-03-24T15:44:00Z">
        <w:r w:rsidRPr="00A6229E" w:rsidDel="001C0609">
          <w:rPr>
            <w:rFonts w:ascii="Aptos Narrow" w:hAnsi="Aptos Narrow"/>
          </w:rPr>
          <w:lastRenderedPageBreak/>
          <w:delText xml:space="preserve">For instance, a false-positive ratio of 20:1 indicates that for each genuinely fraudulent account that it finds, a model identifies 20 innocent accounts as fraudulent. So, 100 Not Fraud (VALID)/ 5 Confirmed Frauds (FRAUD) = 20 FPR (False Positive Ratio) – </w:delText>
        </w:r>
        <w:r w:rsidR="006B5B91" w:rsidDel="001C0609">
          <w:rPr>
            <w:rFonts w:ascii="Aptos Narrow" w:hAnsi="Aptos Narrow"/>
            <w:i/>
            <w:iCs/>
          </w:rPr>
          <w:delText>D</w:delText>
        </w:r>
        <w:r w:rsidRPr="00A6229E" w:rsidDel="001C0609">
          <w:rPr>
            <w:rFonts w:ascii="Aptos Narrow" w:hAnsi="Aptos Narrow"/>
            <w:i/>
            <w:iCs/>
          </w:rPr>
          <w:delText>eclined around 20 valid cardholders to capture 1 fraud account.</w:delText>
        </w:r>
      </w:del>
    </w:p>
    <w:p w14:paraId="1581BCF1" w14:textId="7302755D" w:rsidR="00A6229E" w:rsidDel="001C0609" w:rsidRDefault="00A6229E" w:rsidP="00A6229E">
      <w:pPr>
        <w:shd w:val="clear" w:color="auto" w:fill="DAEEF3" w:themeFill="accent5" w:themeFillTint="33"/>
        <w:jc w:val="both"/>
        <w:rPr>
          <w:del w:id="1778" w:author="Vibhu Bhalla-NE" w:date="2025-03-24T21:14:00Z" w16du:dateUtc="2025-03-24T15:44:00Z"/>
          <w:rStyle w:val="SubtleEmphasis"/>
          <w:rFonts w:ascii="Aptos Narrow" w:hAnsi="Aptos Narrow"/>
          <w:i w:val="0"/>
          <w:iCs w:val="0"/>
          <w:color w:val="auto"/>
        </w:rPr>
      </w:pPr>
    </w:p>
    <w:p w14:paraId="2D3A184F" w14:textId="15952444" w:rsidR="00A6229E" w:rsidDel="001C0609" w:rsidRDefault="00A6229E" w:rsidP="00A6229E">
      <w:pPr>
        <w:shd w:val="clear" w:color="auto" w:fill="DAEEF3" w:themeFill="accent5" w:themeFillTint="33"/>
        <w:jc w:val="both"/>
        <w:rPr>
          <w:del w:id="1779" w:author="Vibhu Bhalla-NE" w:date="2025-03-24T21:14:00Z" w16du:dateUtc="2025-03-24T15:44:00Z"/>
          <w:rFonts w:ascii="Aptos Narrow" w:hAnsi="Aptos Narrow"/>
          <w:b/>
          <w:bCs/>
        </w:rPr>
      </w:pPr>
      <w:del w:id="1780" w:author="Vibhu Bhalla-NE" w:date="2025-03-24T21:14:00Z" w16du:dateUtc="2025-03-24T15:44:00Z">
        <w:r w:rsidRPr="00A6229E" w:rsidDel="001C0609">
          <w:rPr>
            <w:rFonts w:ascii="Aptos Narrow" w:hAnsi="Aptos Narrow"/>
            <w:b/>
            <w:bCs/>
          </w:rPr>
          <w:delText xml:space="preserve">Data </w:delText>
        </w:r>
        <w:r w:rsidDel="001C0609">
          <w:rPr>
            <w:rFonts w:ascii="Aptos Narrow" w:hAnsi="Aptos Narrow"/>
            <w:b/>
            <w:bCs/>
          </w:rPr>
          <w:delText>Selection and Exclusions</w:delText>
        </w:r>
      </w:del>
    </w:p>
    <w:p w14:paraId="28C34F5D" w14:textId="45AB6155" w:rsidR="00A6229E" w:rsidDel="001C0609" w:rsidRDefault="00A6229E" w:rsidP="00A6229E">
      <w:pPr>
        <w:shd w:val="clear" w:color="auto" w:fill="DAEEF3" w:themeFill="accent5" w:themeFillTint="33"/>
        <w:jc w:val="both"/>
        <w:rPr>
          <w:del w:id="1781" w:author="Vibhu Bhalla-NE" w:date="2025-03-24T21:14:00Z" w16du:dateUtc="2025-03-24T15:44:00Z"/>
          <w:rFonts w:ascii="Aptos Narrow" w:hAnsi="Aptos Narrow"/>
        </w:rPr>
      </w:pPr>
      <w:del w:id="1782" w:author="Vibhu Bhalla-NE" w:date="2025-03-24T21:14:00Z" w16du:dateUtc="2025-03-24T15:44:00Z">
        <w:r w:rsidDel="001C0609">
          <w:rPr>
            <w:rFonts w:ascii="Aptos Narrow" w:hAnsi="Aptos Narrow"/>
            <w:b/>
            <w:bCs/>
          </w:rPr>
          <w:delText xml:space="preserve">Data used: </w:delText>
        </w:r>
        <w:r w:rsidRPr="00A6229E" w:rsidDel="001C0609">
          <w:rPr>
            <w:rFonts w:ascii="Aptos Narrow" w:hAnsi="Aptos Narrow"/>
          </w:rPr>
          <w:delText>Out-of Sample data</w:delText>
        </w:r>
      </w:del>
    </w:p>
    <w:p w14:paraId="67C87342" w14:textId="06FF1BC8" w:rsidR="00A6229E" w:rsidDel="001C0609" w:rsidRDefault="00A6229E" w:rsidP="00A6229E">
      <w:pPr>
        <w:shd w:val="clear" w:color="auto" w:fill="DAEEF3" w:themeFill="accent5" w:themeFillTint="33"/>
        <w:jc w:val="both"/>
        <w:rPr>
          <w:del w:id="1783" w:author="Vibhu Bhalla-NE" w:date="2025-03-24T21:14:00Z" w16du:dateUtc="2025-03-24T15:44:00Z"/>
          <w:rFonts w:ascii="Aptos Narrow" w:hAnsi="Aptos Narrow"/>
          <w:b/>
          <w:bCs/>
        </w:rPr>
      </w:pPr>
      <w:del w:id="1784" w:author="Vibhu Bhalla-NE" w:date="2025-03-24T21:14:00Z" w16du:dateUtc="2025-03-24T15:44:00Z">
        <w:r w:rsidRPr="00A6229E" w:rsidDel="001C0609">
          <w:rPr>
            <w:rFonts w:ascii="Aptos Narrow" w:hAnsi="Aptos Narrow"/>
            <w:b/>
            <w:bCs/>
          </w:rPr>
          <w:delText>Frequency:</w:delText>
        </w:r>
        <w:r w:rsidDel="001C0609">
          <w:rPr>
            <w:rFonts w:ascii="Aptos Narrow" w:hAnsi="Aptos Narrow"/>
          </w:rPr>
          <w:delText xml:space="preserve"> </w:delText>
        </w:r>
        <w:r w:rsidR="00210281" w:rsidDel="001C0609">
          <w:rPr>
            <w:rFonts w:ascii="Aptos Narrow" w:hAnsi="Aptos Narrow"/>
          </w:rPr>
          <w:delText>Quarterly</w:delText>
        </w:r>
      </w:del>
    </w:p>
    <w:p w14:paraId="0FFA87F7" w14:textId="1546955A" w:rsidR="00A6229E" w:rsidRPr="00A6229E" w:rsidDel="001C0609" w:rsidRDefault="00A6229E" w:rsidP="00A6229E">
      <w:pPr>
        <w:shd w:val="clear" w:color="auto" w:fill="DAEEF3" w:themeFill="accent5" w:themeFillTint="33"/>
        <w:jc w:val="both"/>
        <w:rPr>
          <w:del w:id="1785" w:author="Vibhu Bhalla-NE" w:date="2025-03-24T21:14:00Z" w16du:dateUtc="2025-03-24T15:44:00Z"/>
          <w:rFonts w:ascii="Aptos Narrow" w:hAnsi="Aptos Narrow"/>
        </w:rPr>
      </w:pPr>
      <w:del w:id="1786" w:author="Vibhu Bhalla-NE" w:date="2025-03-24T21:14:00Z" w16du:dateUtc="2025-03-24T15:44:00Z">
        <w:r w:rsidDel="001C0609">
          <w:rPr>
            <w:rFonts w:ascii="Aptos Narrow" w:hAnsi="Aptos Narrow"/>
            <w:b/>
            <w:bCs/>
          </w:rPr>
          <w:delText xml:space="preserve">Time Period: </w:delText>
        </w:r>
        <w:r w:rsidRPr="00A6229E" w:rsidDel="001C0609">
          <w:rPr>
            <w:rFonts w:ascii="Aptos Narrow" w:hAnsi="Aptos Narrow"/>
          </w:rPr>
          <w:delText>1 year</w:delText>
        </w:r>
        <w:r w:rsidDel="001C0609">
          <w:rPr>
            <w:rFonts w:ascii="Aptos Narrow" w:hAnsi="Aptos Narrow"/>
          </w:rPr>
          <w:delText xml:space="preserve"> (Jan 2024- Dec 2024)</w:delText>
        </w:r>
      </w:del>
    </w:p>
    <w:p w14:paraId="193ED22B" w14:textId="11CB14B8" w:rsidR="00A6229E" w:rsidRPr="00A6229E" w:rsidDel="001C0609" w:rsidRDefault="00A6229E" w:rsidP="00A6229E">
      <w:pPr>
        <w:shd w:val="clear" w:color="auto" w:fill="DAEEF3" w:themeFill="accent5" w:themeFillTint="33"/>
        <w:jc w:val="both"/>
        <w:rPr>
          <w:del w:id="1787" w:author="Vibhu Bhalla-NE" w:date="2025-03-24T21:14:00Z" w16du:dateUtc="2025-03-24T15:44:00Z"/>
          <w:rFonts w:ascii="Aptos Narrow" w:hAnsi="Aptos Narrow"/>
        </w:rPr>
      </w:pPr>
      <w:del w:id="1788" w:author="Vibhu Bhalla-NE" w:date="2025-03-24T21:14:00Z" w16du:dateUtc="2025-03-24T15:44:00Z">
        <w:r w:rsidRPr="00A6229E" w:rsidDel="001C0609">
          <w:rPr>
            <w:rFonts w:ascii="Aptos Narrow" w:hAnsi="Aptos Narrow"/>
          </w:rPr>
          <w:delText>To Perform AFPR in Debit and Credit dataset, the following exclusions are followed before generating statistical results:</w:delText>
        </w:r>
      </w:del>
    </w:p>
    <w:p w14:paraId="1A118162" w14:textId="2DF70CC2" w:rsidR="00A6229E" w:rsidRPr="00A6229E" w:rsidDel="001C0609" w:rsidRDefault="00A6229E" w:rsidP="00A6229E">
      <w:pPr>
        <w:shd w:val="clear" w:color="auto" w:fill="DAEEF3" w:themeFill="accent5" w:themeFillTint="33"/>
        <w:jc w:val="both"/>
        <w:rPr>
          <w:del w:id="1789" w:author="Vibhu Bhalla-NE" w:date="2025-03-24T21:14:00Z" w16du:dateUtc="2025-03-24T15:44:00Z"/>
          <w:rFonts w:ascii="Aptos Narrow" w:hAnsi="Aptos Narrow"/>
        </w:rPr>
      </w:pPr>
      <w:del w:id="1790" w:author="Vibhu Bhalla-NE" w:date="2025-03-24T21:14:00Z" w16du:dateUtc="2025-03-24T15:44:00Z">
        <w:r w:rsidRPr="00A6229E" w:rsidDel="001C0609">
          <w:rPr>
            <w:rFonts w:ascii="Aptos Narrow" w:hAnsi="Aptos Narrow"/>
          </w:rPr>
          <w:delText xml:space="preserve">1. We will only consider tags with </w:delText>
        </w:r>
        <w:r w:rsidRPr="00A6229E" w:rsidDel="001C0609">
          <w:rPr>
            <w:rFonts w:ascii="Aptos Narrow" w:hAnsi="Aptos Narrow"/>
            <w:b/>
            <w:bCs/>
          </w:rPr>
          <w:delText>“Confirmed Fraud”</w:delText>
        </w:r>
        <w:r w:rsidRPr="00A6229E" w:rsidDel="001C0609">
          <w:rPr>
            <w:rFonts w:ascii="Aptos Narrow" w:hAnsi="Aptos Narrow"/>
          </w:rPr>
          <w:delText xml:space="preserve"> and </w:delText>
        </w:r>
        <w:r w:rsidRPr="00A6229E" w:rsidDel="001C0609">
          <w:rPr>
            <w:rFonts w:ascii="Aptos Narrow" w:hAnsi="Aptos Narrow"/>
            <w:b/>
            <w:bCs/>
          </w:rPr>
          <w:delText>“Not-Fraud”</w:delText>
        </w:r>
        <w:r w:rsidRPr="00A6229E" w:rsidDel="001C0609">
          <w:rPr>
            <w:rFonts w:ascii="Aptos Narrow" w:hAnsi="Aptos Narrow"/>
          </w:rPr>
          <w:delText xml:space="preserve"> (</w:delText>
        </w:r>
        <w:r w:rsidRPr="00A6229E" w:rsidDel="001C0609">
          <w:rPr>
            <w:rFonts w:ascii="Aptos Narrow" w:hAnsi="Aptos Narrow"/>
            <w:b/>
            <w:bCs/>
          </w:rPr>
          <w:delText>Transaction Tag</w:delText>
        </w:r>
        <w:r w:rsidRPr="00A6229E" w:rsidDel="001C0609">
          <w:rPr>
            <w:rFonts w:ascii="Aptos Narrow" w:hAnsi="Aptos Narrow"/>
          </w:rPr>
          <w:delText xml:space="preserve"> in both Debit and Credit dataset).</w:delText>
        </w:r>
      </w:del>
    </w:p>
    <w:p w14:paraId="2C9D4433" w14:textId="4C3E5250" w:rsidR="00A6229E" w:rsidRPr="00A6229E" w:rsidDel="001C0609" w:rsidRDefault="00A6229E" w:rsidP="00A6229E">
      <w:pPr>
        <w:shd w:val="clear" w:color="auto" w:fill="DAEEF3" w:themeFill="accent5" w:themeFillTint="33"/>
        <w:jc w:val="both"/>
        <w:rPr>
          <w:del w:id="1791" w:author="Vibhu Bhalla-NE" w:date="2025-03-24T21:14:00Z" w16du:dateUtc="2025-03-24T15:44:00Z"/>
          <w:rFonts w:ascii="Aptos Narrow" w:hAnsi="Aptos Narrow"/>
        </w:rPr>
      </w:pPr>
      <w:del w:id="1792" w:author="Vibhu Bhalla-NE" w:date="2025-03-24T21:14:00Z" w16du:dateUtc="2025-03-24T15:44:00Z">
        <w:r w:rsidRPr="00A6229E" w:rsidDel="001C0609">
          <w:rPr>
            <w:rFonts w:ascii="Aptos Narrow" w:hAnsi="Aptos Narrow"/>
          </w:rPr>
          <w:delText>2. </w:delText>
        </w:r>
        <w:r w:rsidR="001F02EE" w:rsidRPr="00A6229E" w:rsidDel="001C0609">
          <w:rPr>
            <w:rFonts w:ascii="Aptos Narrow" w:hAnsi="Aptos Narrow"/>
          </w:rPr>
          <w:delText>“</w:delText>
        </w:r>
        <w:r w:rsidRPr="00A6229E" w:rsidDel="001C0609">
          <w:rPr>
            <w:rFonts w:ascii="Aptos Narrow" w:hAnsi="Aptos Narrow"/>
            <w:b/>
            <w:bCs/>
          </w:rPr>
          <w:delText>0”</w:delText>
        </w:r>
        <w:r w:rsidRPr="00A6229E" w:rsidDel="001C0609">
          <w:rPr>
            <w:rFonts w:ascii="Aptos Narrow" w:hAnsi="Aptos Narrow"/>
          </w:rPr>
          <w:delText xml:space="preserve"> and </w:delText>
        </w:r>
        <w:r w:rsidRPr="00A6229E" w:rsidDel="001C0609">
          <w:rPr>
            <w:rFonts w:ascii="Aptos Narrow" w:hAnsi="Aptos Narrow"/>
            <w:b/>
            <w:bCs/>
          </w:rPr>
          <w:delText>“Blank”</w:delText>
        </w:r>
        <w:r w:rsidRPr="00A6229E" w:rsidDel="001C0609">
          <w:rPr>
            <w:rFonts w:ascii="Aptos Narrow" w:hAnsi="Aptos Narrow"/>
          </w:rPr>
          <w:delText xml:space="preserve"> should be excluded from score range.</w:delText>
        </w:r>
      </w:del>
    </w:p>
    <w:p w14:paraId="284E29D4" w14:textId="7253814F" w:rsidR="00A6229E" w:rsidRPr="00A6229E" w:rsidDel="001C0609" w:rsidRDefault="00A6229E" w:rsidP="00A6229E">
      <w:pPr>
        <w:shd w:val="clear" w:color="auto" w:fill="DAEEF3" w:themeFill="accent5" w:themeFillTint="33"/>
        <w:jc w:val="both"/>
        <w:rPr>
          <w:del w:id="1793" w:author="Vibhu Bhalla-NE" w:date="2025-03-24T21:14:00Z" w16du:dateUtc="2025-03-24T15:44:00Z"/>
          <w:rFonts w:ascii="Aptos Narrow" w:hAnsi="Aptos Narrow"/>
        </w:rPr>
      </w:pPr>
      <w:del w:id="1794" w:author="Vibhu Bhalla-NE" w:date="2025-03-24T21:14:00Z" w16du:dateUtc="2025-03-24T15:44:00Z">
        <w:r w:rsidRPr="00A6229E" w:rsidDel="001C0609">
          <w:rPr>
            <w:rFonts w:ascii="Aptos Narrow" w:hAnsi="Aptos Narrow"/>
          </w:rPr>
          <w:delText xml:space="preserve">3. Transactions with </w:delText>
        </w:r>
        <w:r w:rsidRPr="00A6229E" w:rsidDel="001C0609">
          <w:rPr>
            <w:rFonts w:ascii="Aptos Narrow" w:hAnsi="Aptos Narrow"/>
            <w:b/>
            <w:bCs/>
          </w:rPr>
          <w:delText>“RT declined”</w:delText>
        </w:r>
        <w:r w:rsidRPr="00A6229E" w:rsidDel="001C0609">
          <w:rPr>
            <w:rFonts w:ascii="Aptos Narrow" w:hAnsi="Aptos Narrow"/>
          </w:rPr>
          <w:delText xml:space="preserve"> is considered Decline by Model, so will only consider them excluding </w:delText>
        </w:r>
        <w:r w:rsidRPr="00A6229E" w:rsidDel="001C0609">
          <w:rPr>
            <w:rFonts w:ascii="Aptos Narrow" w:hAnsi="Aptos Narrow"/>
            <w:b/>
            <w:bCs/>
          </w:rPr>
          <w:delText>“Approved”</w:delText>
        </w:r>
        <w:r w:rsidRPr="00A6229E" w:rsidDel="001C0609">
          <w:rPr>
            <w:rFonts w:ascii="Aptos Narrow" w:hAnsi="Aptos Narrow"/>
          </w:rPr>
          <w:delText xml:space="preserve"> and </w:delText>
        </w:r>
        <w:r w:rsidRPr="00A6229E" w:rsidDel="001C0609">
          <w:rPr>
            <w:rFonts w:ascii="Aptos Narrow" w:hAnsi="Aptos Narrow"/>
            <w:b/>
            <w:bCs/>
          </w:rPr>
          <w:delText>“Host declined”</w:delText>
        </w:r>
        <w:r w:rsidRPr="00A6229E" w:rsidDel="001C0609">
          <w:rPr>
            <w:rFonts w:ascii="Aptos Narrow" w:hAnsi="Aptos Narrow"/>
          </w:rPr>
          <w:delText xml:space="preserve"> (</w:delText>
        </w:r>
        <w:r w:rsidRPr="00A6229E" w:rsidDel="001C0609">
          <w:rPr>
            <w:rFonts w:ascii="Aptos Narrow" w:hAnsi="Aptos Narrow"/>
            <w:b/>
            <w:bCs/>
          </w:rPr>
          <w:delText>DECI</w:delText>
        </w:r>
        <w:r w:rsidRPr="00A6229E" w:rsidDel="001C0609">
          <w:rPr>
            <w:rFonts w:ascii="Aptos Narrow" w:hAnsi="Aptos Narrow"/>
          </w:rPr>
          <w:delText xml:space="preserve"> in Credit and </w:delText>
        </w:r>
        <w:r w:rsidRPr="00A6229E" w:rsidDel="001C0609">
          <w:rPr>
            <w:rFonts w:ascii="Aptos Narrow" w:hAnsi="Aptos Narrow"/>
            <w:b/>
            <w:bCs/>
          </w:rPr>
          <w:delText>Code</w:delText>
        </w:r>
        <w:r w:rsidRPr="00A6229E" w:rsidDel="001C0609">
          <w:rPr>
            <w:rFonts w:ascii="Aptos Narrow" w:hAnsi="Aptos Narrow"/>
          </w:rPr>
          <w:delText xml:space="preserve"> in Debit).</w:delText>
        </w:r>
      </w:del>
    </w:p>
    <w:p w14:paraId="59A76090" w14:textId="1AA4B8F9" w:rsidR="00A6229E" w:rsidRPr="00A6229E" w:rsidDel="001C0609" w:rsidRDefault="00A6229E" w:rsidP="00A6229E">
      <w:pPr>
        <w:shd w:val="clear" w:color="auto" w:fill="DAEEF3" w:themeFill="accent5" w:themeFillTint="33"/>
        <w:jc w:val="both"/>
        <w:rPr>
          <w:del w:id="1795" w:author="Vibhu Bhalla-NE" w:date="2025-03-24T21:14:00Z" w16du:dateUtc="2025-03-24T15:44:00Z"/>
          <w:rFonts w:ascii="Aptos Narrow" w:hAnsi="Aptos Narrow"/>
        </w:rPr>
      </w:pPr>
      <w:del w:id="1796" w:author="Vibhu Bhalla-NE" w:date="2025-03-24T21:14:00Z" w16du:dateUtc="2025-03-24T15:44:00Z">
        <w:r w:rsidRPr="00A6229E" w:rsidDel="001C0609">
          <w:rPr>
            <w:rFonts w:ascii="Aptos Narrow" w:hAnsi="Aptos Narrow"/>
          </w:rPr>
          <w:delText xml:space="preserve">After implementing exclusions on the dataset given above, we will proceed with assigning Flag of </w:delText>
        </w:r>
        <w:r w:rsidRPr="00A6229E" w:rsidDel="001C0609">
          <w:rPr>
            <w:rFonts w:ascii="Aptos Narrow" w:hAnsi="Aptos Narrow"/>
            <w:b/>
            <w:bCs/>
          </w:rPr>
          <w:delText>0</w:delText>
        </w:r>
        <w:r w:rsidR="006B5B91" w:rsidDel="001C0609">
          <w:rPr>
            <w:rFonts w:ascii="Aptos Narrow" w:hAnsi="Aptos Narrow"/>
            <w:b/>
            <w:bCs/>
          </w:rPr>
          <w:delText xml:space="preserve"> </w:delText>
        </w:r>
        <w:r w:rsidRPr="00A6229E" w:rsidDel="001C0609">
          <w:rPr>
            <w:rFonts w:ascii="Aptos Narrow" w:hAnsi="Aptos Narrow"/>
          </w:rPr>
          <w:delText xml:space="preserve">(Not-Fraud) and </w:delText>
        </w:r>
        <w:r w:rsidRPr="00A6229E" w:rsidDel="001C0609">
          <w:rPr>
            <w:rFonts w:ascii="Aptos Narrow" w:hAnsi="Aptos Narrow"/>
            <w:b/>
            <w:bCs/>
          </w:rPr>
          <w:delText>1</w:delText>
        </w:r>
        <w:r w:rsidR="006B5B91" w:rsidDel="001C0609">
          <w:rPr>
            <w:rFonts w:ascii="Aptos Narrow" w:hAnsi="Aptos Narrow"/>
            <w:b/>
            <w:bCs/>
          </w:rPr>
          <w:delText xml:space="preserve"> </w:delText>
        </w:r>
        <w:r w:rsidRPr="00A6229E" w:rsidDel="001C0609">
          <w:rPr>
            <w:rFonts w:ascii="Aptos Narrow" w:hAnsi="Aptos Narrow"/>
          </w:rPr>
          <w:delText>(Confirmed Fraud) to proceed with our performance metrices.</w:delText>
        </w:r>
      </w:del>
    </w:p>
    <w:p w14:paraId="05305726" w14:textId="34FC2AEF" w:rsidR="003C62EB" w:rsidRPr="00A6229E" w:rsidDel="001C0609" w:rsidRDefault="00A6229E" w:rsidP="00A6229E">
      <w:pPr>
        <w:shd w:val="clear" w:color="auto" w:fill="DAEEF3" w:themeFill="accent5" w:themeFillTint="33"/>
        <w:jc w:val="both"/>
        <w:rPr>
          <w:del w:id="1797" w:author="Vibhu Bhalla-NE" w:date="2025-03-24T21:14:00Z" w16du:dateUtc="2025-03-24T15:44:00Z"/>
          <w:rFonts w:ascii="Aptos Narrow" w:hAnsi="Aptos Narrow"/>
          <w:b/>
          <w:bCs/>
          <w:i/>
          <w:iCs/>
        </w:rPr>
      </w:pPr>
      <w:del w:id="1798" w:author="Vibhu Bhalla-NE" w:date="2025-03-24T21:14:00Z" w16du:dateUtc="2025-03-24T15:44:00Z">
        <w:r w:rsidRPr="00A6229E" w:rsidDel="001C0609">
          <w:rPr>
            <w:rStyle w:val="SubtleEmphasis"/>
            <w:rFonts w:ascii="Aptos Narrow" w:hAnsi="Aptos Narrow"/>
            <w:i w:val="0"/>
            <w:iCs w:val="0"/>
            <w:color w:val="auto"/>
          </w:rPr>
          <w:br/>
        </w:r>
        <w:r w:rsidRPr="00A6229E" w:rsidDel="001C0609">
          <w:rPr>
            <w:rStyle w:val="SubtleEmphasis"/>
            <w:rFonts w:ascii="Aptos Narrow" w:hAnsi="Aptos Narrow"/>
            <w:b/>
            <w:bCs/>
            <w:i w:val="0"/>
            <w:iCs w:val="0"/>
            <w:color w:val="auto"/>
          </w:rPr>
          <w:delText>Thresholds</w:delText>
        </w:r>
      </w:del>
    </w:p>
    <w:p w14:paraId="2A8BF053" w14:textId="71E80F80" w:rsidR="003C62EB" w:rsidDel="001C0609" w:rsidRDefault="00A6229E" w:rsidP="00A6229E">
      <w:pPr>
        <w:shd w:val="clear" w:color="auto" w:fill="DAEEF3" w:themeFill="accent5" w:themeFillTint="33"/>
        <w:jc w:val="both"/>
        <w:rPr>
          <w:del w:id="1799" w:author="Vibhu Bhalla-NE" w:date="2025-03-24T21:14:00Z" w16du:dateUtc="2025-03-24T15:44:00Z"/>
          <w:rFonts w:ascii="Aptos Narrow" w:hAnsi="Aptos Narrow"/>
        </w:rPr>
      </w:pPr>
      <w:del w:id="1800" w:author="Vibhu Bhalla-NE" w:date="2025-03-24T21:14:00Z" w16du:dateUtc="2025-03-24T15:44:00Z">
        <w:r w:rsidRPr="00A6229E" w:rsidDel="001C0609">
          <w:rPr>
            <w:rFonts w:ascii="Aptos Narrow" w:hAnsi="Aptos Narrow"/>
          </w:rPr>
          <w:delText xml:space="preserve">Considering Bank’s Performance Monitoring Plan and </w:delText>
        </w:r>
        <w:r w:rsidRPr="00A6229E" w:rsidDel="001C0609">
          <w:rPr>
            <w:rFonts w:ascii="Aptos Narrow" w:hAnsi="Aptos Narrow"/>
            <w:i/>
            <w:iCs/>
          </w:rPr>
          <w:delText>Visa 2023 U.S. VAA Model Documentation </w:delText>
        </w:r>
        <w:r w:rsidRPr="00A6229E" w:rsidDel="001C0609">
          <w:rPr>
            <w:rFonts w:ascii="Aptos Narrow" w:hAnsi="Aptos Narrow"/>
          </w:rPr>
          <w:delText xml:space="preserve">shared, AFPR performance threshold selected as </w:delText>
        </w:r>
        <w:r w:rsidRPr="00A6229E" w:rsidDel="001C0609">
          <w:rPr>
            <w:rFonts w:ascii="Aptos Narrow" w:hAnsi="Aptos Narrow"/>
            <w:b/>
            <w:bCs/>
          </w:rPr>
          <w:delText>10</w:delText>
        </w:r>
        <w:r w:rsidRPr="00A6229E" w:rsidDel="001C0609">
          <w:rPr>
            <w:rFonts w:ascii="Aptos Narrow" w:hAnsi="Aptos Narrow"/>
          </w:rPr>
          <w:delText>.</w:delText>
        </w:r>
      </w:del>
    </w:p>
    <w:p w14:paraId="558F5760" w14:textId="2DABC251" w:rsidR="00A6229E" w:rsidDel="001C0609" w:rsidRDefault="00A6229E" w:rsidP="00A6229E">
      <w:pPr>
        <w:shd w:val="clear" w:color="auto" w:fill="DAEEF3" w:themeFill="accent5" w:themeFillTint="33"/>
        <w:jc w:val="both"/>
        <w:rPr>
          <w:del w:id="1801" w:author="Vibhu Bhalla-NE" w:date="2025-03-24T21:14:00Z" w16du:dateUtc="2025-03-24T15:44:00Z"/>
          <w:rFonts w:ascii="Aptos Narrow" w:hAnsi="Aptos Narrow"/>
        </w:rPr>
      </w:pPr>
      <w:del w:id="1802" w:author="Vibhu Bhalla-NE" w:date="2025-03-24T21:14:00Z" w16du:dateUtc="2025-03-24T15:44:00Z">
        <w:r w:rsidRPr="00A6229E" w:rsidDel="001C0609">
          <w:rPr>
            <w:rFonts w:ascii="Aptos Narrow" w:hAnsi="Aptos Narrow"/>
          </w:rPr>
          <w:delText>As the threshold score increases, the false-positive ratio decreases. However, setting a higher threshold reduces the number of actual frauds detected.</w:delText>
        </w:r>
      </w:del>
    </w:p>
    <w:p w14:paraId="7717D2B1" w14:textId="77777777" w:rsidR="00A6229E" w:rsidRDefault="00A6229E" w:rsidP="00A6229E">
      <w:pPr>
        <w:shd w:val="clear" w:color="auto" w:fill="DAEEF3" w:themeFill="accent5" w:themeFillTint="33"/>
        <w:jc w:val="both"/>
        <w:rPr>
          <w:rFonts w:ascii="Aptos Narrow" w:hAnsi="Aptos Narrow"/>
        </w:rPr>
      </w:pPr>
    </w:p>
    <w:p w14:paraId="67FAC1D1" w14:textId="682BD7FB" w:rsidR="00A6229E" w:rsidRPr="00A6229E" w:rsidDel="00332674" w:rsidRDefault="00A6229E" w:rsidP="00A6229E">
      <w:pPr>
        <w:shd w:val="clear" w:color="auto" w:fill="DAEEF3" w:themeFill="accent5" w:themeFillTint="33"/>
        <w:jc w:val="both"/>
        <w:rPr>
          <w:del w:id="1803" w:author="Vibhu Bhalla-NE" w:date="2025-03-24T21:15:00Z" w16du:dateUtc="2025-03-24T15:45:00Z"/>
          <w:rFonts w:ascii="Aptos Narrow" w:hAnsi="Aptos Narrow"/>
          <w:b/>
          <w:bCs/>
        </w:rPr>
      </w:pPr>
      <w:del w:id="1804" w:author="Vibhu Bhalla-NE" w:date="2025-03-24T21:15:00Z" w16du:dateUtc="2025-03-24T15:45:00Z">
        <w:r w:rsidRPr="00A6229E" w:rsidDel="00332674">
          <w:rPr>
            <w:rFonts w:ascii="Aptos Narrow" w:hAnsi="Aptos Narrow"/>
            <w:b/>
            <w:bCs/>
          </w:rPr>
          <w:delText>Performance Outcomes</w:delText>
        </w:r>
      </w:del>
    </w:p>
    <w:p w14:paraId="19EA4FF6" w14:textId="41BF47EB" w:rsidR="00A6229E" w:rsidRPr="00C53BA0" w:rsidDel="00332674" w:rsidRDefault="00A6229E" w:rsidP="00485AD3">
      <w:pPr>
        <w:shd w:val="clear" w:color="auto" w:fill="DAEEF3" w:themeFill="accent5" w:themeFillTint="33"/>
        <w:jc w:val="both"/>
        <w:rPr>
          <w:del w:id="1805" w:author="Vibhu Bhalla-NE" w:date="2025-03-24T21:15:00Z" w16du:dateUtc="2025-03-24T15:45:00Z"/>
          <w:rFonts w:ascii="Aptos Narrow" w:hAnsi="Aptos Narrow"/>
        </w:rPr>
      </w:pPr>
      <w:del w:id="1806" w:author="Vibhu Bhalla-NE" w:date="2025-03-24T21:15:00Z" w16du:dateUtc="2025-03-24T15:45:00Z">
        <w:r w:rsidRPr="00C53BA0" w:rsidDel="00332674">
          <w:rPr>
            <w:rFonts w:ascii="Aptos Narrow" w:hAnsi="Aptos Narrow"/>
          </w:rPr>
          <w:delText xml:space="preserve">For Credit Card, </w:delText>
        </w:r>
        <w:r w:rsidRPr="00C53BA0" w:rsidDel="00332674">
          <w:rPr>
            <w:rFonts w:ascii="Aptos Narrow" w:hAnsi="Aptos Narrow"/>
            <w:b/>
            <w:bCs/>
          </w:rPr>
          <w:delText>Account False-Positive Ratio (AFPR)</w:delText>
        </w:r>
        <w:r w:rsidRPr="00C53BA0" w:rsidDel="00332674">
          <w:rPr>
            <w:rFonts w:ascii="Aptos Narrow" w:hAnsi="Aptos Narrow"/>
          </w:rPr>
          <w:delText xml:space="preserve"> generated </w:delText>
        </w:r>
        <w:r w:rsidR="00AB1A01" w:rsidRPr="00C53BA0" w:rsidDel="00332674">
          <w:rPr>
            <w:rFonts w:ascii="Aptos Narrow" w:hAnsi="Aptos Narrow"/>
          </w:rPr>
          <w:delText>for Q4 (October 2024- December 2024) is</w:delText>
        </w:r>
        <w:r w:rsidR="00485AD3" w:rsidRPr="00C53BA0" w:rsidDel="00332674">
          <w:rPr>
            <w:rFonts w:ascii="Aptos Narrow" w:hAnsi="Aptos Narrow"/>
          </w:rPr>
          <w:delText xml:space="preserve"> </w:delText>
        </w:r>
        <w:r w:rsidR="00AB1A01" w:rsidRPr="00C53BA0" w:rsidDel="00332674">
          <w:rPr>
            <w:rFonts w:ascii="Aptos Narrow" w:hAnsi="Aptos Narrow"/>
            <w:b/>
            <w:bCs/>
          </w:rPr>
          <w:delText>2.7</w:delText>
        </w:r>
        <w:r w:rsidR="00485AD3" w:rsidRPr="00C53BA0" w:rsidDel="00332674">
          <w:rPr>
            <w:rFonts w:ascii="Aptos Narrow" w:hAnsi="Aptos Narrow"/>
            <w:b/>
            <w:bCs/>
          </w:rPr>
          <w:delText>6871</w:delText>
        </w:r>
        <w:r w:rsidR="006857F9" w:rsidDel="00332674">
          <w:rPr>
            <w:rFonts w:ascii="Aptos Narrow" w:hAnsi="Aptos Narrow"/>
          </w:rPr>
          <w:delText>.</w:delText>
        </w:r>
        <w:r w:rsidR="00AB1A01" w:rsidRPr="00C53BA0" w:rsidDel="00332674">
          <w:rPr>
            <w:rFonts w:ascii="Aptos Narrow" w:hAnsi="Aptos Narrow"/>
            <w:b/>
            <w:bCs/>
          </w:rPr>
          <w:delText xml:space="preserve"> </w:delText>
        </w:r>
      </w:del>
    </w:p>
    <w:p w14:paraId="4D0A4C76" w14:textId="6236EC9E" w:rsidR="00AB1A01" w:rsidRPr="00C53BA0" w:rsidDel="00332674" w:rsidRDefault="00AB1A01" w:rsidP="00485AD3">
      <w:pPr>
        <w:shd w:val="clear" w:color="auto" w:fill="DAEEF3" w:themeFill="accent5" w:themeFillTint="33"/>
        <w:jc w:val="both"/>
        <w:rPr>
          <w:del w:id="1807" w:author="Vibhu Bhalla-NE" w:date="2025-03-24T21:15:00Z" w16du:dateUtc="2025-03-24T15:45:00Z"/>
          <w:rFonts w:ascii="Aptos Narrow" w:hAnsi="Aptos Narrow"/>
        </w:rPr>
      </w:pPr>
    </w:p>
    <w:p w14:paraId="1F241845" w14:textId="14C385E6" w:rsidR="00AB1A01" w:rsidRPr="00AB1A01" w:rsidDel="00332674" w:rsidRDefault="00A6229E" w:rsidP="00485AD3">
      <w:pPr>
        <w:shd w:val="clear" w:color="auto" w:fill="DAEEF3" w:themeFill="accent5" w:themeFillTint="33"/>
        <w:jc w:val="both"/>
        <w:rPr>
          <w:del w:id="1808" w:author="Vibhu Bhalla-NE" w:date="2025-03-24T21:15:00Z" w16du:dateUtc="2025-03-24T15:45:00Z"/>
          <w:rFonts w:ascii="Aptos Narrow" w:hAnsi="Aptos Narrow"/>
          <w:b/>
          <w:bCs/>
        </w:rPr>
      </w:pPr>
      <w:del w:id="1809" w:author="Vibhu Bhalla-NE" w:date="2025-03-24T21:15:00Z" w16du:dateUtc="2025-03-24T15:45:00Z">
        <w:r w:rsidRPr="00C53BA0" w:rsidDel="00332674">
          <w:rPr>
            <w:rFonts w:ascii="Aptos Narrow" w:hAnsi="Aptos Narrow"/>
          </w:rPr>
          <w:delText>For Debit Card, </w:delText>
        </w:r>
        <w:r w:rsidRPr="00C53BA0" w:rsidDel="00332674">
          <w:rPr>
            <w:rFonts w:ascii="Aptos Narrow" w:hAnsi="Aptos Narrow"/>
            <w:b/>
            <w:bCs/>
          </w:rPr>
          <w:delText>Account False-Positive Ratio (AFPR) </w:delText>
        </w:r>
        <w:r w:rsidR="00F30CF1" w:rsidRPr="00C53BA0" w:rsidDel="00332674">
          <w:rPr>
            <w:rFonts w:ascii="Aptos Narrow" w:hAnsi="Aptos Narrow"/>
          </w:rPr>
          <w:delText>generated</w:delText>
        </w:r>
        <w:r w:rsidRPr="00C53BA0" w:rsidDel="00332674">
          <w:rPr>
            <w:rFonts w:ascii="Aptos Narrow" w:hAnsi="Aptos Narrow"/>
            <w:b/>
            <w:bCs/>
          </w:rPr>
          <w:delText> </w:delText>
        </w:r>
        <w:r w:rsidR="00AB1A01" w:rsidRPr="00C53BA0" w:rsidDel="00332674">
          <w:rPr>
            <w:rFonts w:ascii="Aptos Narrow" w:hAnsi="Aptos Narrow"/>
          </w:rPr>
          <w:delText xml:space="preserve">for Q4 (October 2024- December 2024) </w:delText>
        </w:r>
        <w:r w:rsidRPr="00C53BA0" w:rsidDel="00332674">
          <w:rPr>
            <w:rFonts w:ascii="Aptos Narrow" w:hAnsi="Aptos Narrow"/>
          </w:rPr>
          <w:delText>is</w:delText>
        </w:r>
        <w:r w:rsidR="00485AD3" w:rsidRPr="00C53BA0" w:rsidDel="00332674">
          <w:rPr>
            <w:rFonts w:ascii="Aptos Narrow" w:hAnsi="Aptos Narrow"/>
            <w:b/>
            <w:bCs/>
          </w:rPr>
          <w:delText xml:space="preserve"> 5.05</w:delText>
        </w:r>
        <w:r w:rsidR="006857F9" w:rsidDel="00332674">
          <w:rPr>
            <w:rFonts w:ascii="Aptos Narrow" w:hAnsi="Aptos Narrow"/>
            <w:b/>
            <w:bCs/>
          </w:rPr>
          <w:delText>.</w:delText>
        </w:r>
      </w:del>
    </w:p>
    <w:p w14:paraId="46C3DAE5" w14:textId="2BF48938" w:rsidR="00A6229E" w:rsidDel="00332674" w:rsidRDefault="00A6229E" w:rsidP="00A6229E">
      <w:pPr>
        <w:shd w:val="clear" w:color="auto" w:fill="DAEEF3" w:themeFill="accent5" w:themeFillTint="33"/>
        <w:jc w:val="both"/>
        <w:rPr>
          <w:del w:id="1810" w:author="Vibhu Bhalla-NE" w:date="2025-03-24T21:15:00Z" w16du:dateUtc="2025-03-24T15:45:00Z"/>
          <w:rFonts w:ascii="Aptos Narrow" w:hAnsi="Aptos Narrow"/>
        </w:rPr>
      </w:pPr>
    </w:p>
    <w:p w14:paraId="62B15623" w14:textId="3586A7F2" w:rsidR="00A6229E" w:rsidDel="00332674" w:rsidRDefault="00A6229E" w:rsidP="00A6229E">
      <w:pPr>
        <w:shd w:val="clear" w:color="auto" w:fill="DAEEF3" w:themeFill="accent5" w:themeFillTint="33"/>
        <w:jc w:val="both"/>
        <w:rPr>
          <w:del w:id="1811" w:author="Vibhu Bhalla-NE" w:date="2025-03-24T21:15:00Z" w16du:dateUtc="2025-03-24T15:45:00Z"/>
          <w:rFonts w:ascii="Aptos Narrow" w:hAnsi="Aptos Narrow"/>
          <w:b/>
          <w:bCs/>
        </w:rPr>
      </w:pPr>
      <w:del w:id="1812" w:author="Vibhu Bhalla-NE" w:date="2025-03-24T21:15:00Z" w16du:dateUtc="2025-03-24T15:45:00Z">
        <w:r w:rsidRPr="00A6229E" w:rsidDel="00332674">
          <w:rPr>
            <w:rFonts w:ascii="Aptos Narrow" w:hAnsi="Aptos Narrow"/>
          </w:rPr>
          <w:delText xml:space="preserve">Outlook of both Credit and Debit Card Models is concluded to be </w:delText>
        </w:r>
        <w:r w:rsidRPr="00A6229E" w:rsidDel="00332674">
          <w:rPr>
            <w:rFonts w:ascii="Aptos Narrow" w:hAnsi="Aptos Narrow"/>
            <w:b/>
            <w:bCs/>
          </w:rPr>
          <w:delText>Statistically Significant </w:delText>
        </w:r>
        <w:r w:rsidRPr="00A6229E" w:rsidDel="00332674">
          <w:rPr>
            <w:rFonts w:ascii="Aptos Narrow" w:hAnsi="Aptos Narrow"/>
          </w:rPr>
          <w:delText>considering given threshold</w:delText>
        </w:r>
        <w:r w:rsidRPr="00A6229E" w:rsidDel="00332674">
          <w:rPr>
            <w:rFonts w:ascii="Aptos Narrow" w:hAnsi="Aptos Narrow"/>
            <w:b/>
            <w:bCs/>
          </w:rPr>
          <w:delText>.</w:delText>
        </w:r>
      </w:del>
    </w:p>
    <w:p w14:paraId="4842597A" w14:textId="4E0BB487" w:rsidR="00C53BA0" w:rsidRPr="00C53BA0" w:rsidDel="00332674" w:rsidRDefault="00C53BA0" w:rsidP="00A6229E">
      <w:pPr>
        <w:shd w:val="clear" w:color="auto" w:fill="DAEEF3" w:themeFill="accent5" w:themeFillTint="33"/>
        <w:jc w:val="both"/>
        <w:rPr>
          <w:del w:id="1813" w:author="Vibhu Bhalla-NE" w:date="2025-03-24T21:15:00Z" w16du:dateUtc="2025-03-24T15:45:00Z"/>
          <w:rFonts w:ascii="Aptos Narrow" w:hAnsi="Aptos Narrow"/>
        </w:rPr>
      </w:pPr>
      <w:del w:id="1814" w:author="Vibhu Bhalla-NE" w:date="2025-03-24T21:15:00Z" w16du:dateUtc="2025-03-24T15:45:00Z">
        <w:r w:rsidRPr="00C53BA0" w:rsidDel="00332674">
          <w:rPr>
            <w:rFonts w:ascii="Aptos Narrow" w:hAnsi="Aptos Narrow"/>
          </w:rPr>
          <w:delText>For reference of AFPR threshold, please refer to:</w:delText>
        </w:r>
      </w:del>
    </w:p>
    <w:p w14:paraId="346F7237" w14:textId="321981E0" w:rsidR="00A6229E" w:rsidDel="00332674" w:rsidRDefault="00A6229E" w:rsidP="003C62EB">
      <w:pPr>
        <w:shd w:val="clear" w:color="auto" w:fill="DAEEF3" w:themeFill="accent5" w:themeFillTint="33"/>
        <w:rPr>
          <w:del w:id="1815" w:author="Vibhu Bhalla-NE" w:date="2025-03-24T21:15:00Z" w16du:dateUtc="2025-03-24T15:45:00Z"/>
          <w:rFonts w:ascii="Aptos Narrow" w:hAnsi="Aptos Narrow"/>
        </w:rPr>
      </w:pPr>
    </w:p>
    <w:p w14:paraId="327D7A1A" w14:textId="69163275" w:rsidR="00C53BA0" w:rsidDel="00332674" w:rsidRDefault="00C53BA0" w:rsidP="003C62EB">
      <w:pPr>
        <w:shd w:val="clear" w:color="auto" w:fill="DAEEF3" w:themeFill="accent5" w:themeFillTint="33"/>
        <w:rPr>
          <w:del w:id="1816" w:author="Vibhu Bhalla-NE" w:date="2025-03-24T21:15:00Z" w16du:dateUtc="2025-03-24T15:45:00Z"/>
          <w:rFonts w:ascii="Aptos Narrow" w:hAnsi="Aptos Narrow"/>
        </w:rPr>
      </w:pPr>
      <w:del w:id="1817" w:author="Vibhu Bhalla-NE" w:date="2025-03-24T21:15:00Z" w16du:dateUtc="2025-03-24T15:45:00Z">
        <w:r w:rsidDel="00332674">
          <w:object w:dxaOrig="1538" w:dyaOrig="993" w14:anchorId="1613D815">
            <v:shape id="_x0000_i1029" type="#_x0000_t75" style="width:77.25pt;height:50.25pt" o:ole="">
              <v:imagedata r:id="rId35" o:title=""/>
            </v:shape>
            <o:OLEObject Type="Embed" ProgID="AcroExch.Document.DC" ShapeID="_x0000_i1029" DrawAspect="Icon" ObjectID="_1804416864" r:id="rId36"/>
          </w:object>
        </w:r>
      </w:del>
    </w:p>
    <w:bookmarkEnd w:id="1767"/>
    <w:p w14:paraId="12C21449" w14:textId="77777777" w:rsidR="002C21A8" w:rsidRDefault="002C21A8" w:rsidP="000C258D"/>
    <w:p w14:paraId="3A90EA05" w14:textId="77777777" w:rsidR="003C62EB" w:rsidRDefault="002C21A8" w:rsidP="00361CC7">
      <w:pPr>
        <w:pStyle w:val="Heading3"/>
        <w:numPr>
          <w:ilvl w:val="2"/>
          <w:numId w:val="19"/>
        </w:numPr>
      </w:pPr>
      <w:bookmarkStart w:id="1818" w:name="_Toc193800941"/>
      <w:r>
        <w:t>Model Explainability Testing</w:t>
      </w:r>
      <w:bookmarkEnd w:id="1818"/>
    </w:p>
    <w:p w14:paraId="646E8FD1" w14:textId="77777777" w:rsidR="002C21A8" w:rsidRDefault="002C21A8" w:rsidP="002C21A8">
      <w:pPr>
        <w:rPr>
          <w:rStyle w:val="SubtleEmphasis"/>
        </w:rPr>
      </w:pPr>
      <w:r w:rsidRPr="007D1E68">
        <w:rPr>
          <w:rStyle w:val="SubtleEmphasis"/>
          <w:b/>
          <w:bCs/>
        </w:rPr>
        <w:t>For machine learning models</w:t>
      </w:r>
      <w:r>
        <w:rPr>
          <w:rStyle w:val="SubtleEmphasis"/>
        </w:rPr>
        <w:t xml:space="preserve">, provide sufficient information to understand the drivers of the model outputs and the directionality of their impacts. Use feature importance, Partial Dependency Plots, and a global </w:t>
      </w:r>
      <w:r>
        <w:rPr>
          <w:rStyle w:val="SubtleEmphasis"/>
        </w:rPr>
        <w:lastRenderedPageBreak/>
        <w:t>interpretation method that explains the relationship between model inputs and outputs (e.g., SHAP feature importance, permutation-based feature importance, etc.)</w:t>
      </w:r>
    </w:p>
    <w:p w14:paraId="00902224" w14:textId="77777777" w:rsidR="007D1E68" w:rsidRDefault="007D1E68" w:rsidP="002C21A8">
      <w:pPr>
        <w:rPr>
          <w:rStyle w:val="SubtleEmphasis"/>
        </w:rPr>
      </w:pPr>
    </w:p>
    <w:p w14:paraId="347A710E" w14:textId="77777777" w:rsidR="002C21A8" w:rsidRDefault="002C21A8" w:rsidP="002C21A8">
      <w:pPr>
        <w:rPr>
          <w:rStyle w:val="SubtleEmphasis"/>
        </w:rPr>
      </w:pPr>
      <w:r>
        <w:rPr>
          <w:rStyle w:val="SubtleEmphasis"/>
        </w:rPr>
        <w:t xml:space="preserve">For models that require generation of adverse action reason codes, testing of local interpretability using methods such as LIME is also required. </w:t>
      </w:r>
    </w:p>
    <w:p w14:paraId="585005D8" w14:textId="77777777" w:rsidR="007D1E68" w:rsidRDefault="007D1E68" w:rsidP="002C21A8">
      <w:pPr>
        <w:rPr>
          <w:rStyle w:val="SubtleEmphasis"/>
        </w:rPr>
      </w:pPr>
    </w:p>
    <w:p w14:paraId="10FD1A0F" w14:textId="77777777" w:rsidR="002C21A8" w:rsidRDefault="002C21A8" w:rsidP="34A2CE9E">
      <w:pPr>
        <w:rPr>
          <w:rStyle w:val="SubtleEmphasis"/>
        </w:rPr>
      </w:pPr>
      <w:proofErr w:type="gramStart"/>
      <w:r w:rsidRPr="34A2CE9E">
        <w:rPr>
          <w:rStyle w:val="SubtleEmphasis"/>
        </w:rPr>
        <w:t>Advantages</w:t>
      </w:r>
      <w:proofErr w:type="gramEnd"/>
      <w:r w:rsidRPr="34A2CE9E">
        <w:rPr>
          <w:rStyle w:val="SubtleEmphasis"/>
        </w:rPr>
        <w:t xml:space="preserve"> and disadvantages of the selected explainability testing methods should be discussed as well.</w:t>
      </w:r>
    </w:p>
    <w:p w14:paraId="58DD6081" w14:textId="77777777" w:rsidR="002C21A8" w:rsidRDefault="002C21A8" w:rsidP="002C21A8"/>
    <w:p w14:paraId="3FCC1166" w14:textId="77777777" w:rsidR="002C21A8" w:rsidRDefault="002C21A8" w:rsidP="002C21A8">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12C45C69" w14:textId="77777777" w:rsidR="002C21A8" w:rsidRDefault="002C21A8" w:rsidP="002C21A8">
      <w:pPr>
        <w:shd w:val="clear" w:color="auto" w:fill="DAEEF3" w:themeFill="accent5" w:themeFillTint="33"/>
        <w:rPr>
          <w:rFonts w:ascii="Aptos Narrow" w:hAnsi="Aptos Narrow"/>
        </w:rPr>
      </w:pPr>
    </w:p>
    <w:p w14:paraId="4726F50A" w14:textId="4E06EBA5" w:rsidR="174D445E" w:rsidRDefault="174D445E" w:rsidP="64F2A71C">
      <w:pPr>
        <w:shd w:val="clear" w:color="auto" w:fill="DAEEF3" w:themeFill="accent5" w:themeFillTint="33"/>
        <w:rPr>
          <w:rFonts w:ascii="Aptos Narrow" w:hAnsi="Aptos Narrow"/>
        </w:rPr>
      </w:pPr>
      <w:ins w:id="1819" w:author="Sakshi Sharma-NE" w:date="2025-03-21T15:51:00Z">
        <w:r w:rsidRPr="64F2A71C">
          <w:rPr>
            <w:rFonts w:ascii="Aptos Narrow" w:hAnsi="Aptos Narrow"/>
          </w:rPr>
          <w:t xml:space="preserve">Given that FIS </w:t>
        </w:r>
        <w:proofErr w:type="spellStart"/>
        <w:r w:rsidRPr="64F2A71C">
          <w:rPr>
            <w:rFonts w:ascii="Aptos Narrow" w:hAnsi="Aptos Narrow"/>
          </w:rPr>
          <w:t>SecurLock</w:t>
        </w:r>
        <w:proofErr w:type="spellEnd"/>
        <w:r w:rsidRPr="64F2A71C">
          <w:rPr>
            <w:rFonts w:ascii="Aptos Narrow" w:hAnsi="Aptos Narrow"/>
          </w:rPr>
          <w:t xml:space="preserve"> Predict functions based on a rule-based methodology, where the rules are established by the bank, model explainability testing does not apply</w:t>
        </w:r>
      </w:ins>
      <w:ins w:id="1820" w:author="Sakshi Sharma-NE" w:date="2025-03-21T15:52:00Z">
        <w:r w:rsidRPr="64F2A71C">
          <w:rPr>
            <w:rFonts w:ascii="Aptos Narrow" w:hAnsi="Aptos Narrow"/>
          </w:rPr>
          <w:t xml:space="preserve"> to this model.</w:t>
        </w:r>
      </w:ins>
    </w:p>
    <w:p w14:paraId="1219E045" w14:textId="77777777" w:rsidR="009955DB" w:rsidRPr="00C53BA0" w:rsidRDefault="009955DB" w:rsidP="009955DB">
      <w:pPr>
        <w:shd w:val="clear" w:color="auto" w:fill="DAEEF3" w:themeFill="accent5" w:themeFillTint="33"/>
        <w:jc w:val="both"/>
        <w:rPr>
          <w:del w:id="1821" w:author="Sakshi Sharma-NE" w:date="2025-03-21T15:52:00Z" w16du:dateUtc="2025-03-21T15:52:57Z"/>
          <w:rFonts w:ascii="Aptos Narrow" w:hAnsi="Aptos Narrow"/>
        </w:rPr>
      </w:pPr>
      <w:del w:id="1822" w:author="Sakshi Sharma-NE" w:date="2025-03-21T15:52:00Z">
        <w:r w:rsidRPr="64F2A71C" w:rsidDel="0A3EE01D">
          <w:rPr>
            <w:rFonts w:ascii="Aptos Narrow" w:hAnsi="Aptos Narrow"/>
          </w:rPr>
          <w:delText>Model explainability ensures transparency in decision-making by providing insights into how the model identifies fraudulent transactions. Error codes serve as an essential component by indicating specific reasons for flagged transactions, helping stakeholders interpret model outputs and assess their decision logic.</w:delText>
        </w:r>
      </w:del>
    </w:p>
    <w:p w14:paraId="05BD6C6B" w14:textId="77777777" w:rsidR="009955DB" w:rsidRPr="00C53BA0" w:rsidRDefault="009955DB" w:rsidP="002C21A8">
      <w:pPr>
        <w:shd w:val="clear" w:color="auto" w:fill="DAEEF3" w:themeFill="accent5" w:themeFillTint="33"/>
        <w:rPr>
          <w:del w:id="1823" w:author="Sakshi Sharma-NE" w:date="2025-03-21T15:52:00Z" w16du:dateUtc="2025-03-21T15:52:57Z"/>
          <w:rFonts w:ascii="Aptos Narrow" w:hAnsi="Aptos Narrow"/>
        </w:rPr>
      </w:pPr>
    </w:p>
    <w:p w14:paraId="5D88DE88" w14:textId="79CA6B40" w:rsidR="009624F3" w:rsidRPr="009624F3" w:rsidRDefault="009624F3" w:rsidP="64F2A71C">
      <w:pPr>
        <w:shd w:val="clear" w:color="auto" w:fill="DAEEF3" w:themeFill="accent5" w:themeFillTint="33"/>
        <w:jc w:val="both"/>
        <w:rPr>
          <w:del w:id="1824" w:author="Sakshi Sharma-NE" w:date="2025-03-21T15:52:00Z" w16du:dateUtc="2025-03-21T15:52:57Z"/>
          <w:rFonts w:ascii="Aptos Narrow" w:hAnsi="Aptos Narrow"/>
        </w:rPr>
      </w:pPr>
      <w:del w:id="1825" w:author="Sakshi Sharma-NE" w:date="2025-03-21T15:52:00Z">
        <w:r w:rsidRPr="64F2A71C" w:rsidDel="31F99C8E">
          <w:rPr>
            <w:rFonts w:ascii="Aptos Narrow" w:hAnsi="Aptos Narrow"/>
          </w:rPr>
          <w:delText xml:space="preserve">In addition to fraud scores, a Falcon or model may return “reason codes,” each of which corresponds to </w:delText>
        </w:r>
        <w:bookmarkStart w:id="1826" w:name="_Int_WVQ9Bjmb"/>
        <w:r w:rsidRPr="64F2A71C" w:rsidDel="31F99C8E">
          <w:rPr>
            <w:rFonts w:ascii="Aptos Narrow" w:hAnsi="Aptos Narrow"/>
          </w:rPr>
          <w:delText>a reason why</w:delText>
        </w:r>
        <w:bookmarkEnd w:id="1826"/>
        <w:r w:rsidRPr="64F2A71C" w:rsidDel="31F99C8E">
          <w:rPr>
            <w:rFonts w:ascii="Aptos Narrow" w:hAnsi="Aptos Narrow"/>
          </w:rPr>
          <w:delText xml:space="preserve"> a transaction received its score. These codes are returned only for transactions that score higher than an “explanation threshold,” a user-defined value stored in the configuration file of the Falcon server.</w:delText>
        </w:r>
      </w:del>
    </w:p>
    <w:p w14:paraId="66CDE417" w14:textId="77777777" w:rsidR="002C21A8" w:rsidRDefault="002C21A8" w:rsidP="002C21A8">
      <w:pPr>
        <w:shd w:val="clear" w:color="auto" w:fill="DAEEF3" w:themeFill="accent5" w:themeFillTint="33"/>
        <w:rPr>
          <w:rFonts w:ascii="Aptos Narrow" w:hAnsi="Aptos Narrow"/>
        </w:rPr>
      </w:pPr>
    </w:p>
    <w:p w14:paraId="03B43AA6" w14:textId="77777777" w:rsidR="00335DF1" w:rsidRPr="002C21A8" w:rsidRDefault="00335DF1" w:rsidP="002C21A8"/>
    <w:p w14:paraId="343AA22F" w14:textId="77777777" w:rsidR="003C62EB" w:rsidRDefault="003147F3" w:rsidP="00361CC7">
      <w:pPr>
        <w:pStyle w:val="Heading3"/>
        <w:numPr>
          <w:ilvl w:val="2"/>
          <w:numId w:val="19"/>
        </w:numPr>
      </w:pPr>
      <w:bookmarkStart w:id="1827" w:name="_Toc193800942"/>
      <w:r>
        <w:t>Benchmarking</w:t>
      </w:r>
      <w:bookmarkEnd w:id="1827"/>
    </w:p>
    <w:p w14:paraId="486CC189" w14:textId="77777777" w:rsidR="003147F3" w:rsidRDefault="003147F3" w:rsidP="003147F3">
      <w:pPr>
        <w:rPr>
          <w:rStyle w:val="SubtleEmphasis"/>
        </w:rPr>
      </w:pPr>
      <w:r w:rsidRPr="34A2CE9E">
        <w:rPr>
          <w:rStyle w:val="SubtleEmphasis"/>
        </w:rPr>
        <w:t xml:space="preserve">Compare model results with alternative results using other models and/or other data (if available). Describe the benchmark model or data in sufficient detail to enable an assessment of its value as a reference point. For example, a benchmark model that is also a formal Challenger model that has been independently validated (with a successful validation outcome) would be a stronger reference point than a benchmark model that may be available but that has not been extensively tested. Similarly, external </w:t>
      </w:r>
      <w:r w:rsidRPr="34A2CE9E">
        <w:rPr>
          <w:rStyle w:val="SubtleEmphasis"/>
          <w:u w:val="single"/>
        </w:rPr>
        <w:t>peer</w:t>
      </w:r>
      <w:r w:rsidRPr="34A2CE9E">
        <w:rPr>
          <w:rStyle w:val="SubtleEmphasis"/>
        </w:rPr>
        <w:t xml:space="preserve"> data may be more relevant in a benchmark comparison than broader industry data. Provide a detailed narrative explaining the outcome of the comparison and any notable differences between the model outputs and benchmarks.</w:t>
      </w:r>
    </w:p>
    <w:p w14:paraId="0F498428" w14:textId="77777777" w:rsidR="003147F3" w:rsidRDefault="003147F3" w:rsidP="003147F3">
      <w:pPr>
        <w:rPr>
          <w:rStyle w:val="SubtleEmphasis"/>
        </w:rPr>
      </w:pPr>
    </w:p>
    <w:p w14:paraId="125FAEC7" w14:textId="77777777" w:rsidR="003147F3" w:rsidRDefault="003147F3" w:rsidP="003147F3">
      <w:pPr>
        <w:shd w:val="clear" w:color="auto" w:fill="DAEEF3" w:themeFill="accent5" w:themeFillTint="33"/>
        <w:rPr>
          <w:rFonts w:ascii="Aptos Narrow" w:hAnsi="Aptos Narrow"/>
        </w:rPr>
      </w:pPr>
      <w:bookmarkStart w:id="1828" w:name="OLE_LINK79"/>
      <w:bookmarkStart w:id="1829" w:name="OLE_LINK46"/>
      <w:bookmarkStart w:id="1830" w:name="OLE_LINK77"/>
      <w:r>
        <w:rPr>
          <w:rFonts w:ascii="Aptos Narrow" w:hAnsi="Aptos Narrow"/>
        </w:rPr>
        <w:t xml:space="preserve">Model Owner: </w:t>
      </w:r>
      <w:r w:rsidR="00C719C8">
        <w:rPr>
          <w:rFonts w:ascii="Aptos Narrow" w:hAnsi="Aptos Narrow"/>
        </w:rPr>
        <w:t xml:space="preserve"> </w:t>
      </w:r>
    </w:p>
    <w:p w14:paraId="343320BF" w14:textId="27984B15" w:rsidR="64F2A71C" w:rsidRDefault="001C0609" w:rsidP="64F2A71C">
      <w:pPr>
        <w:shd w:val="clear" w:color="auto" w:fill="DAEEF3" w:themeFill="accent5" w:themeFillTint="33"/>
        <w:rPr>
          <w:rFonts w:ascii="Aptos Narrow" w:hAnsi="Aptos Narrow"/>
        </w:rPr>
      </w:pPr>
      <w:ins w:id="1831" w:author="Vibhu Bhalla-NE" w:date="2025-03-24T21:07:00Z">
        <w:r w:rsidRPr="001C0609">
          <w:rPr>
            <w:rFonts w:ascii="Aptos Narrow" w:hAnsi="Aptos Narrow"/>
          </w:rPr>
          <w:t xml:space="preserve">Due to the unavailability of data, we are unable to elaborate on this section with respect to FIS </w:t>
        </w:r>
        <w:proofErr w:type="spellStart"/>
        <w:r w:rsidRPr="001C0609">
          <w:rPr>
            <w:rFonts w:ascii="Aptos Narrow" w:hAnsi="Aptos Narrow"/>
          </w:rPr>
          <w:t>SecurLock</w:t>
        </w:r>
        <w:proofErr w:type="spellEnd"/>
        <w:r w:rsidRPr="001C0609">
          <w:rPr>
            <w:rFonts w:ascii="Aptos Narrow" w:hAnsi="Aptos Narrow"/>
          </w:rPr>
          <w:t xml:space="preserve"> Predict. However, regarding FICO Falcon, its primary input model that provides transaction scoring capabilities, we have the following information.</w:t>
        </w:r>
      </w:ins>
    </w:p>
    <w:p w14:paraId="2C29C3A7" w14:textId="4C1143EA" w:rsidR="009E2591" w:rsidDel="00617C43" w:rsidRDefault="5BF8FFC2" w:rsidP="00060192">
      <w:pPr>
        <w:shd w:val="clear" w:color="auto" w:fill="DAEEF3" w:themeFill="accent5" w:themeFillTint="33"/>
        <w:jc w:val="both"/>
        <w:rPr>
          <w:del w:id="1832" w:author="Vibhu Bhalla-NE" w:date="2025-03-24T21:03:00Z" w16du:dateUtc="2025-03-24T15:33:00Z"/>
          <w:rFonts w:ascii="Aptos Narrow" w:hAnsi="Aptos Narrow"/>
        </w:rPr>
      </w:pPr>
      <w:del w:id="1833" w:author="Vibhu Bhalla-NE" w:date="2025-03-24T21:03:00Z" w16du:dateUtc="2025-03-24T15:33:00Z">
        <w:r w:rsidRPr="64F2A71C" w:rsidDel="00617C43">
          <w:rPr>
            <w:rFonts w:ascii="Aptos Narrow" w:hAnsi="Aptos Narrow"/>
          </w:rPr>
          <w:delText xml:space="preserve">The FICO Fraud Analytics team is committed to model evolution and innovation having applied for more than 110 patents for fraud analytic techniques and receiving approval for over 75 of them. </w:delText>
        </w:r>
      </w:del>
    </w:p>
    <w:p w14:paraId="5943B183" w14:textId="4D6733E9" w:rsidR="009E2591" w:rsidRPr="009E2591" w:rsidDel="00617C43" w:rsidRDefault="009E2591" w:rsidP="00060192">
      <w:pPr>
        <w:shd w:val="clear" w:color="auto" w:fill="DAEEF3" w:themeFill="accent5" w:themeFillTint="33"/>
        <w:jc w:val="both"/>
        <w:rPr>
          <w:del w:id="1834" w:author="Vibhu Bhalla-NE" w:date="2025-03-24T21:03:00Z" w16du:dateUtc="2025-03-24T15:33:00Z"/>
          <w:rFonts w:ascii="Aptos Narrow" w:hAnsi="Aptos Narrow"/>
        </w:rPr>
      </w:pPr>
    </w:p>
    <w:p w14:paraId="55B98187" w14:textId="0BE2E53A" w:rsidR="009E2591" w:rsidDel="00617C43" w:rsidRDefault="5BF8FFC2" w:rsidP="64F2A71C">
      <w:pPr>
        <w:shd w:val="clear" w:color="auto" w:fill="DAEEF3" w:themeFill="accent5" w:themeFillTint="33"/>
        <w:jc w:val="both"/>
        <w:rPr>
          <w:ins w:id="1835" w:author="Sakshi Sharma-NE" w:date="2025-03-21T15:55:00Z" w16du:dateUtc="2025-03-21T15:55:45Z"/>
          <w:del w:id="1836" w:author="Vibhu Bhalla-NE" w:date="2025-03-24T21:03:00Z" w16du:dateUtc="2025-03-24T15:33:00Z"/>
          <w:rFonts w:ascii="Aptos Narrow" w:hAnsi="Aptos Narrow"/>
        </w:rPr>
      </w:pPr>
      <w:del w:id="1837" w:author="Vibhu Bhalla-NE" w:date="2025-03-24T21:03:00Z" w16du:dateUtc="2025-03-24T15:33:00Z">
        <w:r w:rsidRPr="64F2A71C" w:rsidDel="00617C43">
          <w:rPr>
            <w:rFonts w:ascii="Aptos Narrow" w:hAnsi="Aptos Narrow"/>
          </w:rPr>
          <w:delText xml:space="preserve">The team constantly revisits its modeling techniques, bringing in new modeling components and technologies into Falcon models. Over the years, many data mining and machine learning techniques have been extensively explored in consortium model builds. </w:delText>
        </w:r>
      </w:del>
    </w:p>
    <w:p w14:paraId="11D80BA2" w14:textId="60B355B2" w:rsidR="009E2591" w:rsidRDefault="009E2591" w:rsidP="64F2A71C">
      <w:pPr>
        <w:shd w:val="clear" w:color="auto" w:fill="DAEEF3" w:themeFill="accent5" w:themeFillTint="33"/>
        <w:jc w:val="both"/>
        <w:rPr>
          <w:ins w:id="1838" w:author="Sakshi Sharma-NE" w:date="2025-03-21T15:59:00Z" w16du:dateUtc="2025-03-21T15:59:15Z"/>
          <w:rFonts w:ascii="Aptos Narrow" w:hAnsi="Aptos Narrow"/>
        </w:rPr>
      </w:pPr>
    </w:p>
    <w:p w14:paraId="14FDD23F" w14:textId="36E268AF" w:rsidR="009E2591" w:rsidRDefault="001C0609" w:rsidP="00060192">
      <w:pPr>
        <w:shd w:val="clear" w:color="auto" w:fill="DAEEF3" w:themeFill="accent5" w:themeFillTint="33"/>
        <w:jc w:val="both"/>
        <w:rPr>
          <w:rFonts w:ascii="Aptos Narrow" w:hAnsi="Aptos Narrow"/>
        </w:rPr>
      </w:pPr>
      <w:ins w:id="1839" w:author="Vibhu Bhalla-NE" w:date="2025-03-24T21:10:00Z">
        <w:r w:rsidRPr="001C0609">
          <w:rPr>
            <w:rFonts w:ascii="Aptos Narrow" w:hAnsi="Aptos Narrow"/>
          </w:rPr>
          <w:lastRenderedPageBreak/>
          <w:t xml:space="preserve">Over the years, many data mining and machine learning techniques have been extensively explored in consortium model builds. </w:t>
        </w:r>
      </w:ins>
      <w:r w:rsidR="5BF8FFC2" w:rsidRPr="64F2A71C">
        <w:rPr>
          <w:rFonts w:ascii="Aptos Narrow" w:hAnsi="Aptos Narrow"/>
        </w:rPr>
        <w:t>FICO</w:t>
      </w:r>
      <w:ins w:id="1840" w:author="Vibhu Bhalla-NE" w:date="2025-03-24T21:08:00Z" w16du:dateUtc="2025-03-24T15:38:00Z">
        <w:r>
          <w:rPr>
            <w:rFonts w:ascii="Aptos Narrow" w:hAnsi="Aptos Narrow"/>
          </w:rPr>
          <w:t xml:space="preserve"> Falcon</w:t>
        </w:r>
      </w:ins>
      <w:r w:rsidR="5BF8FFC2" w:rsidRPr="64F2A71C">
        <w:rPr>
          <w:rFonts w:ascii="Aptos Narrow" w:hAnsi="Aptos Narrow"/>
        </w:rPr>
        <w:t xml:space="preserve"> </w:t>
      </w:r>
      <w:del w:id="1841" w:author="Sakshi Sharma-NE" w:date="2025-03-21T15:56:00Z">
        <w:r w:rsidR="009E2591" w:rsidRPr="64F2A71C" w:rsidDel="5BF8FFC2">
          <w:rPr>
            <w:rFonts w:ascii="Aptos Narrow" w:hAnsi="Aptos Narrow"/>
          </w:rPr>
          <w:delText>modeling</w:delText>
        </w:r>
      </w:del>
      <w:r w:rsidR="5BF8FFC2" w:rsidRPr="64F2A71C">
        <w:rPr>
          <w:rFonts w:ascii="Aptos Narrow" w:hAnsi="Aptos Narrow"/>
        </w:rPr>
        <w:t xml:space="preserve"> has focused on two main modeling categories, the unsupervised/semi-supervised solutions and more sophisticated supervised modeling solutions. </w:t>
      </w:r>
    </w:p>
    <w:p w14:paraId="687784B0" w14:textId="77777777" w:rsidR="009E2591" w:rsidRPr="009E2591" w:rsidRDefault="009E2591" w:rsidP="00060192">
      <w:pPr>
        <w:shd w:val="clear" w:color="auto" w:fill="DAEEF3" w:themeFill="accent5" w:themeFillTint="33"/>
        <w:jc w:val="both"/>
        <w:rPr>
          <w:rFonts w:ascii="Aptos Narrow" w:hAnsi="Aptos Narrow"/>
        </w:rPr>
      </w:pPr>
    </w:p>
    <w:p w14:paraId="4C2A50EB" w14:textId="77777777" w:rsidR="009E2591" w:rsidRDefault="009E2591" w:rsidP="00060192">
      <w:pPr>
        <w:shd w:val="clear" w:color="auto" w:fill="DAEEF3" w:themeFill="accent5" w:themeFillTint="33"/>
        <w:jc w:val="both"/>
        <w:rPr>
          <w:rFonts w:ascii="Aptos Narrow" w:hAnsi="Aptos Narrow"/>
        </w:rPr>
      </w:pPr>
      <w:r w:rsidRPr="34A2CE9E">
        <w:rPr>
          <w:rFonts w:ascii="Aptos Narrow" w:hAnsi="Aptos Narrow"/>
        </w:rPr>
        <w:t xml:space="preserve">The unsupervised/semi-supervised modeling includes outlier detection, Principal Component Analysis (PCA), and self-calibrating models. This solution is mostly targeted </w:t>
      </w:r>
      <w:proofErr w:type="gramStart"/>
      <w:r w:rsidRPr="34A2CE9E">
        <w:rPr>
          <w:rFonts w:ascii="Aptos Narrow" w:hAnsi="Aptos Narrow"/>
        </w:rPr>
        <w:t>to</w:t>
      </w:r>
      <w:proofErr w:type="gramEnd"/>
      <w:r w:rsidRPr="34A2CE9E">
        <w:rPr>
          <w:rFonts w:ascii="Aptos Narrow" w:hAnsi="Aptos Narrow"/>
        </w:rPr>
        <w:t xml:space="preserve"> emerging markets, where data availability is an issue and fraud tagging is not accurate. Therefore, data is insufficient to build a supervised model, and self-calibrating technology is used in building an outlier model relying on learning outlier values in real-time. Generally, the implementation of the outlier detection models is efficient, but the model performance is lower than the supervised model such as a Neural Network. </w:t>
      </w:r>
    </w:p>
    <w:p w14:paraId="0E6F2050" w14:textId="77777777" w:rsidR="009E2591" w:rsidRPr="009E2591" w:rsidRDefault="009E2591" w:rsidP="00060192">
      <w:pPr>
        <w:shd w:val="clear" w:color="auto" w:fill="DAEEF3" w:themeFill="accent5" w:themeFillTint="33"/>
        <w:jc w:val="both"/>
        <w:rPr>
          <w:rFonts w:ascii="Aptos Narrow" w:hAnsi="Aptos Narrow"/>
        </w:rPr>
      </w:pPr>
    </w:p>
    <w:p w14:paraId="583767D7" w14:textId="77777777" w:rsidR="003147F3" w:rsidRDefault="009E2591" w:rsidP="00060192">
      <w:pPr>
        <w:shd w:val="clear" w:color="auto" w:fill="DAEEF3" w:themeFill="accent5" w:themeFillTint="33"/>
        <w:jc w:val="both"/>
        <w:rPr>
          <w:rFonts w:ascii="Aptos Narrow" w:hAnsi="Aptos Narrow"/>
        </w:rPr>
      </w:pPr>
      <w:r w:rsidRPr="34A2CE9E">
        <w:rPr>
          <w:rFonts w:ascii="Aptos Narrow" w:hAnsi="Aptos Narrow"/>
        </w:rPr>
        <w:t xml:space="preserve">FICO’s supervised models are built on unrivaled data consortiums. FICO collects financial data from banks around the world. With well-designed data specifications, FICO collects rich </w:t>
      </w:r>
      <w:proofErr w:type="gramStart"/>
      <w:r w:rsidRPr="34A2CE9E">
        <w:rPr>
          <w:rFonts w:ascii="Aptos Narrow" w:hAnsi="Aptos Narrow"/>
        </w:rPr>
        <w:t>transaction</w:t>
      </w:r>
      <w:proofErr w:type="gramEnd"/>
      <w:r w:rsidRPr="34A2CE9E">
        <w:rPr>
          <w:rFonts w:ascii="Aptos Narrow" w:hAnsi="Aptos Narrow"/>
        </w:rPr>
        <w:t xml:space="preserve"> and fraud information that provides </w:t>
      </w:r>
      <w:bookmarkStart w:id="1842" w:name="_Int_Pon8ZheU"/>
      <w:r w:rsidRPr="34A2CE9E">
        <w:rPr>
          <w:rFonts w:ascii="Aptos Narrow" w:hAnsi="Aptos Narrow"/>
        </w:rPr>
        <w:t>great value</w:t>
      </w:r>
      <w:bookmarkEnd w:id="1842"/>
      <w:r w:rsidRPr="34A2CE9E">
        <w:rPr>
          <w:rFonts w:ascii="Aptos Narrow" w:hAnsi="Aptos Narrow"/>
        </w:rPr>
        <w:t xml:space="preserve"> in fraud detection. Beyond Neural Network models, FICO scientists have studied Logistic Regression, Support Vector Machines (SVM), Genetic Algorithms (GA), and many bagging and boosting learning algorithms in building Ensemble models. These alternative techniques have been found to be impractical in fraud detection due to excessive training time and computational cost (CPU and memory usage). Many of those modeling techniques are computationally expensive to score transactions in real-time when compared to Neural Network models.</w:t>
      </w:r>
    </w:p>
    <w:p w14:paraId="60978795" w14:textId="77777777" w:rsidR="009E2591" w:rsidRDefault="009E2591" w:rsidP="009E2591">
      <w:pPr>
        <w:shd w:val="clear" w:color="auto" w:fill="DAEEF3" w:themeFill="accent5" w:themeFillTint="33"/>
        <w:rPr>
          <w:rFonts w:ascii="Aptos Narrow" w:hAnsi="Aptos Narrow"/>
        </w:rPr>
      </w:pPr>
    </w:p>
    <w:p w14:paraId="30394F39" w14:textId="410821A5" w:rsidR="009E2591" w:rsidRDefault="009E2591" w:rsidP="00060192">
      <w:pPr>
        <w:shd w:val="clear" w:color="auto" w:fill="DAEEF3" w:themeFill="accent5" w:themeFillTint="33"/>
        <w:jc w:val="both"/>
        <w:rPr>
          <w:rFonts w:ascii="Aptos Narrow" w:hAnsi="Aptos Narrow"/>
        </w:rPr>
      </w:pPr>
      <w:r w:rsidRPr="34A2CE9E">
        <w:rPr>
          <w:rFonts w:ascii="Aptos Narrow" w:hAnsi="Aptos Narrow"/>
        </w:rPr>
        <w:t xml:space="preserve">Falcon models use Neural Networks because of their high performance and efficiency in processing transactions in real-time. The seamless integration with the Falcon software makes it highly efficient to provide </w:t>
      </w:r>
      <w:bookmarkStart w:id="1843" w:name="_Int_SppUxnza"/>
      <w:del w:id="1844" w:author="Vibhu Bhalla-NE" w:date="2025-03-24T21:11:00Z" w16du:dateUtc="2025-03-24T15:41:00Z">
        <w:r w:rsidRPr="34A2CE9E" w:rsidDel="001C0609">
          <w:rPr>
            <w:rFonts w:ascii="Aptos Narrow" w:hAnsi="Aptos Narrow"/>
          </w:rPr>
          <w:delText>real time</w:delText>
        </w:r>
      </w:del>
      <w:bookmarkEnd w:id="1843"/>
      <w:ins w:id="1845" w:author="Vibhu Bhalla-NE" w:date="2025-03-24T21:11:00Z" w16du:dateUtc="2025-03-24T15:41:00Z">
        <w:r w:rsidR="001C0609" w:rsidRPr="34A2CE9E">
          <w:rPr>
            <w:rFonts w:ascii="Aptos Narrow" w:hAnsi="Aptos Narrow"/>
          </w:rPr>
          <w:t>real-time</w:t>
        </w:r>
      </w:ins>
      <w:r w:rsidRPr="34A2CE9E">
        <w:rPr>
          <w:rFonts w:ascii="Aptos Narrow" w:hAnsi="Aptos Narrow"/>
        </w:rPr>
        <w:t xml:space="preserve"> solutions for our consortium members. The model performance comparisons provided below demonstrate the cost-benefit analysis </w:t>
      </w:r>
      <w:proofErr w:type="gramStart"/>
      <w:r w:rsidRPr="34A2CE9E">
        <w:rPr>
          <w:rFonts w:ascii="Aptos Narrow" w:hAnsi="Aptos Narrow"/>
        </w:rPr>
        <w:t>with regard to</w:t>
      </w:r>
      <w:proofErr w:type="gramEnd"/>
      <w:r w:rsidRPr="34A2CE9E">
        <w:rPr>
          <w:rFonts w:ascii="Aptos Narrow" w:hAnsi="Aptos Narrow"/>
        </w:rPr>
        <w:t xml:space="preserve"> different modeling techniques. </w:t>
      </w:r>
    </w:p>
    <w:p w14:paraId="68F31282" w14:textId="0EC29234" w:rsidR="00F77625" w:rsidRPr="00CA7A54" w:rsidRDefault="00F77625">
      <w:pPr>
        <w:shd w:val="clear" w:color="auto" w:fill="DAEEF3" w:themeFill="accent5" w:themeFillTint="33"/>
        <w:jc w:val="both"/>
        <w:rPr>
          <w:ins w:id="1846" w:author="Uttam Kumar Gupta-NE" w:date="2025-03-18T04:55:00Z" w16du:dateUtc="2025-03-18T11:55:00Z"/>
          <w:rFonts w:ascii="Aptos Narrow" w:hAnsi="Aptos Narrow"/>
        </w:rPr>
        <w:pPrChange w:id="1847" w:author="Uttam Kumar Gupta-NE" w:date="2025-03-18T04:57:00Z" w16du:dateUtc="2025-03-18T11:57:00Z">
          <w:pPr>
            <w:shd w:val="clear" w:color="auto" w:fill="DAEEF3" w:themeFill="accent5" w:themeFillTint="33"/>
          </w:pPr>
        </w:pPrChange>
      </w:pPr>
    </w:p>
    <w:p w14:paraId="3C547023" w14:textId="77777777" w:rsidR="00F77625" w:rsidRPr="009E2591" w:rsidRDefault="00F77625" w:rsidP="00060192">
      <w:pPr>
        <w:shd w:val="clear" w:color="auto" w:fill="DAEEF3" w:themeFill="accent5" w:themeFillTint="33"/>
        <w:jc w:val="both"/>
        <w:rPr>
          <w:rFonts w:ascii="Aptos Narrow" w:hAnsi="Aptos Narrow"/>
        </w:rPr>
      </w:pPr>
    </w:p>
    <w:p w14:paraId="3A8A391F" w14:textId="7D7BAC35" w:rsidR="009E2591" w:rsidRDefault="009E2591" w:rsidP="00060192">
      <w:pPr>
        <w:shd w:val="clear" w:color="auto" w:fill="DAEEF3" w:themeFill="accent5" w:themeFillTint="33"/>
        <w:jc w:val="both"/>
        <w:rPr>
          <w:ins w:id="1848" w:author="Uttam Kumar Gupta-NE" w:date="2025-03-18T04:55:00Z" w16du:dateUtc="2025-03-18T11:55:00Z"/>
          <w:rFonts w:ascii="Aptos Narrow" w:hAnsi="Aptos Narrow"/>
        </w:rPr>
      </w:pPr>
      <w:del w:id="1849" w:author="Uttam Kumar Gupta-NE" w:date="2025-03-18T04:55:00Z" w16du:dateUtc="2025-03-18T11:55:00Z">
        <w:r w:rsidRPr="009E2591" w:rsidDel="00F77625">
          <w:rPr>
            <w:rFonts w:ascii="Aptos Narrow" w:hAnsi="Aptos Narrow"/>
          </w:rPr>
          <w:delText xml:space="preserve">1. FICO compared a Neural Network model with a Random Forest model and observed the Neural Network model demonstrates better performance. </w:delText>
        </w:r>
      </w:del>
    </w:p>
    <w:p w14:paraId="63B840E8" w14:textId="0CC259F8" w:rsidR="00F77625" w:rsidRDefault="0076456C" w:rsidP="00060192">
      <w:pPr>
        <w:shd w:val="clear" w:color="auto" w:fill="DAEEF3" w:themeFill="accent5" w:themeFillTint="33"/>
        <w:jc w:val="both"/>
        <w:rPr>
          <w:ins w:id="1850" w:author="Uttam Kumar Gupta-NE" w:date="2025-03-18T05:02:00Z" w16du:dateUtc="2025-03-18T12:02:00Z"/>
          <w:rFonts w:ascii="Aptos Narrow" w:hAnsi="Aptos Narrow"/>
        </w:rPr>
      </w:pPr>
      <w:ins w:id="1851" w:author="Uttam Kumar Gupta-NE" w:date="2025-03-18T05:02:00Z" w16du:dateUtc="2025-03-18T12:02:00Z">
        <w:r>
          <w:rPr>
            <w:rFonts w:ascii="Aptos Narrow" w:hAnsi="Aptos Narrow"/>
          </w:rPr>
          <w:t xml:space="preserve">The following results were observed </w:t>
        </w:r>
      </w:ins>
      <w:ins w:id="1852" w:author="Uttam Kumar Gupta-NE" w:date="2025-03-18T05:03:00Z" w16du:dateUtc="2025-03-18T12:03:00Z">
        <w:r>
          <w:rPr>
            <w:rFonts w:ascii="Aptos Narrow" w:hAnsi="Aptos Narrow"/>
          </w:rPr>
          <w:t>for</w:t>
        </w:r>
      </w:ins>
      <w:ins w:id="1853" w:author="Uttam Kumar Gupta-NE" w:date="2025-03-18T05:04:00Z" w16du:dateUtc="2025-03-18T12:04:00Z">
        <w:r>
          <w:rPr>
            <w:rFonts w:ascii="Aptos Narrow" w:hAnsi="Aptos Narrow"/>
          </w:rPr>
          <w:t xml:space="preserve"> the</w:t>
        </w:r>
      </w:ins>
      <w:ins w:id="1854" w:author="Uttam Kumar Gupta-NE" w:date="2025-03-18T05:03:00Z" w16du:dateUtc="2025-03-18T12:03:00Z">
        <w:r>
          <w:rPr>
            <w:rFonts w:ascii="Aptos Narrow" w:hAnsi="Aptos Narrow"/>
          </w:rPr>
          <w:t xml:space="preserve"> </w:t>
        </w:r>
        <w:r w:rsidRPr="00886541">
          <w:rPr>
            <w:rFonts w:ascii="Aptos Narrow" w:hAnsi="Aptos Narrow"/>
          </w:rPr>
          <w:t>US Credit v29 model</w:t>
        </w:r>
        <w:r>
          <w:rPr>
            <w:rFonts w:ascii="Aptos Narrow" w:hAnsi="Aptos Narrow"/>
          </w:rPr>
          <w:t>. The</w:t>
        </w:r>
      </w:ins>
      <w:ins w:id="1855" w:author="Uttam Kumar Gupta-NE" w:date="2025-03-18T05:13:00Z" w16du:dateUtc="2025-03-18T12:13:00Z">
        <w:r w:rsidR="0041504A">
          <w:rPr>
            <w:rFonts w:ascii="Aptos Narrow" w:hAnsi="Aptos Narrow"/>
          </w:rPr>
          <w:t xml:space="preserve"> Neural Network</w:t>
        </w:r>
      </w:ins>
      <w:ins w:id="1856" w:author="Uttam Kumar Gupta-NE" w:date="2025-03-18T05:03:00Z" w16du:dateUtc="2025-03-18T12:03:00Z">
        <w:r>
          <w:rPr>
            <w:rFonts w:ascii="Aptos Narrow" w:hAnsi="Aptos Narrow"/>
          </w:rPr>
          <w:t xml:space="preserve"> model result was compared with a couple of different models to have a comprehensive mo</w:t>
        </w:r>
      </w:ins>
      <w:ins w:id="1857" w:author="Uttam Kumar Gupta-NE" w:date="2025-03-18T05:04:00Z" w16du:dateUtc="2025-03-18T12:04:00Z">
        <w:r>
          <w:rPr>
            <w:rFonts w:ascii="Aptos Narrow" w:hAnsi="Aptos Narrow"/>
          </w:rPr>
          <w:t>del comparison.</w:t>
        </w:r>
      </w:ins>
    </w:p>
    <w:p w14:paraId="68A96859" w14:textId="77777777" w:rsidR="0076456C" w:rsidRDefault="0076456C" w:rsidP="00060192">
      <w:pPr>
        <w:shd w:val="clear" w:color="auto" w:fill="DAEEF3" w:themeFill="accent5" w:themeFillTint="33"/>
        <w:jc w:val="both"/>
        <w:rPr>
          <w:ins w:id="1858" w:author="Uttam Kumar Gupta-NE" w:date="2025-03-18T04:55:00Z" w16du:dateUtc="2025-03-18T11:55:00Z"/>
          <w:rFonts w:ascii="Aptos Narrow" w:hAnsi="Aptos Narrow"/>
        </w:rPr>
      </w:pPr>
    </w:p>
    <w:p w14:paraId="45DADD04" w14:textId="3D5E2E51" w:rsidR="00F77625" w:rsidRPr="00AE2F75" w:rsidRDefault="00F77625" w:rsidP="00F77625">
      <w:pPr>
        <w:shd w:val="clear" w:color="auto" w:fill="DAEEF3" w:themeFill="accent5" w:themeFillTint="33"/>
        <w:jc w:val="both"/>
        <w:rPr>
          <w:ins w:id="1859" w:author="Uttam Kumar Gupta-NE" w:date="2025-03-18T04:55:00Z" w16du:dateUtc="2025-03-18T11:55:00Z"/>
          <w:rFonts w:ascii="Aptos Narrow" w:hAnsi="Aptos Narrow"/>
        </w:rPr>
      </w:pPr>
      <w:ins w:id="1860" w:author="Uttam Kumar Gupta-NE" w:date="2025-03-18T04:55:00Z" w16du:dateUtc="2025-03-18T11:55:00Z">
        <w:r>
          <w:rPr>
            <w:rFonts w:ascii="Aptos Narrow" w:hAnsi="Aptos Narrow"/>
          </w:rPr>
          <w:t>1.</w:t>
        </w:r>
        <w:r w:rsidRPr="00F77625">
          <w:rPr>
            <w:rFonts w:ascii="Aptos Narrow" w:hAnsi="Aptos Narrow"/>
          </w:rPr>
          <w:t xml:space="preserve"> </w:t>
        </w:r>
        <w:r>
          <w:rPr>
            <w:rFonts w:ascii="Aptos Narrow" w:hAnsi="Aptos Narrow"/>
          </w:rPr>
          <w:t>A</w:t>
        </w:r>
        <w:r w:rsidRPr="00AE2F75">
          <w:rPr>
            <w:rFonts w:ascii="Aptos Narrow" w:hAnsi="Aptos Narrow"/>
          </w:rPr>
          <w:t xml:space="preserve"> Neural Network model</w:t>
        </w:r>
        <w:r>
          <w:rPr>
            <w:rFonts w:ascii="Aptos Narrow" w:hAnsi="Aptos Narrow"/>
          </w:rPr>
          <w:t xml:space="preserve"> was compared</w:t>
        </w:r>
        <w:r w:rsidRPr="00AE2F75">
          <w:rPr>
            <w:rFonts w:ascii="Aptos Narrow" w:hAnsi="Aptos Narrow"/>
          </w:rPr>
          <w:t xml:space="preserve"> with a Random Forest model</w:t>
        </w:r>
        <w:r>
          <w:rPr>
            <w:rFonts w:ascii="Aptos Narrow" w:hAnsi="Aptos Narrow"/>
          </w:rPr>
          <w:t xml:space="preserve"> by FICO. It was</w:t>
        </w:r>
        <w:r w:rsidRPr="00AE2F75">
          <w:rPr>
            <w:rFonts w:ascii="Aptos Narrow" w:hAnsi="Aptos Narrow"/>
          </w:rPr>
          <w:t xml:space="preserve"> observed</w:t>
        </w:r>
        <w:r>
          <w:rPr>
            <w:rFonts w:ascii="Aptos Narrow" w:hAnsi="Aptos Narrow"/>
          </w:rPr>
          <w:t xml:space="preserve"> that</w:t>
        </w:r>
        <w:r w:rsidRPr="00AE2F75">
          <w:rPr>
            <w:rFonts w:ascii="Aptos Narrow" w:hAnsi="Aptos Narrow"/>
          </w:rPr>
          <w:t xml:space="preserve"> the Neural Network model</w:t>
        </w:r>
        <w:r>
          <w:rPr>
            <w:rFonts w:ascii="Aptos Narrow" w:hAnsi="Aptos Narrow"/>
          </w:rPr>
          <w:t xml:space="preserve"> performed better.</w:t>
        </w:r>
      </w:ins>
    </w:p>
    <w:p w14:paraId="4F3167E7" w14:textId="785DB10D" w:rsidR="00F77625" w:rsidRPr="00F77625" w:rsidRDefault="00F77625" w:rsidP="00F77625">
      <w:pPr>
        <w:shd w:val="clear" w:color="auto" w:fill="DAEEF3" w:themeFill="accent5" w:themeFillTint="33"/>
        <w:jc w:val="both"/>
        <w:rPr>
          <w:rFonts w:ascii="Aptos Narrow" w:hAnsi="Aptos Narrow"/>
          <w:rPrChange w:id="1861" w:author="Uttam Kumar Gupta-NE" w:date="2025-03-18T04:55:00Z" w16du:dateUtc="2025-03-18T11:55:00Z">
            <w:rPr/>
          </w:rPrChange>
        </w:rPr>
      </w:pPr>
    </w:p>
    <w:p w14:paraId="63BE24AA" w14:textId="77777777" w:rsidR="00A0677F" w:rsidRDefault="00A0677F" w:rsidP="003147F3">
      <w:pPr>
        <w:shd w:val="clear" w:color="auto" w:fill="DAEEF3" w:themeFill="accent5" w:themeFillTint="33"/>
        <w:rPr>
          <w:rFonts w:ascii="Aptos Narrow" w:hAnsi="Aptos Narrow"/>
        </w:rPr>
      </w:pPr>
    </w:p>
    <w:p w14:paraId="109175C3" w14:textId="77777777" w:rsidR="009E2591" w:rsidRDefault="009E2591" w:rsidP="003147F3">
      <w:pPr>
        <w:shd w:val="clear" w:color="auto" w:fill="DAEEF3" w:themeFill="accent5" w:themeFillTint="33"/>
        <w:rPr>
          <w:rFonts w:ascii="Aptos Narrow" w:hAnsi="Aptos Narrow"/>
        </w:rPr>
      </w:pPr>
      <w:r>
        <w:rPr>
          <w:rFonts w:ascii="Aptos Narrow" w:hAnsi="Aptos Narrow"/>
        </w:rPr>
        <w:lastRenderedPageBreak/>
        <w:t xml:space="preserve">              </w:t>
      </w:r>
      <w:r w:rsidR="00F5462C" w:rsidRPr="00A5093F">
        <w:rPr>
          <w:noProof/>
        </w:rPr>
        <w:drawing>
          <wp:inline distT="0" distB="0" distL="0" distR="0" wp14:anchorId="125565B7" wp14:editId="712BC6EA">
            <wp:extent cx="5448300" cy="280035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8300" cy="2800350"/>
                    </a:xfrm>
                    <a:prstGeom prst="rect">
                      <a:avLst/>
                    </a:prstGeom>
                    <a:noFill/>
                    <a:ln>
                      <a:noFill/>
                    </a:ln>
                  </pic:spPr>
                </pic:pic>
              </a:graphicData>
            </a:graphic>
          </wp:inline>
        </w:drawing>
      </w:r>
    </w:p>
    <w:p w14:paraId="375F71D0" w14:textId="77777777" w:rsidR="009E2591" w:rsidRPr="009E2591" w:rsidRDefault="009E2591" w:rsidP="009E2591">
      <w:pPr>
        <w:shd w:val="clear" w:color="auto" w:fill="DAEEF3" w:themeFill="accent5" w:themeFillTint="33"/>
        <w:rPr>
          <w:rFonts w:ascii="Aptos Narrow" w:hAnsi="Aptos Narrow"/>
        </w:rPr>
      </w:pPr>
    </w:p>
    <w:p w14:paraId="639E0656" w14:textId="77777777" w:rsidR="009E2591" w:rsidRPr="009E2591" w:rsidRDefault="009E2591" w:rsidP="00060192">
      <w:pPr>
        <w:shd w:val="clear" w:color="auto" w:fill="DAEEF3" w:themeFill="accent5" w:themeFillTint="33"/>
        <w:jc w:val="both"/>
        <w:rPr>
          <w:rFonts w:ascii="Aptos Narrow" w:hAnsi="Aptos Narrow"/>
        </w:rPr>
      </w:pPr>
      <w:r w:rsidRPr="009E2591">
        <w:rPr>
          <w:rFonts w:ascii="Aptos Narrow" w:hAnsi="Aptos Narrow"/>
        </w:rPr>
        <w:t xml:space="preserve">2. The following plots show the performance comparison between a Neural Network model and self-calibrating models on international credit portfolios. Clearly the Neural Network model demonstrates significantly better performance. </w:t>
      </w:r>
    </w:p>
    <w:p w14:paraId="4065FFE9" w14:textId="77777777" w:rsidR="009E2591" w:rsidRDefault="009E2591" w:rsidP="003147F3">
      <w:pPr>
        <w:shd w:val="clear" w:color="auto" w:fill="DAEEF3" w:themeFill="accent5" w:themeFillTint="33"/>
        <w:rPr>
          <w:rFonts w:ascii="Aptos Narrow" w:hAnsi="Aptos Narrow"/>
        </w:rPr>
      </w:pPr>
    </w:p>
    <w:p w14:paraId="2417725A" w14:textId="22438E85" w:rsidR="009E2591" w:rsidRDefault="00F5462C">
      <w:pPr>
        <w:shd w:val="clear" w:color="auto" w:fill="DAEEF3" w:themeFill="accent5" w:themeFillTint="33"/>
        <w:jc w:val="center"/>
        <w:rPr>
          <w:rFonts w:ascii="Aptos Narrow" w:hAnsi="Aptos Narrow"/>
        </w:rPr>
        <w:pPrChange w:id="1862" w:author="Uttam Kumar Gupta-NE" w:date="2025-03-18T04:58:00Z" w16du:dateUtc="2025-03-18T11:58:00Z">
          <w:pPr>
            <w:shd w:val="clear" w:color="auto" w:fill="DAEEF3" w:themeFill="accent5" w:themeFillTint="33"/>
          </w:pPr>
        </w:pPrChange>
      </w:pPr>
      <w:r w:rsidRPr="00A5093F">
        <w:rPr>
          <w:noProof/>
        </w:rPr>
        <w:drawing>
          <wp:inline distT="0" distB="0" distL="0" distR="0" wp14:anchorId="377AEA02" wp14:editId="1E3767B8">
            <wp:extent cx="4246410" cy="2924175"/>
            <wp:effectExtent l="0" t="0" r="190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8340" cy="2939276"/>
                    </a:xfrm>
                    <a:prstGeom prst="rect">
                      <a:avLst/>
                    </a:prstGeom>
                    <a:noFill/>
                    <a:ln>
                      <a:noFill/>
                    </a:ln>
                  </pic:spPr>
                </pic:pic>
              </a:graphicData>
            </a:graphic>
          </wp:inline>
        </w:drawing>
      </w:r>
    </w:p>
    <w:p w14:paraId="328A9EF8" w14:textId="77777777" w:rsidR="009E2591" w:rsidRDefault="009E2591" w:rsidP="003147F3">
      <w:pPr>
        <w:shd w:val="clear" w:color="auto" w:fill="DAEEF3" w:themeFill="accent5" w:themeFillTint="33"/>
        <w:rPr>
          <w:rFonts w:ascii="Aptos Narrow" w:hAnsi="Aptos Narrow"/>
        </w:rPr>
      </w:pPr>
    </w:p>
    <w:p w14:paraId="0B015362" w14:textId="77777777" w:rsidR="009E2591" w:rsidRPr="009E2591" w:rsidRDefault="009E2591" w:rsidP="009E2591">
      <w:pPr>
        <w:shd w:val="clear" w:color="auto" w:fill="DAEEF3" w:themeFill="accent5" w:themeFillTint="33"/>
        <w:rPr>
          <w:rFonts w:ascii="Aptos Narrow" w:hAnsi="Aptos Narrow"/>
        </w:rPr>
      </w:pPr>
    </w:p>
    <w:p w14:paraId="4CE88E6C" w14:textId="77777777" w:rsidR="009E2591" w:rsidRDefault="009E2591" w:rsidP="009E2591">
      <w:pPr>
        <w:shd w:val="clear" w:color="auto" w:fill="DAEEF3" w:themeFill="accent5" w:themeFillTint="33"/>
        <w:rPr>
          <w:ins w:id="1863" w:author="Uttam Kumar Gupta-NE" w:date="2025-03-18T04:56:00Z" w16du:dateUtc="2025-03-18T11:56:00Z"/>
          <w:rFonts w:ascii="Aptos Narrow" w:hAnsi="Aptos Narrow"/>
        </w:rPr>
      </w:pPr>
      <w:del w:id="1864" w:author="Uttam Kumar Gupta-NE" w:date="2025-03-18T04:56:00Z" w16du:dateUtc="2025-03-18T11:56:00Z">
        <w:r w:rsidRPr="009E2591" w:rsidDel="00F77625">
          <w:rPr>
            <w:rFonts w:ascii="Aptos Narrow" w:hAnsi="Aptos Narrow"/>
          </w:rPr>
          <w:delText>3. FICO compared Neural Networks model with a logistic regression model and observed significant performance gains using Neural Networks.</w:delText>
        </w:r>
      </w:del>
      <w:r w:rsidRPr="009E2591">
        <w:rPr>
          <w:rFonts w:ascii="Aptos Narrow" w:hAnsi="Aptos Narrow"/>
        </w:rPr>
        <w:t xml:space="preserve"> </w:t>
      </w:r>
    </w:p>
    <w:p w14:paraId="54234442" w14:textId="77777777" w:rsidR="00F77625" w:rsidRDefault="00F77625" w:rsidP="009E2591">
      <w:pPr>
        <w:shd w:val="clear" w:color="auto" w:fill="DAEEF3" w:themeFill="accent5" w:themeFillTint="33"/>
        <w:rPr>
          <w:ins w:id="1865" w:author="Uttam Kumar Gupta-NE" w:date="2025-03-18T04:56:00Z" w16du:dateUtc="2025-03-18T11:56:00Z"/>
          <w:rFonts w:ascii="Aptos Narrow" w:hAnsi="Aptos Narrow"/>
        </w:rPr>
      </w:pPr>
    </w:p>
    <w:p w14:paraId="55BFDA0C" w14:textId="3C36F053" w:rsidR="00F77625" w:rsidRPr="00CA7A54" w:rsidRDefault="00F77625" w:rsidP="00F77625">
      <w:pPr>
        <w:shd w:val="clear" w:color="auto" w:fill="DAEEF3" w:themeFill="accent5" w:themeFillTint="33"/>
        <w:rPr>
          <w:ins w:id="1866" w:author="Uttam Kumar Gupta-NE" w:date="2025-03-18T04:56:00Z" w16du:dateUtc="2025-03-18T11:56:00Z"/>
          <w:rFonts w:ascii="Aptos Narrow" w:hAnsi="Aptos Narrow"/>
        </w:rPr>
      </w:pPr>
      <w:ins w:id="1867" w:author="Uttam Kumar Gupta-NE" w:date="2025-03-18T04:56:00Z" w16du:dateUtc="2025-03-18T11:56:00Z">
        <w:r>
          <w:rPr>
            <w:rFonts w:ascii="Aptos Narrow" w:hAnsi="Aptos Narrow"/>
          </w:rPr>
          <w:t>3.</w:t>
        </w:r>
        <w:r w:rsidRPr="00F77625">
          <w:rPr>
            <w:rFonts w:ascii="Aptos Narrow" w:hAnsi="Aptos Narrow"/>
          </w:rPr>
          <w:t xml:space="preserve"> </w:t>
        </w:r>
        <w:r w:rsidRPr="00CA7A54">
          <w:rPr>
            <w:rFonts w:ascii="Aptos Narrow" w:hAnsi="Aptos Narrow"/>
          </w:rPr>
          <w:t>FICO compared Neural Networks model with a logistic regression model</w:t>
        </w:r>
        <w:r>
          <w:rPr>
            <w:rFonts w:ascii="Aptos Narrow" w:hAnsi="Aptos Narrow"/>
          </w:rPr>
          <w:t>. While comparing the two models, it was</w:t>
        </w:r>
        <w:r w:rsidRPr="00CA7A54">
          <w:rPr>
            <w:rFonts w:ascii="Aptos Narrow" w:hAnsi="Aptos Narrow"/>
          </w:rPr>
          <w:t xml:space="preserve"> observed</w:t>
        </w:r>
        <w:r>
          <w:rPr>
            <w:rFonts w:ascii="Aptos Narrow" w:hAnsi="Aptos Narrow"/>
          </w:rPr>
          <w:t xml:space="preserve"> that there were</w:t>
        </w:r>
        <w:r w:rsidRPr="00CA7A54">
          <w:rPr>
            <w:rFonts w:ascii="Aptos Narrow" w:hAnsi="Aptos Narrow"/>
          </w:rPr>
          <w:t xml:space="preserve"> significant performance gains using Neural Networks.</w:t>
        </w:r>
      </w:ins>
    </w:p>
    <w:p w14:paraId="3CC7C20D" w14:textId="3C1CE982" w:rsidR="00F77625" w:rsidRPr="009E2591" w:rsidRDefault="00F77625" w:rsidP="009E2591">
      <w:pPr>
        <w:shd w:val="clear" w:color="auto" w:fill="DAEEF3" w:themeFill="accent5" w:themeFillTint="33"/>
        <w:rPr>
          <w:rFonts w:ascii="Aptos Narrow" w:hAnsi="Aptos Narrow"/>
        </w:rPr>
      </w:pPr>
    </w:p>
    <w:p w14:paraId="10ACAB71" w14:textId="77777777" w:rsidR="009E2591" w:rsidRDefault="009E2591" w:rsidP="003147F3">
      <w:pPr>
        <w:shd w:val="clear" w:color="auto" w:fill="DAEEF3" w:themeFill="accent5" w:themeFillTint="33"/>
        <w:rPr>
          <w:rFonts w:ascii="Aptos Narrow" w:hAnsi="Aptos Narrow"/>
        </w:rPr>
      </w:pPr>
      <w:r>
        <w:rPr>
          <w:rFonts w:ascii="Aptos Narrow" w:hAnsi="Aptos Narrow"/>
        </w:rPr>
        <w:t xml:space="preserve">                     </w:t>
      </w:r>
      <w:r w:rsidR="00F5462C" w:rsidRPr="00A5093F">
        <w:rPr>
          <w:noProof/>
        </w:rPr>
        <w:drawing>
          <wp:inline distT="0" distB="0" distL="0" distR="0" wp14:anchorId="4344BD37" wp14:editId="3F1BBE46">
            <wp:extent cx="5000625" cy="32004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00625" cy="3200400"/>
                    </a:xfrm>
                    <a:prstGeom prst="rect">
                      <a:avLst/>
                    </a:prstGeom>
                    <a:noFill/>
                    <a:ln>
                      <a:noFill/>
                    </a:ln>
                  </pic:spPr>
                </pic:pic>
              </a:graphicData>
            </a:graphic>
          </wp:inline>
        </w:drawing>
      </w:r>
    </w:p>
    <w:bookmarkEnd w:id="1828"/>
    <w:p w14:paraId="4B39B83C" w14:textId="77777777" w:rsidR="00A0677F" w:rsidRDefault="00A0677F" w:rsidP="003147F3">
      <w:pPr>
        <w:shd w:val="clear" w:color="auto" w:fill="DAEEF3" w:themeFill="accent5" w:themeFillTint="33"/>
        <w:rPr>
          <w:ins w:id="1868" w:author="Uttam Kumar Gupta-NE" w:date="2025-03-18T05:04:00Z" w16du:dateUtc="2025-03-18T12:04:00Z"/>
          <w:rFonts w:ascii="Aptos Narrow" w:hAnsi="Aptos Narrow"/>
        </w:rPr>
      </w:pPr>
    </w:p>
    <w:p w14:paraId="0456AE78" w14:textId="77777777" w:rsidR="0076456C" w:rsidRDefault="0076456C" w:rsidP="003147F3">
      <w:pPr>
        <w:shd w:val="clear" w:color="auto" w:fill="DAEEF3" w:themeFill="accent5" w:themeFillTint="33"/>
        <w:rPr>
          <w:ins w:id="1869" w:author="Uttam Kumar Gupta-NE" w:date="2025-03-18T05:04:00Z" w16du:dateUtc="2025-03-18T12:04:00Z"/>
          <w:rFonts w:ascii="Aptos Narrow" w:hAnsi="Aptos Narrow"/>
        </w:rPr>
      </w:pPr>
    </w:p>
    <w:p w14:paraId="017936BB" w14:textId="77777777" w:rsidR="0076456C" w:rsidRDefault="0076456C" w:rsidP="003147F3">
      <w:pPr>
        <w:shd w:val="clear" w:color="auto" w:fill="DAEEF3" w:themeFill="accent5" w:themeFillTint="33"/>
        <w:rPr>
          <w:ins w:id="1870" w:author="Uttam Kumar Gupta-NE" w:date="2025-03-18T05:04:00Z" w16du:dateUtc="2025-03-18T12:04:00Z"/>
          <w:rFonts w:ascii="Aptos Narrow" w:hAnsi="Aptos Narrow"/>
        </w:rPr>
      </w:pPr>
    </w:p>
    <w:p w14:paraId="1616E76F" w14:textId="0E841FE4" w:rsidR="0076456C" w:rsidRDefault="0076456C" w:rsidP="0076456C">
      <w:pPr>
        <w:shd w:val="clear" w:color="auto" w:fill="DAEEF3" w:themeFill="accent5" w:themeFillTint="33"/>
        <w:jc w:val="both"/>
        <w:rPr>
          <w:ins w:id="1871" w:author="Uttam Kumar Gupta-NE" w:date="2025-03-18T05:04:00Z" w16du:dateUtc="2025-03-18T12:04:00Z"/>
          <w:rFonts w:ascii="Aptos Narrow" w:hAnsi="Aptos Narrow"/>
        </w:rPr>
      </w:pPr>
      <w:ins w:id="1872" w:author="Uttam Kumar Gupta-NE" w:date="2025-03-18T05:04:00Z" w16du:dateUtc="2025-03-18T12:04:00Z">
        <w:r>
          <w:rPr>
            <w:rFonts w:ascii="Aptos Narrow" w:hAnsi="Aptos Narrow"/>
          </w:rPr>
          <w:t>The following results were observed for the</w:t>
        </w:r>
      </w:ins>
      <w:ins w:id="1873" w:author="Uttam Kumar Gupta-NE" w:date="2025-03-18T05:05:00Z" w16du:dateUtc="2025-03-18T12:05:00Z">
        <w:r>
          <w:rPr>
            <w:rFonts w:ascii="Aptos Narrow" w:hAnsi="Aptos Narrow"/>
          </w:rPr>
          <w:t xml:space="preserve"> US Debit v26 model.</w:t>
        </w:r>
      </w:ins>
      <w:ins w:id="1874" w:author="Uttam Kumar Gupta-NE" w:date="2025-03-18T05:04:00Z" w16du:dateUtc="2025-03-18T12:04:00Z">
        <w:r>
          <w:rPr>
            <w:rFonts w:ascii="Aptos Narrow" w:hAnsi="Aptos Narrow"/>
          </w:rPr>
          <w:t xml:space="preserve"> The</w:t>
        </w:r>
      </w:ins>
      <w:ins w:id="1875" w:author="Uttam Kumar Gupta-NE" w:date="2025-03-18T05:12:00Z" w16du:dateUtc="2025-03-18T12:12:00Z">
        <w:r w:rsidR="0041504A">
          <w:rPr>
            <w:rFonts w:ascii="Aptos Narrow" w:hAnsi="Aptos Narrow"/>
          </w:rPr>
          <w:t xml:space="preserve"> Neural Network</w:t>
        </w:r>
      </w:ins>
      <w:ins w:id="1876" w:author="Uttam Kumar Gupta-NE" w:date="2025-03-18T05:04:00Z" w16du:dateUtc="2025-03-18T12:04:00Z">
        <w:r>
          <w:rPr>
            <w:rFonts w:ascii="Aptos Narrow" w:hAnsi="Aptos Narrow"/>
          </w:rPr>
          <w:t xml:space="preserve"> model result was compared with a couple of different models to have a comprehensive model comparison.</w:t>
        </w:r>
      </w:ins>
    </w:p>
    <w:p w14:paraId="53DDA603" w14:textId="001E36E4" w:rsidR="0076456C" w:rsidRDefault="0076456C" w:rsidP="0041504A">
      <w:pPr>
        <w:shd w:val="clear" w:color="auto" w:fill="DAEEF3" w:themeFill="accent5" w:themeFillTint="33"/>
        <w:rPr>
          <w:ins w:id="1877" w:author="Uttam Kumar Gupta-NE" w:date="2025-03-18T05:07:00Z" w16du:dateUtc="2025-03-18T12:07:00Z"/>
          <w:rFonts w:ascii="Aptos Narrow" w:hAnsi="Aptos Narrow"/>
        </w:rPr>
      </w:pPr>
    </w:p>
    <w:p w14:paraId="64D4AFE4" w14:textId="67A2A907" w:rsidR="0041504A" w:rsidRDefault="0041504A" w:rsidP="0041504A">
      <w:pPr>
        <w:shd w:val="clear" w:color="auto" w:fill="DAEEF3" w:themeFill="accent5" w:themeFillTint="33"/>
        <w:rPr>
          <w:ins w:id="1878" w:author="Uttam Kumar Gupta-NE" w:date="2025-03-18T05:09:00Z" w16du:dateUtc="2025-03-18T12:09:00Z"/>
          <w:rFonts w:ascii="Aptos Narrow" w:hAnsi="Aptos Narrow"/>
        </w:rPr>
      </w:pPr>
      <w:ins w:id="1879" w:author="Uttam Kumar Gupta-NE" w:date="2025-03-18T05:07:00Z">
        <w:r w:rsidRPr="0041504A">
          <w:rPr>
            <w:rFonts w:ascii="Aptos Narrow" w:hAnsi="Aptos Narrow"/>
          </w:rPr>
          <w:t xml:space="preserve">1. </w:t>
        </w:r>
      </w:ins>
      <w:ins w:id="1880" w:author="Uttam Kumar Gupta-NE" w:date="2025-03-18T05:07:00Z" w16du:dateUtc="2025-03-18T12:07:00Z">
        <w:r>
          <w:rPr>
            <w:rFonts w:ascii="Aptos Narrow" w:hAnsi="Aptos Narrow"/>
          </w:rPr>
          <w:t>Neural Network model vs Random Forest m</w:t>
        </w:r>
      </w:ins>
      <w:ins w:id="1881" w:author="Uttam Kumar Gupta-NE" w:date="2025-03-18T05:08:00Z" w16du:dateUtc="2025-03-18T12:08:00Z">
        <w:r>
          <w:rPr>
            <w:rFonts w:ascii="Aptos Narrow" w:hAnsi="Aptos Narrow"/>
          </w:rPr>
          <w:t>odel. After comparing</w:t>
        </w:r>
      </w:ins>
      <w:ins w:id="1882" w:author="Uttam Kumar Gupta-NE" w:date="2025-03-18T05:10:00Z" w16du:dateUtc="2025-03-18T12:10:00Z">
        <w:r>
          <w:rPr>
            <w:rFonts w:ascii="Aptos Narrow" w:hAnsi="Aptos Narrow"/>
          </w:rPr>
          <w:t xml:space="preserve"> the models, it</w:t>
        </w:r>
      </w:ins>
      <w:ins w:id="1883" w:author="Uttam Kumar Gupta-NE" w:date="2025-03-18T05:08:00Z" w16du:dateUtc="2025-03-18T12:08:00Z">
        <w:r>
          <w:rPr>
            <w:rFonts w:ascii="Aptos Narrow" w:hAnsi="Aptos Narrow"/>
          </w:rPr>
          <w:t xml:space="preserve"> was observed that Neural Network model</w:t>
        </w:r>
      </w:ins>
      <w:ins w:id="1884" w:author="Uttam Kumar Gupta-NE" w:date="2025-03-18T05:09:00Z" w16du:dateUtc="2025-03-18T12:09:00Z">
        <w:r>
          <w:rPr>
            <w:rFonts w:ascii="Aptos Narrow" w:hAnsi="Aptos Narrow"/>
          </w:rPr>
          <w:t xml:space="preserve"> performed better.</w:t>
        </w:r>
      </w:ins>
    </w:p>
    <w:p w14:paraId="7E654DA9" w14:textId="77777777" w:rsidR="0041504A" w:rsidRDefault="0041504A" w:rsidP="0041504A">
      <w:pPr>
        <w:shd w:val="clear" w:color="auto" w:fill="DAEEF3" w:themeFill="accent5" w:themeFillTint="33"/>
        <w:rPr>
          <w:ins w:id="1885" w:author="Uttam Kumar Gupta-NE" w:date="2025-03-18T05:09:00Z" w16du:dateUtc="2025-03-18T12:09:00Z"/>
          <w:rFonts w:ascii="Aptos Narrow" w:hAnsi="Aptos Narrow"/>
        </w:rPr>
      </w:pPr>
    </w:p>
    <w:p w14:paraId="24A80FEA" w14:textId="228973B0" w:rsidR="0041504A" w:rsidRDefault="0041504A">
      <w:pPr>
        <w:shd w:val="clear" w:color="auto" w:fill="DAEEF3" w:themeFill="accent5" w:themeFillTint="33"/>
        <w:jc w:val="center"/>
        <w:rPr>
          <w:ins w:id="1886" w:author="Uttam Kumar Gupta-NE" w:date="2025-03-18T05:04:00Z" w16du:dateUtc="2025-03-18T12:04:00Z"/>
          <w:rFonts w:ascii="Aptos Narrow" w:hAnsi="Aptos Narrow"/>
        </w:rPr>
        <w:pPrChange w:id="1887" w:author="Uttam Kumar Gupta-NE" w:date="2025-03-18T05:09:00Z" w16du:dateUtc="2025-03-18T12:09:00Z">
          <w:pPr>
            <w:shd w:val="clear" w:color="auto" w:fill="DAEEF3" w:themeFill="accent5" w:themeFillTint="33"/>
          </w:pPr>
        </w:pPrChange>
      </w:pPr>
      <w:ins w:id="1888" w:author="Uttam Kumar Gupta-NE" w:date="2025-03-18T05:09:00Z" w16du:dateUtc="2025-03-18T12:09:00Z">
        <w:r>
          <w:rPr>
            <w:noProof/>
          </w:rPr>
          <w:drawing>
            <wp:inline distT="0" distB="0" distL="0" distR="0" wp14:anchorId="0E27F5FD" wp14:editId="0FAEE984">
              <wp:extent cx="3914775" cy="2440132"/>
              <wp:effectExtent l="0" t="0" r="0" b="0"/>
              <wp:docPr id="58780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09014" name=""/>
                      <pic:cNvPicPr/>
                    </pic:nvPicPr>
                    <pic:blipFill>
                      <a:blip r:embed="rId40"/>
                      <a:stretch>
                        <a:fillRect/>
                      </a:stretch>
                    </pic:blipFill>
                    <pic:spPr>
                      <a:xfrm>
                        <a:off x="0" y="0"/>
                        <a:ext cx="3917987" cy="2442134"/>
                      </a:xfrm>
                      <a:prstGeom prst="rect">
                        <a:avLst/>
                      </a:prstGeom>
                    </pic:spPr>
                  </pic:pic>
                </a:graphicData>
              </a:graphic>
            </wp:inline>
          </w:drawing>
        </w:r>
      </w:ins>
    </w:p>
    <w:p w14:paraId="4AB02406" w14:textId="77777777" w:rsidR="0076456C" w:rsidRDefault="0076456C" w:rsidP="003147F3">
      <w:pPr>
        <w:shd w:val="clear" w:color="auto" w:fill="DAEEF3" w:themeFill="accent5" w:themeFillTint="33"/>
        <w:rPr>
          <w:ins w:id="1889" w:author="Uttam Kumar Gupta-NE" w:date="2025-03-18T05:04:00Z" w16du:dateUtc="2025-03-18T12:04:00Z"/>
          <w:rFonts w:ascii="Aptos Narrow" w:hAnsi="Aptos Narrow"/>
        </w:rPr>
      </w:pPr>
    </w:p>
    <w:p w14:paraId="4EF65FEE" w14:textId="77777777" w:rsidR="0076456C" w:rsidRDefault="0076456C" w:rsidP="003147F3">
      <w:pPr>
        <w:shd w:val="clear" w:color="auto" w:fill="DAEEF3" w:themeFill="accent5" w:themeFillTint="33"/>
        <w:rPr>
          <w:ins w:id="1890" w:author="Uttam Kumar Gupta-NE" w:date="2025-03-18T05:04:00Z" w16du:dateUtc="2025-03-18T12:04:00Z"/>
          <w:rFonts w:ascii="Aptos Narrow" w:hAnsi="Aptos Narrow"/>
        </w:rPr>
      </w:pPr>
    </w:p>
    <w:p w14:paraId="70C120BB" w14:textId="00536984" w:rsidR="00D90877" w:rsidRDefault="0041504A" w:rsidP="0041504A">
      <w:pPr>
        <w:shd w:val="clear" w:color="auto" w:fill="DAEEF3" w:themeFill="accent5" w:themeFillTint="33"/>
        <w:rPr>
          <w:ins w:id="1891" w:author="Uttam Kumar Gupta-NE" w:date="2025-03-18T05:17:00Z" w16du:dateUtc="2025-03-18T12:17:00Z"/>
          <w:rFonts w:ascii="Aptos Narrow" w:hAnsi="Aptos Narrow"/>
        </w:rPr>
      </w:pPr>
      <w:ins w:id="1892" w:author="Uttam Kumar Gupta-NE" w:date="2025-03-18T05:11:00Z">
        <w:r w:rsidRPr="0041504A">
          <w:rPr>
            <w:rFonts w:ascii="Aptos Narrow" w:hAnsi="Aptos Narrow"/>
          </w:rPr>
          <w:lastRenderedPageBreak/>
          <w:t xml:space="preserve">2. </w:t>
        </w:r>
      </w:ins>
      <w:ins w:id="1893" w:author="Uttam Kumar Gupta-NE" w:date="2025-03-18T05:14:00Z" w16du:dateUtc="2025-03-18T12:14:00Z">
        <w:r>
          <w:rPr>
            <w:rFonts w:ascii="Aptos Narrow" w:hAnsi="Aptos Narrow"/>
          </w:rPr>
          <w:t xml:space="preserve">The </w:t>
        </w:r>
      </w:ins>
      <w:ins w:id="1894" w:author="Uttam Kumar Gupta-NE" w:date="2025-03-18T05:11:00Z">
        <w:r w:rsidRPr="0041504A">
          <w:rPr>
            <w:rFonts w:ascii="Aptos Narrow" w:hAnsi="Aptos Narrow"/>
          </w:rPr>
          <w:t xml:space="preserve">Neural Network model </w:t>
        </w:r>
      </w:ins>
      <w:ins w:id="1895" w:author="Uttam Kumar Gupta-NE" w:date="2025-03-18T05:15:00Z" w16du:dateUtc="2025-03-18T12:15:00Z">
        <w:r>
          <w:rPr>
            <w:rFonts w:ascii="Aptos Narrow" w:hAnsi="Aptos Narrow"/>
          </w:rPr>
          <w:t>was compared with</w:t>
        </w:r>
      </w:ins>
      <w:ins w:id="1896" w:author="Uttam Kumar Gupta-NE" w:date="2025-03-18T05:11:00Z">
        <w:r w:rsidRPr="0041504A">
          <w:rPr>
            <w:rFonts w:ascii="Aptos Narrow" w:hAnsi="Aptos Narrow"/>
          </w:rPr>
          <w:t xml:space="preserve"> </w:t>
        </w:r>
      </w:ins>
      <w:ins w:id="1897" w:author="Uttam Kumar Gupta-NE" w:date="2025-03-18T05:11:00Z" w16du:dateUtc="2025-03-18T12:11:00Z">
        <w:r w:rsidRPr="0041504A">
          <w:rPr>
            <w:rFonts w:ascii="Aptos Narrow" w:hAnsi="Aptos Narrow"/>
          </w:rPr>
          <w:t>self</w:t>
        </w:r>
        <w:r>
          <w:rPr>
            <w:rFonts w:ascii="Aptos Narrow" w:hAnsi="Aptos Narrow"/>
          </w:rPr>
          <w:t>-</w:t>
        </w:r>
        <w:r w:rsidRPr="0041504A">
          <w:rPr>
            <w:rFonts w:ascii="Aptos Narrow" w:hAnsi="Aptos Narrow"/>
          </w:rPr>
          <w:t>calibrating</w:t>
        </w:r>
      </w:ins>
      <w:ins w:id="1898" w:author="Uttam Kumar Gupta-NE" w:date="2025-03-18T05:13:00Z" w16du:dateUtc="2025-03-18T12:13:00Z">
        <w:r>
          <w:rPr>
            <w:rFonts w:ascii="Aptos Narrow" w:hAnsi="Aptos Narrow"/>
          </w:rPr>
          <w:t xml:space="preserve"> </w:t>
        </w:r>
      </w:ins>
      <w:ins w:id="1899" w:author="Uttam Kumar Gupta-NE" w:date="2025-03-18T05:11:00Z">
        <w:r w:rsidRPr="0041504A">
          <w:rPr>
            <w:rFonts w:ascii="Aptos Narrow" w:hAnsi="Aptos Narrow"/>
          </w:rPr>
          <w:t>models on international credit portfolios</w:t>
        </w:r>
      </w:ins>
      <w:ins w:id="1900" w:author="Uttam Kumar Gupta-NE" w:date="2025-03-18T05:15:00Z" w16du:dateUtc="2025-03-18T12:15:00Z">
        <w:r>
          <w:rPr>
            <w:rFonts w:ascii="Aptos Narrow" w:hAnsi="Aptos Narrow"/>
          </w:rPr>
          <w:t>.</w:t>
        </w:r>
      </w:ins>
      <w:ins w:id="1901" w:author="Uttam Kumar Gupta-NE" w:date="2025-03-18T05:14:00Z" w16du:dateUtc="2025-03-18T12:14:00Z">
        <w:r>
          <w:rPr>
            <w:rFonts w:ascii="Aptos Narrow" w:hAnsi="Aptos Narrow"/>
          </w:rPr>
          <w:t xml:space="preserve"> The</w:t>
        </w:r>
      </w:ins>
      <w:ins w:id="1902" w:author="Uttam Kumar Gupta-NE" w:date="2025-03-18T05:11:00Z">
        <w:r w:rsidRPr="0041504A">
          <w:rPr>
            <w:rFonts w:ascii="Aptos Narrow" w:hAnsi="Aptos Narrow"/>
          </w:rPr>
          <w:t xml:space="preserve"> Neural Network</w:t>
        </w:r>
      </w:ins>
      <w:ins w:id="1903" w:author="Uttam Kumar Gupta-NE" w:date="2025-03-18T05:15:00Z" w16du:dateUtc="2025-03-18T12:15:00Z">
        <w:r>
          <w:rPr>
            <w:rFonts w:ascii="Aptos Narrow" w:hAnsi="Aptos Narrow"/>
          </w:rPr>
          <w:t xml:space="preserve"> </w:t>
        </w:r>
      </w:ins>
      <w:ins w:id="1904" w:author="Uttam Kumar Gupta-NE" w:date="2025-03-18T05:16:00Z" w16du:dateUtc="2025-03-18T12:16:00Z">
        <w:r>
          <w:rPr>
            <w:rFonts w:ascii="Aptos Narrow" w:hAnsi="Aptos Narrow"/>
          </w:rPr>
          <w:t>model demonstrated</w:t>
        </w:r>
      </w:ins>
      <w:ins w:id="1905" w:author="Uttam Kumar Gupta-NE" w:date="2025-03-18T05:12:00Z" w16du:dateUtc="2025-03-18T12:12:00Z">
        <w:r>
          <w:rPr>
            <w:rFonts w:ascii="Aptos Narrow" w:hAnsi="Aptos Narrow"/>
          </w:rPr>
          <w:t xml:space="preserve"> </w:t>
        </w:r>
      </w:ins>
      <w:ins w:id="1906" w:author="Uttam Kumar Gupta-NE" w:date="2025-03-18T05:11:00Z">
        <w:r w:rsidRPr="0041504A">
          <w:rPr>
            <w:rFonts w:ascii="Aptos Narrow" w:hAnsi="Aptos Narrow"/>
          </w:rPr>
          <w:t>significantly better performance</w:t>
        </w:r>
      </w:ins>
      <w:ins w:id="1907" w:author="Uttam Kumar Gupta-NE" w:date="2025-03-18T05:16:00Z" w16du:dateUtc="2025-03-18T12:16:00Z">
        <w:r w:rsidR="00D90877">
          <w:rPr>
            <w:rFonts w:ascii="Aptos Narrow" w:hAnsi="Aptos Narrow"/>
          </w:rPr>
          <w:t>.</w:t>
        </w:r>
      </w:ins>
    </w:p>
    <w:p w14:paraId="26D5BAF0" w14:textId="77777777" w:rsidR="00D90877" w:rsidRDefault="00D90877" w:rsidP="0041504A">
      <w:pPr>
        <w:shd w:val="clear" w:color="auto" w:fill="DAEEF3" w:themeFill="accent5" w:themeFillTint="33"/>
        <w:rPr>
          <w:ins w:id="1908" w:author="Uttam Kumar Gupta-NE" w:date="2025-03-18T05:17:00Z" w16du:dateUtc="2025-03-18T12:17:00Z"/>
          <w:rFonts w:ascii="Aptos Narrow" w:hAnsi="Aptos Narrow"/>
        </w:rPr>
      </w:pPr>
    </w:p>
    <w:p w14:paraId="6C1110B2" w14:textId="194298A4" w:rsidR="00D90877" w:rsidRDefault="00D90877" w:rsidP="00D90877">
      <w:pPr>
        <w:shd w:val="clear" w:color="auto" w:fill="DAEEF3" w:themeFill="accent5" w:themeFillTint="33"/>
        <w:jc w:val="center"/>
        <w:rPr>
          <w:ins w:id="1909" w:author="Uttam Kumar Gupta-NE" w:date="2025-03-18T05:18:00Z" w16du:dateUtc="2025-03-18T12:18:00Z"/>
          <w:rFonts w:ascii="Aptos Narrow" w:hAnsi="Aptos Narrow"/>
        </w:rPr>
      </w:pPr>
      <w:ins w:id="1910" w:author="Uttam Kumar Gupta-NE" w:date="2025-03-18T05:17:00Z" w16du:dateUtc="2025-03-18T12:17:00Z">
        <w:r>
          <w:rPr>
            <w:noProof/>
          </w:rPr>
          <w:drawing>
            <wp:inline distT="0" distB="0" distL="0" distR="0" wp14:anchorId="2AE69B87" wp14:editId="7032BF63">
              <wp:extent cx="3962400" cy="2920697"/>
              <wp:effectExtent l="0" t="0" r="0" b="0"/>
              <wp:docPr id="85502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20650" name=""/>
                      <pic:cNvPicPr/>
                    </pic:nvPicPr>
                    <pic:blipFill>
                      <a:blip r:embed="rId41"/>
                      <a:stretch>
                        <a:fillRect/>
                      </a:stretch>
                    </pic:blipFill>
                    <pic:spPr>
                      <a:xfrm>
                        <a:off x="0" y="0"/>
                        <a:ext cx="3967901" cy="2924751"/>
                      </a:xfrm>
                      <a:prstGeom prst="rect">
                        <a:avLst/>
                      </a:prstGeom>
                    </pic:spPr>
                  </pic:pic>
                </a:graphicData>
              </a:graphic>
            </wp:inline>
          </w:drawing>
        </w:r>
      </w:ins>
    </w:p>
    <w:p w14:paraId="5A5013B2" w14:textId="77777777" w:rsidR="00D90877" w:rsidRDefault="00D90877" w:rsidP="00D90877">
      <w:pPr>
        <w:shd w:val="clear" w:color="auto" w:fill="DAEEF3" w:themeFill="accent5" w:themeFillTint="33"/>
        <w:jc w:val="center"/>
        <w:rPr>
          <w:ins w:id="1911" w:author="Uttam Kumar Gupta-NE" w:date="2025-03-18T05:18:00Z" w16du:dateUtc="2025-03-18T12:18:00Z"/>
          <w:rFonts w:ascii="Aptos Narrow" w:hAnsi="Aptos Narrow"/>
        </w:rPr>
      </w:pPr>
    </w:p>
    <w:p w14:paraId="64D1E9E0" w14:textId="77777777" w:rsidR="00D90877" w:rsidRDefault="00D90877" w:rsidP="00D90877">
      <w:pPr>
        <w:shd w:val="clear" w:color="auto" w:fill="DAEEF3" w:themeFill="accent5" w:themeFillTint="33"/>
        <w:jc w:val="center"/>
        <w:rPr>
          <w:ins w:id="1912" w:author="Uttam Kumar Gupta-NE" w:date="2025-03-18T05:18:00Z" w16du:dateUtc="2025-03-18T12:18:00Z"/>
          <w:rFonts w:ascii="Aptos Narrow" w:hAnsi="Aptos Narrow"/>
        </w:rPr>
      </w:pPr>
    </w:p>
    <w:p w14:paraId="1FA3C64F" w14:textId="77777777" w:rsidR="00D90877" w:rsidRDefault="00D90877" w:rsidP="00D90877">
      <w:pPr>
        <w:shd w:val="clear" w:color="auto" w:fill="DAEEF3" w:themeFill="accent5" w:themeFillTint="33"/>
        <w:rPr>
          <w:ins w:id="1913" w:author="Uttam Kumar Gupta-NE" w:date="2025-03-18T05:18:00Z" w16du:dateUtc="2025-03-18T12:18:00Z"/>
          <w:rFonts w:ascii="Aptos Narrow" w:hAnsi="Aptos Narrow"/>
        </w:rPr>
      </w:pPr>
    </w:p>
    <w:p w14:paraId="70ABFDE4" w14:textId="68C33D0E" w:rsidR="00D90877" w:rsidRDefault="00D90877" w:rsidP="00D90877">
      <w:pPr>
        <w:shd w:val="clear" w:color="auto" w:fill="DAEEF3" w:themeFill="accent5" w:themeFillTint="33"/>
        <w:rPr>
          <w:ins w:id="1914" w:author="Uttam Kumar Gupta-NE" w:date="2025-03-18T05:18:00Z" w16du:dateUtc="2025-03-18T12:18:00Z"/>
          <w:rFonts w:ascii="Aptos Narrow" w:hAnsi="Aptos Narrow"/>
        </w:rPr>
      </w:pPr>
      <w:ins w:id="1915" w:author="Uttam Kumar Gupta-NE" w:date="2025-03-18T05:18:00Z">
        <w:r w:rsidRPr="00D90877">
          <w:rPr>
            <w:rFonts w:ascii="Aptos Narrow" w:hAnsi="Aptos Narrow"/>
          </w:rPr>
          <w:t>3. FICO compared Neural Networks model with a logistic regression model and observed significant</w:t>
        </w:r>
      </w:ins>
      <w:ins w:id="1916" w:author="Uttam Kumar Gupta-NE" w:date="2025-03-18T05:18:00Z" w16du:dateUtc="2025-03-18T12:18:00Z">
        <w:r>
          <w:rPr>
            <w:rFonts w:ascii="Aptos Narrow" w:hAnsi="Aptos Narrow"/>
          </w:rPr>
          <w:t xml:space="preserve"> </w:t>
        </w:r>
      </w:ins>
      <w:ins w:id="1917" w:author="Uttam Kumar Gupta-NE" w:date="2025-03-18T05:18:00Z">
        <w:r w:rsidRPr="00D90877">
          <w:rPr>
            <w:rFonts w:ascii="Aptos Narrow" w:hAnsi="Aptos Narrow"/>
          </w:rPr>
          <w:t>performance gains using Neural Networks</w:t>
        </w:r>
      </w:ins>
      <w:ins w:id="1918" w:author="Uttam Kumar Gupta-NE" w:date="2025-03-18T05:18:00Z" w16du:dateUtc="2025-03-18T12:18:00Z">
        <w:r>
          <w:rPr>
            <w:rFonts w:ascii="Aptos Narrow" w:hAnsi="Aptos Narrow"/>
          </w:rPr>
          <w:t>.</w:t>
        </w:r>
      </w:ins>
    </w:p>
    <w:p w14:paraId="3B96593F" w14:textId="77777777" w:rsidR="00D90877" w:rsidRDefault="00D90877" w:rsidP="00D90877">
      <w:pPr>
        <w:shd w:val="clear" w:color="auto" w:fill="DAEEF3" w:themeFill="accent5" w:themeFillTint="33"/>
        <w:rPr>
          <w:ins w:id="1919" w:author="Uttam Kumar Gupta-NE" w:date="2025-03-18T05:19:00Z" w16du:dateUtc="2025-03-18T12:19:00Z"/>
          <w:rFonts w:ascii="Aptos Narrow" w:hAnsi="Aptos Narrow"/>
        </w:rPr>
      </w:pPr>
    </w:p>
    <w:p w14:paraId="5F83BDA9" w14:textId="53554D7B" w:rsidR="00D90877" w:rsidRDefault="00D90877">
      <w:pPr>
        <w:shd w:val="clear" w:color="auto" w:fill="DAEEF3" w:themeFill="accent5" w:themeFillTint="33"/>
        <w:jc w:val="center"/>
        <w:rPr>
          <w:ins w:id="1920" w:author="Uttam Kumar Gupta-NE" w:date="2025-03-18T05:04:00Z" w16du:dateUtc="2025-03-18T12:04:00Z"/>
          <w:rFonts w:ascii="Aptos Narrow" w:hAnsi="Aptos Narrow"/>
        </w:rPr>
        <w:pPrChange w:id="1921" w:author="Uttam Kumar Gupta-NE" w:date="2025-03-18T05:19:00Z" w16du:dateUtc="2025-03-18T12:19:00Z">
          <w:pPr>
            <w:shd w:val="clear" w:color="auto" w:fill="DAEEF3" w:themeFill="accent5" w:themeFillTint="33"/>
          </w:pPr>
        </w:pPrChange>
      </w:pPr>
      <w:ins w:id="1922" w:author="Uttam Kumar Gupta-NE" w:date="2025-03-18T05:19:00Z" w16du:dateUtc="2025-03-18T12:19:00Z">
        <w:r>
          <w:rPr>
            <w:noProof/>
          </w:rPr>
          <w:drawing>
            <wp:inline distT="0" distB="0" distL="0" distR="0" wp14:anchorId="0A8A3DA1" wp14:editId="48A6727D">
              <wp:extent cx="4505325" cy="2983884"/>
              <wp:effectExtent l="0" t="0" r="0" b="6985"/>
              <wp:docPr id="17859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60537" name=""/>
                      <pic:cNvPicPr/>
                    </pic:nvPicPr>
                    <pic:blipFill>
                      <a:blip r:embed="rId42"/>
                      <a:stretch>
                        <a:fillRect/>
                      </a:stretch>
                    </pic:blipFill>
                    <pic:spPr>
                      <a:xfrm>
                        <a:off x="0" y="0"/>
                        <a:ext cx="4508822" cy="2986200"/>
                      </a:xfrm>
                      <a:prstGeom prst="rect">
                        <a:avLst/>
                      </a:prstGeom>
                    </pic:spPr>
                  </pic:pic>
                </a:graphicData>
              </a:graphic>
            </wp:inline>
          </w:drawing>
        </w:r>
      </w:ins>
    </w:p>
    <w:p w14:paraId="7FBCFF74" w14:textId="77777777" w:rsidR="0076456C" w:rsidRDefault="0076456C" w:rsidP="003147F3">
      <w:pPr>
        <w:shd w:val="clear" w:color="auto" w:fill="DAEEF3" w:themeFill="accent5" w:themeFillTint="33"/>
        <w:rPr>
          <w:rFonts w:ascii="Aptos Narrow" w:hAnsi="Aptos Narrow"/>
        </w:rPr>
      </w:pPr>
    </w:p>
    <w:bookmarkEnd w:id="1829"/>
    <w:p w14:paraId="005DB9C1" w14:textId="77777777" w:rsidR="003241DA" w:rsidDel="0076456C" w:rsidRDefault="003241DA" w:rsidP="009955DB">
      <w:pPr>
        <w:shd w:val="clear" w:color="auto" w:fill="DAEEF3" w:themeFill="accent5" w:themeFillTint="33"/>
        <w:jc w:val="both"/>
        <w:rPr>
          <w:del w:id="1923" w:author="Uttam Kumar Gupta-NE" w:date="2025-03-18T05:05:00Z" w16du:dateUtc="2025-03-18T12:05:00Z"/>
          <w:rFonts w:ascii="Aptos Narrow" w:hAnsi="Aptos Narrow"/>
        </w:rPr>
      </w:pPr>
      <w:del w:id="1924" w:author="Uttam Kumar Gupta-NE" w:date="2025-03-18T05:05:00Z" w16du:dateUtc="2025-03-18T12:05:00Z">
        <w:r w:rsidRPr="00886541" w:rsidDel="0076456C">
          <w:rPr>
            <w:rFonts w:ascii="Aptos Narrow" w:hAnsi="Aptos Narrow"/>
            <w:b/>
            <w:bCs/>
          </w:rPr>
          <w:delText>Note:</w:delText>
        </w:r>
        <w:r w:rsidDel="0076456C">
          <w:rPr>
            <w:rFonts w:ascii="Aptos Narrow" w:hAnsi="Aptos Narrow"/>
          </w:rPr>
          <w:delText xml:space="preserve"> The above information is for </w:delText>
        </w:r>
        <w:r w:rsidRPr="00886541" w:rsidDel="0076456C">
          <w:rPr>
            <w:rFonts w:ascii="Aptos Narrow" w:hAnsi="Aptos Narrow"/>
          </w:rPr>
          <w:delText>US Credit v29 model</w:delText>
        </w:r>
        <w:r w:rsidDel="0076456C">
          <w:rPr>
            <w:rFonts w:ascii="Aptos Narrow" w:hAnsi="Aptos Narrow"/>
          </w:rPr>
          <w:delText>. Refer to the following document for US Debit v26 model.</w:delText>
        </w:r>
      </w:del>
    </w:p>
    <w:p w14:paraId="26ABE06E" w14:textId="65D3115F" w:rsidR="003241DA" w:rsidRDefault="006E6E02">
      <w:pPr>
        <w:shd w:val="clear" w:color="auto" w:fill="DAEEF3" w:themeFill="accent5" w:themeFillTint="33"/>
        <w:jc w:val="both"/>
        <w:rPr>
          <w:rFonts w:ascii="Aptos Narrow" w:hAnsi="Aptos Narrow"/>
        </w:rPr>
        <w:pPrChange w:id="1925" w:author="Uttam Kumar Gupta-NE" w:date="2025-03-18T05:05:00Z" w16du:dateUtc="2025-03-18T12:05:00Z">
          <w:pPr>
            <w:shd w:val="clear" w:color="auto" w:fill="DAEEF3" w:themeFill="accent5" w:themeFillTint="33"/>
          </w:pPr>
        </w:pPrChange>
      </w:pPr>
      <w:del w:id="1926" w:author="Uttam Kumar Gupta-NE" w:date="2025-03-18T05:05:00Z" w16du:dateUtc="2025-03-18T12:05:00Z">
        <w:r w:rsidDel="0076456C">
          <w:object w:dxaOrig="1562" w:dyaOrig="1001" w14:anchorId="265F59D3">
            <v:shape id="_x0000_i1030" type="#_x0000_t75" style="width:78.75pt;height:51pt" o:ole="">
              <v:imagedata r:id="rId43" o:title=""/>
            </v:shape>
            <o:OLEObject Type="Embed" ProgID="AcroExch.Document.DC" ShapeID="_x0000_i1030" DrawAspect="Icon" ObjectID="_1804416865" r:id="rId44"/>
          </w:object>
        </w:r>
      </w:del>
    </w:p>
    <w:p w14:paraId="2ACDA219" w14:textId="77777777" w:rsidR="003241DA" w:rsidRDefault="003241DA" w:rsidP="003241DA">
      <w:pPr>
        <w:shd w:val="clear" w:color="auto" w:fill="DAEEF3" w:themeFill="accent5" w:themeFillTint="33"/>
        <w:rPr>
          <w:rFonts w:ascii="Aptos Narrow" w:hAnsi="Aptos Narrow"/>
        </w:rPr>
      </w:pPr>
    </w:p>
    <w:p w14:paraId="2DD05B8B" w14:textId="77777777" w:rsidR="003147F3" w:rsidRDefault="003147F3" w:rsidP="003147F3">
      <w:pPr>
        <w:rPr>
          <w:rFonts w:ascii="Aptos Narrow" w:hAnsi="Aptos Narrow"/>
        </w:rPr>
      </w:pPr>
    </w:p>
    <w:p w14:paraId="2D54C1C2" w14:textId="77777777" w:rsidR="00A0677F" w:rsidRDefault="00A0677F" w:rsidP="003147F3">
      <w:pPr>
        <w:rPr>
          <w:rFonts w:ascii="Aptos Narrow" w:hAnsi="Aptos Narrow"/>
        </w:rPr>
      </w:pPr>
    </w:p>
    <w:p w14:paraId="2799F649" w14:textId="77777777" w:rsidR="00A0677F" w:rsidRDefault="00A0677F" w:rsidP="00361CC7">
      <w:pPr>
        <w:pStyle w:val="Heading3"/>
        <w:numPr>
          <w:ilvl w:val="2"/>
          <w:numId w:val="19"/>
        </w:numPr>
      </w:pPr>
      <w:bookmarkStart w:id="1927" w:name="_Toc193800943"/>
      <w:bookmarkEnd w:id="1830"/>
      <w:r>
        <w:t>Sensitivity Analysis</w:t>
      </w:r>
      <w:bookmarkEnd w:id="1927"/>
    </w:p>
    <w:p w14:paraId="588A1AF2" w14:textId="77777777" w:rsidR="00A0677F" w:rsidRPr="00A0677F" w:rsidRDefault="00A0677F" w:rsidP="00A0677F">
      <w:r>
        <w:rPr>
          <w:rStyle w:val="SubtleEmphasis"/>
        </w:rPr>
        <w:t>Quantify the impact on model outputs of changes in the value of model inputs and assumptions (e.g., economic inputs, tuning parameters, calculation rules, and scenarios). If the model design is such that the sensitivity of the model output to changes in an individual input would depend significantly on the value of one or more of the other inputs, the impact of simultaneous changes in inputs should also be evaluated.</w:t>
      </w:r>
    </w:p>
    <w:p w14:paraId="45389A3E" w14:textId="77777777" w:rsidR="003C62EB" w:rsidRDefault="003C62EB" w:rsidP="000C258D"/>
    <w:p w14:paraId="27821EAE" w14:textId="77777777" w:rsidR="00A0677F" w:rsidRDefault="00A0677F" w:rsidP="00A0677F">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45DFD11A" w14:textId="5A2869B0" w:rsidR="00A0677F" w:rsidRDefault="00CE2323" w:rsidP="00A0677F">
      <w:pPr>
        <w:shd w:val="clear" w:color="auto" w:fill="DAEEF3" w:themeFill="accent5" w:themeFillTint="33"/>
        <w:rPr>
          <w:ins w:id="1928" w:author="Vibhu Bhalla-NE" w:date="2025-03-24T20:42:00Z" w16du:dateUtc="2025-03-24T15:12:00Z"/>
          <w:rFonts w:ascii="Aptos Narrow" w:hAnsi="Aptos Narrow"/>
        </w:rPr>
      </w:pPr>
      <w:ins w:id="1929" w:author="Vibhu Bhalla-NE" w:date="2025-03-24T20:40:00Z" w16du:dateUtc="2025-03-24T15:10:00Z">
        <w:r>
          <w:rPr>
            <w:rFonts w:ascii="Aptos Narrow" w:hAnsi="Aptos Narrow"/>
          </w:rPr>
          <w:t xml:space="preserve">Not applicable as </w:t>
        </w:r>
        <w:proofErr w:type="spellStart"/>
        <w:r>
          <w:rPr>
            <w:rFonts w:ascii="Aptos Narrow" w:hAnsi="Aptos Narrow"/>
          </w:rPr>
          <w:t>SecurLock</w:t>
        </w:r>
        <w:proofErr w:type="spellEnd"/>
        <w:r>
          <w:rPr>
            <w:rFonts w:ascii="Aptos Narrow" w:hAnsi="Aptos Narrow"/>
          </w:rPr>
          <w:t xml:space="preserve"> </w:t>
        </w:r>
      </w:ins>
      <w:ins w:id="1930" w:author="Vibhu Bhalla-NE" w:date="2025-03-24T20:41:00Z" w16du:dateUtc="2025-03-24T15:11:00Z">
        <w:r>
          <w:rPr>
            <w:rFonts w:ascii="Aptos Narrow" w:hAnsi="Aptos Narrow"/>
          </w:rPr>
          <w:t xml:space="preserve">Predict is a </w:t>
        </w:r>
      </w:ins>
      <w:ins w:id="1931" w:author="Vibhu Bhalla-NE" w:date="2025-03-24T20:42:00Z" w16du:dateUtc="2025-03-24T15:12:00Z">
        <w:r>
          <w:rPr>
            <w:rFonts w:ascii="Aptos Narrow" w:hAnsi="Aptos Narrow"/>
          </w:rPr>
          <w:t>rule-based</w:t>
        </w:r>
      </w:ins>
      <w:ins w:id="1932" w:author="Vibhu Bhalla-NE" w:date="2025-03-24T20:41:00Z" w16du:dateUtc="2025-03-24T15:11:00Z">
        <w:r>
          <w:rPr>
            <w:rFonts w:ascii="Aptos Narrow" w:hAnsi="Aptos Narrow"/>
          </w:rPr>
          <w:t xml:space="preserve"> mode</w:t>
        </w:r>
      </w:ins>
      <w:ins w:id="1933" w:author="Vibhu Bhalla-NE" w:date="2025-03-24T20:42:00Z" w16du:dateUtc="2025-03-24T15:12:00Z">
        <w:r>
          <w:rPr>
            <w:rFonts w:ascii="Aptos Narrow" w:hAnsi="Aptos Narrow"/>
          </w:rPr>
          <w:t xml:space="preserve">l. </w:t>
        </w:r>
        <w:r w:rsidRPr="64F2A71C">
          <w:rPr>
            <w:rFonts w:ascii="Aptos Narrow" w:hAnsi="Aptos Narrow"/>
          </w:rPr>
          <w:t>However, the model primarily relies on FICO Falcon’s transaction scoring capabilities, which should be considered</w:t>
        </w:r>
        <w:r>
          <w:rPr>
            <w:rFonts w:ascii="Aptos Narrow" w:hAnsi="Aptos Narrow"/>
          </w:rPr>
          <w:t xml:space="preserve"> while assessing Sensitivity Analysis.</w:t>
        </w:r>
      </w:ins>
    </w:p>
    <w:p w14:paraId="73822AFC" w14:textId="77777777" w:rsidR="00CE2323" w:rsidRDefault="00CE2323" w:rsidP="00A0677F">
      <w:pPr>
        <w:shd w:val="clear" w:color="auto" w:fill="DAEEF3" w:themeFill="accent5" w:themeFillTint="33"/>
        <w:rPr>
          <w:rFonts w:ascii="Aptos Narrow" w:hAnsi="Aptos Narrow"/>
        </w:rPr>
      </w:pPr>
    </w:p>
    <w:p w14:paraId="3665AEC2" w14:textId="3526E405" w:rsidR="00A0677F" w:rsidRDefault="00E63D00" w:rsidP="00060192">
      <w:pPr>
        <w:shd w:val="clear" w:color="auto" w:fill="DAEEF3" w:themeFill="accent5" w:themeFillTint="33"/>
        <w:jc w:val="both"/>
        <w:rPr>
          <w:rFonts w:ascii="Aptos Narrow" w:hAnsi="Aptos Narrow"/>
        </w:rPr>
      </w:pPr>
      <w:r w:rsidRPr="00E63D00">
        <w:rPr>
          <w:rFonts w:ascii="Aptos Narrow" w:hAnsi="Aptos Narrow"/>
        </w:rPr>
        <w:t>FICO</w:t>
      </w:r>
      <w:ins w:id="1934" w:author="Vibhu Bhalla-NE" w:date="2025-03-24T20:43:00Z" w16du:dateUtc="2025-03-24T15:13:00Z">
        <w:r w:rsidR="00CE2323">
          <w:rPr>
            <w:rFonts w:ascii="Aptos Narrow" w:hAnsi="Aptos Narrow"/>
          </w:rPr>
          <w:t xml:space="preserve"> Falcon</w:t>
        </w:r>
      </w:ins>
      <w:r w:rsidRPr="00E63D00">
        <w:rPr>
          <w:rFonts w:ascii="Aptos Narrow" w:hAnsi="Aptos Narrow"/>
        </w:rPr>
        <w:t xml:space="preserve"> routinely looks at the sensitivity of model performance to inputs from the data specification, and this is provided internally to the AEG group, who works with model implementation. </w:t>
      </w:r>
      <w:ins w:id="1935" w:author="Vibhu Bhalla-NE" w:date="2025-03-24T20:46:00Z" w16du:dateUtc="2025-03-24T15:16:00Z">
        <w:r w:rsidR="00D83A67">
          <w:rPr>
            <w:rFonts w:ascii="Aptos Narrow" w:hAnsi="Aptos Narrow"/>
          </w:rPr>
          <w:t xml:space="preserve">In context of Credit </w:t>
        </w:r>
      </w:ins>
      <w:del w:id="1936" w:author="Vibhu Bhalla-NE" w:date="2025-03-24T20:55:00Z" w16du:dateUtc="2025-03-24T15:25:00Z">
        <w:r w:rsidRPr="00E63D00" w:rsidDel="00617C43">
          <w:rPr>
            <w:rFonts w:ascii="Aptos Narrow" w:hAnsi="Aptos Narrow"/>
          </w:rPr>
          <w:delText>FICO</w:delText>
        </w:r>
      </w:del>
      <w:ins w:id="1937" w:author="Vibhu Bhalla-NE" w:date="2025-03-24T20:55:00Z" w16du:dateUtc="2025-03-24T15:25:00Z">
        <w:r w:rsidR="00617C43">
          <w:rPr>
            <w:rFonts w:ascii="Aptos Narrow" w:hAnsi="Aptos Narrow"/>
          </w:rPr>
          <w:t>transactions, FICO</w:t>
        </w:r>
      </w:ins>
      <w:r w:rsidRPr="00E63D00">
        <w:rPr>
          <w:rFonts w:ascii="Aptos Narrow" w:hAnsi="Aptos Narrow"/>
        </w:rPr>
        <w:t xml:space="preserve"> has analyzed the performance impact (percentage reduction in ADR and RTVDR at 0.5 Percent Non-Fraud) when the following key fields are blanked out at the specified percentage rates:</w:t>
      </w:r>
    </w:p>
    <w:p w14:paraId="75EE19EC" w14:textId="77777777" w:rsidR="00E63D00" w:rsidRDefault="00E63D00" w:rsidP="00A0677F">
      <w:pPr>
        <w:shd w:val="clear" w:color="auto" w:fill="DAEEF3" w:themeFill="accent5" w:themeFillTint="33"/>
        <w:rPr>
          <w:rFonts w:ascii="Aptos Narrow" w:hAnsi="Aptos Narrow"/>
        </w:rPr>
      </w:pPr>
    </w:p>
    <w:p w14:paraId="4A655D95" w14:textId="77777777" w:rsidR="00A0677F" w:rsidRDefault="00F5462C" w:rsidP="008A5E61">
      <w:pPr>
        <w:shd w:val="clear" w:color="auto" w:fill="DAEEF3" w:themeFill="accent5" w:themeFillTint="33"/>
        <w:jc w:val="center"/>
        <w:rPr>
          <w:rFonts w:ascii="Aptos Narrow" w:hAnsi="Aptos Narrow"/>
        </w:rPr>
      </w:pPr>
      <w:r w:rsidRPr="00A5093F">
        <w:rPr>
          <w:noProof/>
        </w:rPr>
        <w:drawing>
          <wp:inline distT="0" distB="0" distL="0" distR="0" wp14:anchorId="3305B7B0" wp14:editId="5A37DF7E">
            <wp:extent cx="6353175" cy="1924050"/>
            <wp:effectExtent l="0" t="0" r="9525"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53175" cy="1924050"/>
                    </a:xfrm>
                    <a:prstGeom prst="rect">
                      <a:avLst/>
                    </a:prstGeom>
                    <a:noFill/>
                    <a:ln>
                      <a:noFill/>
                    </a:ln>
                  </pic:spPr>
                </pic:pic>
              </a:graphicData>
            </a:graphic>
          </wp:inline>
        </w:drawing>
      </w:r>
    </w:p>
    <w:p w14:paraId="2DC3F7DE" w14:textId="77777777" w:rsidR="00E63D00" w:rsidRDefault="00E63D00" w:rsidP="00E63D00">
      <w:pPr>
        <w:shd w:val="clear" w:color="auto" w:fill="DAEEF3" w:themeFill="accent5" w:themeFillTint="33"/>
        <w:rPr>
          <w:ins w:id="1938" w:author="Vibhu Bhalla-NE" w:date="2025-03-24T20:44:00Z" w16du:dateUtc="2025-03-24T15:14:00Z"/>
          <w:rFonts w:ascii="Aptos Narrow" w:hAnsi="Aptos Narrow"/>
        </w:rPr>
      </w:pPr>
    </w:p>
    <w:p w14:paraId="1FEB344C" w14:textId="77777777" w:rsidR="00D83A67" w:rsidRDefault="00D83A67" w:rsidP="00E63D00">
      <w:pPr>
        <w:shd w:val="clear" w:color="auto" w:fill="DAEEF3" w:themeFill="accent5" w:themeFillTint="33"/>
        <w:rPr>
          <w:ins w:id="1939" w:author="Vibhu Bhalla-NE" w:date="2025-03-24T20:47:00Z" w16du:dateUtc="2025-03-24T15:17:00Z"/>
          <w:rFonts w:ascii="Aptos Narrow" w:hAnsi="Aptos Narrow"/>
        </w:rPr>
      </w:pPr>
    </w:p>
    <w:p w14:paraId="2781890D" w14:textId="51AECB1E" w:rsidR="00D83A67" w:rsidRDefault="00D83A67" w:rsidP="00D83A67">
      <w:pPr>
        <w:shd w:val="clear" w:color="auto" w:fill="DAEEF3" w:themeFill="accent5" w:themeFillTint="33"/>
        <w:rPr>
          <w:ins w:id="1940" w:author="Vibhu Bhalla-NE" w:date="2025-03-24T20:47:00Z" w16du:dateUtc="2025-03-24T15:17:00Z"/>
          <w:rFonts w:ascii="Aptos Narrow" w:hAnsi="Aptos Narrow"/>
        </w:rPr>
      </w:pPr>
      <w:ins w:id="1941" w:author="Vibhu Bhalla-NE" w:date="2025-03-24T20:50:00Z" w16du:dateUtc="2025-03-24T15:20:00Z">
        <w:r>
          <w:rPr>
            <w:rFonts w:ascii="Aptos Narrow" w:hAnsi="Aptos Narrow"/>
          </w:rPr>
          <w:t xml:space="preserve">Similarly, </w:t>
        </w:r>
      </w:ins>
      <w:proofErr w:type="gramStart"/>
      <w:ins w:id="1942" w:author="Vibhu Bhalla-NE" w:date="2025-03-24T20:47:00Z" w16du:dateUtc="2025-03-24T15:17:00Z">
        <w:r>
          <w:rPr>
            <w:rFonts w:ascii="Aptos Narrow" w:hAnsi="Aptos Narrow"/>
          </w:rPr>
          <w:t>In</w:t>
        </w:r>
        <w:proofErr w:type="gramEnd"/>
        <w:r>
          <w:rPr>
            <w:rFonts w:ascii="Aptos Narrow" w:hAnsi="Aptos Narrow"/>
          </w:rPr>
          <w:t xml:space="preserve"> context of Debit Transactions, </w:t>
        </w:r>
      </w:ins>
      <w:ins w:id="1943" w:author="Vibhu Bhalla-NE" w:date="2025-03-24T20:47:00Z">
        <w:r w:rsidRPr="00D83A67">
          <w:rPr>
            <w:rFonts w:ascii="Aptos Narrow" w:hAnsi="Aptos Narrow"/>
          </w:rPr>
          <w:t>FICO routinely looks at sensitivity of the internal variables and inputs from the data specification and this is</w:t>
        </w:r>
      </w:ins>
      <w:ins w:id="1944" w:author="Vibhu Bhalla-NE" w:date="2025-03-24T20:47:00Z" w16du:dateUtc="2025-03-24T15:17:00Z">
        <w:r>
          <w:rPr>
            <w:rFonts w:ascii="Aptos Narrow" w:hAnsi="Aptos Narrow"/>
          </w:rPr>
          <w:t xml:space="preserve"> </w:t>
        </w:r>
      </w:ins>
      <w:ins w:id="1945" w:author="Vibhu Bhalla-NE" w:date="2025-03-24T20:47:00Z">
        <w:r w:rsidRPr="00D83A67">
          <w:rPr>
            <w:rFonts w:ascii="Aptos Narrow" w:hAnsi="Aptos Narrow"/>
          </w:rPr>
          <w:t>provided internally to the AEG group who works with model implementation. FICO has analyzed the performance</w:t>
        </w:r>
      </w:ins>
      <w:ins w:id="1946" w:author="Vibhu Bhalla-NE" w:date="2025-03-24T20:47:00Z" w16du:dateUtc="2025-03-24T15:17:00Z">
        <w:r>
          <w:rPr>
            <w:rFonts w:ascii="Aptos Narrow" w:hAnsi="Aptos Narrow"/>
          </w:rPr>
          <w:t xml:space="preserve"> </w:t>
        </w:r>
      </w:ins>
      <w:ins w:id="1947" w:author="Vibhu Bhalla-NE" w:date="2025-03-24T20:47:00Z">
        <w:r w:rsidRPr="00D83A67">
          <w:rPr>
            <w:rFonts w:ascii="Aptos Narrow" w:hAnsi="Aptos Narrow"/>
          </w:rPr>
          <w:t>impact (percentage reduction in TDR, ADR and RTVDR) when the following key fields are randomly blanked out:</w:t>
        </w:r>
      </w:ins>
    </w:p>
    <w:p w14:paraId="13D53A41" w14:textId="77777777" w:rsidR="00D83A67" w:rsidRDefault="00D83A67" w:rsidP="00D83A67">
      <w:pPr>
        <w:shd w:val="clear" w:color="auto" w:fill="DAEEF3" w:themeFill="accent5" w:themeFillTint="33"/>
        <w:rPr>
          <w:ins w:id="1948" w:author="Vibhu Bhalla-NE" w:date="2025-03-24T20:50:00Z" w16du:dateUtc="2025-03-24T15:20:00Z"/>
          <w:rFonts w:ascii="Aptos Narrow" w:hAnsi="Aptos Narrow"/>
        </w:rPr>
      </w:pPr>
    </w:p>
    <w:p w14:paraId="3D982623" w14:textId="7AF099B8" w:rsidR="00D83A67" w:rsidRDefault="00D83A67" w:rsidP="00D83A67">
      <w:pPr>
        <w:shd w:val="clear" w:color="auto" w:fill="DAEEF3" w:themeFill="accent5" w:themeFillTint="33"/>
        <w:rPr>
          <w:ins w:id="1949" w:author="Vibhu Bhalla-NE" w:date="2025-03-24T20:50:00Z" w16du:dateUtc="2025-03-24T15:20:00Z"/>
          <w:rFonts w:ascii="Aptos Narrow" w:hAnsi="Aptos Narrow"/>
        </w:rPr>
      </w:pPr>
      <w:ins w:id="1950" w:author="Vibhu Bhalla-NE" w:date="2025-03-24T20:53:00Z" w16du:dateUtc="2025-03-24T15:23:00Z">
        <w:r>
          <w:rPr>
            <w:rFonts w:ascii="Aptos Narrow" w:hAnsi="Aptos Narrow"/>
            <w:noProof/>
          </w:rPr>
          <w:lastRenderedPageBreak/>
          <w:drawing>
            <wp:inline distT="0" distB="0" distL="0" distR="0" wp14:anchorId="55F5EAC4" wp14:editId="1FC56838">
              <wp:extent cx="6400800" cy="1104265"/>
              <wp:effectExtent l="0" t="0" r="0" b="635"/>
              <wp:docPr id="7611950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95055" name="Picture 761195055"/>
                      <pic:cNvPicPr/>
                    </pic:nvPicPr>
                    <pic:blipFill>
                      <a:blip r:embed="rId46"/>
                      <a:stretch>
                        <a:fillRect/>
                      </a:stretch>
                    </pic:blipFill>
                    <pic:spPr>
                      <a:xfrm>
                        <a:off x="0" y="0"/>
                        <a:ext cx="6400800" cy="1104265"/>
                      </a:xfrm>
                      <a:prstGeom prst="rect">
                        <a:avLst/>
                      </a:prstGeom>
                    </pic:spPr>
                  </pic:pic>
                </a:graphicData>
              </a:graphic>
            </wp:inline>
          </w:drawing>
        </w:r>
        <w:r>
          <w:rPr>
            <w:rFonts w:ascii="Aptos Narrow" w:hAnsi="Aptos Narrow"/>
            <w:noProof/>
          </w:rPr>
          <w:drawing>
            <wp:inline distT="0" distB="0" distL="0" distR="0" wp14:anchorId="7B46250C" wp14:editId="0EA8E7D5">
              <wp:extent cx="6400800" cy="1675130"/>
              <wp:effectExtent l="0" t="0" r="0" b="1270"/>
              <wp:docPr id="4502183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18386" name="Picture 450218386"/>
                      <pic:cNvPicPr/>
                    </pic:nvPicPr>
                    <pic:blipFill>
                      <a:blip r:embed="rId47"/>
                      <a:stretch>
                        <a:fillRect/>
                      </a:stretch>
                    </pic:blipFill>
                    <pic:spPr>
                      <a:xfrm>
                        <a:off x="0" y="0"/>
                        <a:ext cx="6400800" cy="1675130"/>
                      </a:xfrm>
                      <a:prstGeom prst="rect">
                        <a:avLst/>
                      </a:prstGeom>
                    </pic:spPr>
                  </pic:pic>
                </a:graphicData>
              </a:graphic>
            </wp:inline>
          </w:drawing>
        </w:r>
      </w:ins>
    </w:p>
    <w:p w14:paraId="39CE0EA3" w14:textId="2BF0074F" w:rsidR="00D83A67" w:rsidRDefault="00D83A67" w:rsidP="00D83A67">
      <w:pPr>
        <w:shd w:val="clear" w:color="auto" w:fill="DAEEF3" w:themeFill="accent5" w:themeFillTint="33"/>
        <w:rPr>
          <w:ins w:id="1951" w:author="Vibhu Bhalla-NE" w:date="2025-03-24T20:53:00Z" w16du:dateUtc="2025-03-24T15:23:00Z"/>
          <w:rFonts w:ascii="Aptos Narrow" w:hAnsi="Aptos Narrow"/>
        </w:rPr>
      </w:pPr>
      <w:ins w:id="1952" w:author="Vibhu Bhalla-NE" w:date="2025-03-24T20:54:00Z" w16du:dateUtc="2025-03-24T15:24:00Z">
        <w:r>
          <w:rPr>
            <w:rFonts w:ascii="Aptos Narrow" w:hAnsi="Aptos Narrow"/>
            <w:noProof/>
          </w:rPr>
          <w:drawing>
            <wp:inline distT="0" distB="0" distL="0" distR="0" wp14:anchorId="32553D56" wp14:editId="595FB184">
              <wp:extent cx="6400800" cy="292100"/>
              <wp:effectExtent l="0" t="0" r="0" b="0"/>
              <wp:docPr id="2052816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16557" name="Picture 2052816557"/>
                      <pic:cNvPicPr/>
                    </pic:nvPicPr>
                    <pic:blipFill>
                      <a:blip r:embed="rId48"/>
                      <a:stretch>
                        <a:fillRect/>
                      </a:stretch>
                    </pic:blipFill>
                    <pic:spPr>
                      <a:xfrm>
                        <a:off x="0" y="0"/>
                        <a:ext cx="6400800" cy="292100"/>
                      </a:xfrm>
                      <a:prstGeom prst="rect">
                        <a:avLst/>
                      </a:prstGeom>
                    </pic:spPr>
                  </pic:pic>
                </a:graphicData>
              </a:graphic>
            </wp:inline>
          </w:drawing>
        </w:r>
      </w:ins>
    </w:p>
    <w:p w14:paraId="27A22EB6" w14:textId="7A3EDEC8" w:rsidR="00D83A67" w:rsidRDefault="00D83A67" w:rsidP="00D83A67">
      <w:pPr>
        <w:shd w:val="clear" w:color="auto" w:fill="DAEEF3" w:themeFill="accent5" w:themeFillTint="33"/>
        <w:rPr>
          <w:ins w:id="1953" w:author="Vibhu Bhalla-NE" w:date="2025-03-24T20:53:00Z" w16du:dateUtc="2025-03-24T15:23:00Z"/>
          <w:rFonts w:ascii="Aptos Narrow" w:hAnsi="Aptos Narrow"/>
        </w:rPr>
      </w:pPr>
    </w:p>
    <w:p w14:paraId="4BAC4B16" w14:textId="77777777" w:rsidR="00D83A67" w:rsidRPr="00E63D00" w:rsidRDefault="00D83A67" w:rsidP="00D83A67">
      <w:pPr>
        <w:shd w:val="clear" w:color="auto" w:fill="DAEEF3" w:themeFill="accent5" w:themeFillTint="33"/>
        <w:rPr>
          <w:rFonts w:ascii="Aptos Narrow" w:hAnsi="Aptos Narrow"/>
        </w:rPr>
      </w:pPr>
    </w:p>
    <w:p w14:paraId="5208D837" w14:textId="77777777" w:rsidR="00E63D00" w:rsidRDefault="00E63D00" w:rsidP="00FE32E9">
      <w:pPr>
        <w:shd w:val="clear" w:color="auto" w:fill="DAEEF3" w:themeFill="accent5" w:themeFillTint="33"/>
        <w:jc w:val="both"/>
        <w:rPr>
          <w:rFonts w:ascii="Aptos Narrow" w:hAnsi="Aptos Narrow"/>
        </w:rPr>
      </w:pPr>
      <w:r w:rsidRPr="34A2CE9E">
        <w:rPr>
          <w:rFonts w:ascii="Aptos Narrow" w:hAnsi="Aptos Narrow"/>
        </w:rPr>
        <w:t xml:space="preserve">The analysis is a systematic review of model performance based on the varying degrees of data quality. Fields are tested one at a time by blanking out the field for various percentages of the observations. By reviewing the degradation of model performance for each field and each level of missing data, FICO </w:t>
      </w:r>
      <w:proofErr w:type="gramStart"/>
      <w:r w:rsidRPr="34A2CE9E">
        <w:rPr>
          <w:rFonts w:ascii="Aptos Narrow" w:hAnsi="Aptos Narrow"/>
        </w:rPr>
        <w:t>is able to</w:t>
      </w:r>
      <w:proofErr w:type="gramEnd"/>
      <w:r w:rsidRPr="34A2CE9E">
        <w:rPr>
          <w:rFonts w:ascii="Aptos Narrow" w:hAnsi="Aptos Narrow"/>
        </w:rPr>
        <w:t xml:space="preserve"> determine which fields are most important to performance. In addition to blank-out analysis, model performance impacts are reviewed for invalid field values to ensure the model robustly handles data discrepancies. For example, FICO has evaluated model performance degradation after increasing the transaction amount by 10% in 15% of the transactions, as summarized in the following table:</w:t>
      </w:r>
    </w:p>
    <w:p w14:paraId="385B8448" w14:textId="77777777" w:rsidR="00E63D00" w:rsidRDefault="00E63D00" w:rsidP="00E63D00">
      <w:pPr>
        <w:shd w:val="clear" w:color="auto" w:fill="DAEEF3" w:themeFill="accent5" w:themeFillTint="33"/>
        <w:rPr>
          <w:rFonts w:ascii="Aptos Narrow" w:hAnsi="Aptos Narrow"/>
        </w:rPr>
      </w:pPr>
    </w:p>
    <w:p w14:paraId="29EE90E1" w14:textId="77777777" w:rsidR="00E63D00" w:rsidRDefault="00F5462C" w:rsidP="008A5E61">
      <w:pPr>
        <w:shd w:val="clear" w:color="auto" w:fill="DAEEF3" w:themeFill="accent5" w:themeFillTint="33"/>
        <w:jc w:val="center"/>
        <w:rPr>
          <w:ins w:id="1954" w:author="Vibhu Bhalla-NE" w:date="2025-03-24T20:55:00Z" w16du:dateUtc="2025-03-24T15:25:00Z"/>
          <w:rFonts w:ascii="Aptos Narrow" w:hAnsi="Aptos Narrow"/>
        </w:rPr>
      </w:pPr>
      <w:r w:rsidRPr="00A5093F">
        <w:rPr>
          <w:noProof/>
        </w:rPr>
        <w:drawing>
          <wp:inline distT="0" distB="0" distL="0" distR="0" wp14:anchorId="1B108CA0" wp14:editId="64EF8434">
            <wp:extent cx="6391275" cy="6286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91275" cy="628650"/>
                    </a:xfrm>
                    <a:prstGeom prst="rect">
                      <a:avLst/>
                    </a:prstGeom>
                    <a:noFill/>
                    <a:ln>
                      <a:noFill/>
                    </a:ln>
                  </pic:spPr>
                </pic:pic>
              </a:graphicData>
            </a:graphic>
          </wp:inline>
        </w:drawing>
      </w:r>
    </w:p>
    <w:p w14:paraId="7134DE18" w14:textId="77777777" w:rsidR="00617C43" w:rsidRDefault="00617C43" w:rsidP="008A5E61">
      <w:pPr>
        <w:shd w:val="clear" w:color="auto" w:fill="DAEEF3" w:themeFill="accent5" w:themeFillTint="33"/>
        <w:jc w:val="center"/>
        <w:rPr>
          <w:rFonts w:ascii="Aptos Narrow" w:hAnsi="Aptos Narrow"/>
        </w:rPr>
      </w:pPr>
    </w:p>
    <w:p w14:paraId="4038CF98" w14:textId="31AC6328" w:rsidR="00E63D00" w:rsidRDefault="00617C43" w:rsidP="00E63D00">
      <w:pPr>
        <w:shd w:val="clear" w:color="auto" w:fill="DAEEF3" w:themeFill="accent5" w:themeFillTint="33"/>
        <w:rPr>
          <w:rFonts w:ascii="Aptos Narrow" w:hAnsi="Aptos Narrow"/>
        </w:rPr>
      </w:pPr>
      <w:ins w:id="1955" w:author="Vibhu Bhalla-NE" w:date="2025-03-24T20:55:00Z" w16du:dateUtc="2025-03-24T15:25:00Z">
        <w:r>
          <w:rPr>
            <w:rFonts w:ascii="Aptos Narrow" w:hAnsi="Aptos Narrow"/>
            <w:noProof/>
          </w:rPr>
          <w:drawing>
            <wp:inline distT="0" distB="0" distL="0" distR="0" wp14:anchorId="4E5FEECB" wp14:editId="44FD9B3A">
              <wp:extent cx="6400800" cy="390525"/>
              <wp:effectExtent l="0" t="0" r="0" b="9525"/>
              <wp:docPr id="2765143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4353" name="Picture 276514353"/>
                      <pic:cNvPicPr/>
                    </pic:nvPicPr>
                    <pic:blipFill>
                      <a:blip r:embed="rId50"/>
                      <a:stretch>
                        <a:fillRect/>
                      </a:stretch>
                    </pic:blipFill>
                    <pic:spPr>
                      <a:xfrm>
                        <a:off x="0" y="0"/>
                        <a:ext cx="6400800" cy="390525"/>
                      </a:xfrm>
                      <a:prstGeom prst="rect">
                        <a:avLst/>
                      </a:prstGeom>
                    </pic:spPr>
                  </pic:pic>
                </a:graphicData>
              </a:graphic>
            </wp:inline>
          </w:drawing>
        </w:r>
        <w:r>
          <w:rPr>
            <w:rFonts w:ascii="Aptos Narrow" w:hAnsi="Aptos Narrow"/>
            <w:noProof/>
          </w:rPr>
          <w:drawing>
            <wp:inline distT="0" distB="0" distL="0" distR="0" wp14:anchorId="3D64BE10" wp14:editId="3098219E">
              <wp:extent cx="6400800" cy="171450"/>
              <wp:effectExtent l="0" t="0" r="0" b="0"/>
              <wp:docPr id="6673490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49075" name="Picture 667349075"/>
                      <pic:cNvPicPr/>
                    </pic:nvPicPr>
                    <pic:blipFill>
                      <a:blip r:embed="rId51"/>
                      <a:stretch>
                        <a:fillRect/>
                      </a:stretch>
                    </pic:blipFill>
                    <pic:spPr>
                      <a:xfrm>
                        <a:off x="0" y="0"/>
                        <a:ext cx="6400800" cy="171450"/>
                      </a:xfrm>
                      <a:prstGeom prst="rect">
                        <a:avLst/>
                      </a:prstGeom>
                    </pic:spPr>
                  </pic:pic>
                </a:graphicData>
              </a:graphic>
            </wp:inline>
          </w:drawing>
        </w:r>
      </w:ins>
    </w:p>
    <w:p w14:paraId="5E80DB79" w14:textId="1BC755BF" w:rsidR="00E63D00" w:rsidRDefault="00E63D00" w:rsidP="009955DB">
      <w:pPr>
        <w:shd w:val="clear" w:color="auto" w:fill="DAEEF3" w:themeFill="accent5" w:themeFillTint="33"/>
        <w:jc w:val="both"/>
        <w:rPr>
          <w:rFonts w:ascii="Aptos Narrow" w:hAnsi="Aptos Narrow"/>
        </w:rPr>
      </w:pPr>
      <w:r w:rsidRPr="34A2CE9E">
        <w:rPr>
          <w:rFonts w:ascii="Aptos Narrow" w:hAnsi="Aptos Narrow"/>
        </w:rPr>
        <w:t xml:space="preserve">Finally, FICO measures the impact to model performance for cases where a client might validly populate a field but without variation – </w:t>
      </w:r>
      <w:r w:rsidR="54C0F13B" w:rsidRPr="34A2CE9E">
        <w:rPr>
          <w:rFonts w:ascii="Aptos Narrow" w:hAnsi="Aptos Narrow"/>
        </w:rPr>
        <w:t>e.g.,</w:t>
      </w:r>
      <w:r w:rsidRPr="34A2CE9E">
        <w:rPr>
          <w:rFonts w:ascii="Aptos Narrow" w:hAnsi="Aptos Narrow"/>
        </w:rPr>
        <w:t xml:space="preserve"> a numeric field 100% populated with 1.00. </w:t>
      </w:r>
      <w:proofErr w:type="gramStart"/>
      <w:r w:rsidRPr="34A2CE9E">
        <w:rPr>
          <w:rFonts w:ascii="Aptos Narrow" w:hAnsi="Aptos Narrow"/>
        </w:rPr>
        <w:t>All of</w:t>
      </w:r>
      <w:proofErr w:type="gramEnd"/>
      <w:r w:rsidRPr="34A2CE9E">
        <w:rPr>
          <w:rFonts w:ascii="Aptos Narrow" w:hAnsi="Aptos Narrow"/>
        </w:rPr>
        <w:t xml:space="preserve"> these tests help FICO support its clients with model performance and data quality inquiries to ensure the model is appropriate for a client’s portfolio.</w:t>
      </w:r>
    </w:p>
    <w:p w14:paraId="1070A852" w14:textId="77777777" w:rsidR="00886541" w:rsidRDefault="00886541" w:rsidP="00E63D00">
      <w:pPr>
        <w:shd w:val="clear" w:color="auto" w:fill="DAEEF3" w:themeFill="accent5" w:themeFillTint="33"/>
        <w:rPr>
          <w:rFonts w:ascii="Aptos Narrow" w:hAnsi="Aptos Narrow"/>
        </w:rPr>
      </w:pPr>
      <w:del w:id="1956" w:author="Uttam Kumar Gupta-NE" w:date="2025-03-18T05:29:00Z" w16du:dateUtc="2025-03-18T12:29:00Z">
        <w:r w:rsidRPr="00886541" w:rsidDel="00A75435">
          <w:rPr>
            <w:rFonts w:ascii="Aptos Narrow" w:hAnsi="Aptos Narrow"/>
            <w:b/>
            <w:bCs/>
          </w:rPr>
          <w:delText>Note:</w:delText>
        </w:r>
        <w:r w:rsidDel="00A75435">
          <w:rPr>
            <w:rFonts w:ascii="Aptos Narrow" w:hAnsi="Aptos Narrow"/>
          </w:rPr>
          <w:delText xml:space="preserve"> The above information is for </w:delText>
        </w:r>
        <w:r w:rsidRPr="00886541" w:rsidDel="00A75435">
          <w:rPr>
            <w:rFonts w:ascii="Aptos Narrow" w:hAnsi="Aptos Narrow"/>
          </w:rPr>
          <w:delText>US Credit v29 model</w:delText>
        </w:r>
        <w:r w:rsidDel="00A75435">
          <w:rPr>
            <w:rFonts w:ascii="Aptos Narrow" w:hAnsi="Aptos Narrow"/>
          </w:rPr>
          <w:delText xml:space="preserve">. Refer to </w:delText>
        </w:r>
        <w:r w:rsidR="003241DA" w:rsidDel="00A75435">
          <w:rPr>
            <w:rFonts w:ascii="Aptos Narrow" w:hAnsi="Aptos Narrow"/>
          </w:rPr>
          <w:delText>“</w:delText>
        </w:r>
        <w:r w:rsidR="003241DA" w:rsidRPr="00573E4E" w:rsidDel="00A75435">
          <w:rPr>
            <w:rFonts w:ascii="Aptos Narrow" w:hAnsi="Aptos Narrow"/>
            <w:b/>
            <w:bCs/>
          </w:rPr>
          <w:delText>FICO Falcon Model Governance US Debit v26 (v2.0)</w:delText>
        </w:r>
        <w:r w:rsidR="003241DA" w:rsidDel="00A75435">
          <w:rPr>
            <w:rFonts w:ascii="Aptos Narrow" w:hAnsi="Aptos Narrow"/>
            <w:b/>
            <w:bCs/>
          </w:rPr>
          <w:delText xml:space="preserve">” </w:delText>
        </w:r>
        <w:r w:rsidDel="00A75435">
          <w:rPr>
            <w:rFonts w:ascii="Aptos Narrow" w:hAnsi="Aptos Narrow"/>
          </w:rPr>
          <w:delText>document for US Debit v2</w:delText>
        </w:r>
        <w:r w:rsidR="003241DA" w:rsidDel="00A75435">
          <w:rPr>
            <w:rFonts w:ascii="Aptos Narrow" w:hAnsi="Aptos Narrow"/>
          </w:rPr>
          <w:delText>6 model.</w:delText>
        </w:r>
      </w:del>
    </w:p>
    <w:p w14:paraId="4CF612D4" w14:textId="77777777" w:rsidR="009955DB" w:rsidRDefault="009955DB" w:rsidP="00E63D00">
      <w:pPr>
        <w:shd w:val="clear" w:color="auto" w:fill="DAEEF3" w:themeFill="accent5" w:themeFillTint="33"/>
        <w:rPr>
          <w:rFonts w:ascii="Aptos Narrow" w:hAnsi="Aptos Narrow"/>
        </w:rPr>
      </w:pPr>
    </w:p>
    <w:p w14:paraId="173D1BF8" w14:textId="77777777" w:rsidR="007D1E68" w:rsidRDefault="007D1E68" w:rsidP="00361CC7">
      <w:pPr>
        <w:pStyle w:val="Heading3"/>
        <w:numPr>
          <w:ilvl w:val="2"/>
          <w:numId w:val="19"/>
        </w:numPr>
      </w:pPr>
      <w:bookmarkStart w:id="1957" w:name="_Toc193800944"/>
      <w:r>
        <w:lastRenderedPageBreak/>
        <w:t>Stress Testing / Scenario Analysis</w:t>
      </w:r>
      <w:bookmarkEnd w:id="1957"/>
    </w:p>
    <w:p w14:paraId="1E66C17A" w14:textId="77777777" w:rsidR="007D1E68" w:rsidRDefault="007D1E68" w:rsidP="007D1E68">
      <w:pPr>
        <w:rPr>
          <w:rStyle w:val="SubtleEmphasis"/>
        </w:rPr>
      </w:pPr>
      <w:r>
        <w:rPr>
          <w:rStyle w:val="SubtleEmphasis"/>
        </w:rPr>
        <w:t xml:space="preserve">Quantify the impact on model outputs of stressed changes in the values of inputs, including scenarios that are outside the range of ordinary expectations. </w:t>
      </w:r>
    </w:p>
    <w:p w14:paraId="67192AA0" w14:textId="77777777" w:rsidR="007D1E68" w:rsidRDefault="007D1E68" w:rsidP="007D1E68">
      <w:pPr>
        <w:rPr>
          <w:rStyle w:val="SubtleEmphasis"/>
        </w:rPr>
      </w:pPr>
    </w:p>
    <w:p w14:paraId="4B853D00" w14:textId="77777777" w:rsidR="007D1E68" w:rsidRDefault="007D1E68" w:rsidP="007D1E68">
      <w:pPr>
        <w:rPr>
          <w:rStyle w:val="SubtleEmphasis"/>
        </w:rPr>
      </w:pPr>
      <w:r>
        <w:rPr>
          <w:rStyle w:val="SubtleEmphasis"/>
        </w:rPr>
        <w:t xml:space="preserve">For stress testing/CECL/IFRS 9 and other models dependent on economic scenarios, assess the model forecast across benign and stressful scenarios. When evaluating model forecasts under different economic scenarios, the forecasts should be compared to historical values during similar economic conditions (to the extent that such comparison is meaningful). Any notable differences should be explained and justified. For example, if a model produces drastically lower forecasts of losses under a severe stress scenario compared to the historical losses during the Great Recession, an explanation (e.g., notable improvements in the portfolio quality) should be provided and supported with quantitative analysis, where possible. </w:t>
      </w:r>
    </w:p>
    <w:p w14:paraId="51821306" w14:textId="77777777" w:rsidR="007D1E68" w:rsidRDefault="007D1E68" w:rsidP="007D1E68">
      <w:pPr>
        <w:rPr>
          <w:rStyle w:val="SubtleEmphasis"/>
        </w:rPr>
      </w:pPr>
    </w:p>
    <w:p w14:paraId="0620A7D9" w14:textId="77777777" w:rsidR="007D1E68" w:rsidRDefault="007D1E68" w:rsidP="007D1E68">
      <w:pPr>
        <w:rPr>
          <w:rStyle w:val="SubtleEmphasis"/>
        </w:rPr>
      </w:pPr>
      <w:r>
        <w:rPr>
          <w:rStyle w:val="SubtleEmphasis"/>
        </w:rPr>
        <w:t>The forecasts should also be assessed for internal consistency. For example, do the base, adverse, and severely adverse forecasts reflect incremental macroeconomic stress, or, if not, are they consistent with the unique characteristics of the scenarios and business intuition?</w:t>
      </w:r>
    </w:p>
    <w:p w14:paraId="2DD3DB11" w14:textId="77777777" w:rsidR="007D1E68" w:rsidRDefault="007D1E68" w:rsidP="007D1E68">
      <w:pPr>
        <w:rPr>
          <w:rStyle w:val="SubtleEmphasis"/>
          <w:u w:val="single"/>
        </w:rPr>
      </w:pPr>
    </w:p>
    <w:p w14:paraId="3387ED99" w14:textId="77777777" w:rsidR="007D1E68" w:rsidRDefault="007D1E68" w:rsidP="007D1E68">
      <w:pPr>
        <w:rPr>
          <w:rStyle w:val="SubtleEmphasis"/>
        </w:rPr>
      </w:pPr>
      <w:r>
        <w:rPr>
          <w:rStyle w:val="SubtleEmphasis"/>
          <w:u w:val="single"/>
        </w:rPr>
        <w:t>For vendor models</w:t>
      </w:r>
      <w:r>
        <w:rPr>
          <w:rStyle w:val="SubtleEmphasis"/>
        </w:rPr>
        <w:t>, stress testing/scenario analysis should be performed on the Company’s internal data. If not feasible, include the model owner’s assessment of the stress testing and scenario analysis provided by vendor (based on vendor’s data) and any associated risks.</w:t>
      </w:r>
    </w:p>
    <w:p w14:paraId="00B2D8EF" w14:textId="77777777" w:rsidR="007D1E68" w:rsidRDefault="007D1E68" w:rsidP="007D1E68">
      <w:pPr>
        <w:rPr>
          <w:rStyle w:val="SubtleEmphasis"/>
        </w:rPr>
      </w:pPr>
    </w:p>
    <w:p w14:paraId="6838EDD6" w14:textId="77777777" w:rsidR="007D1E68" w:rsidRDefault="007D1E68" w:rsidP="007D1E68">
      <w:pPr>
        <w:shd w:val="clear" w:color="auto" w:fill="DAEEF3" w:themeFill="accent5" w:themeFillTint="33"/>
        <w:rPr>
          <w:rFonts w:ascii="Aptos Narrow" w:hAnsi="Aptos Narrow"/>
        </w:rPr>
      </w:pPr>
      <w:bookmarkStart w:id="1958" w:name="OLE_LINK54"/>
      <w:r>
        <w:rPr>
          <w:rFonts w:ascii="Aptos Narrow" w:hAnsi="Aptos Narrow"/>
        </w:rPr>
        <w:t xml:space="preserve">Model Owner: </w:t>
      </w:r>
      <w:r w:rsidR="00C719C8">
        <w:rPr>
          <w:rFonts w:ascii="Aptos Narrow" w:hAnsi="Aptos Narrow"/>
        </w:rPr>
        <w:t xml:space="preserve"> </w:t>
      </w:r>
    </w:p>
    <w:p w14:paraId="1785263E" w14:textId="77777777" w:rsidR="00617C43" w:rsidRDefault="00617C43" w:rsidP="007D1E68">
      <w:pPr>
        <w:shd w:val="clear" w:color="auto" w:fill="DAEEF3" w:themeFill="accent5" w:themeFillTint="33"/>
        <w:rPr>
          <w:ins w:id="1959" w:author="Vibhu Bhalla-NE" w:date="2025-03-24T21:00:00Z" w16du:dateUtc="2025-03-24T15:30:00Z"/>
          <w:rFonts w:ascii="Aptos Narrow" w:hAnsi="Aptos Narrow"/>
        </w:rPr>
      </w:pPr>
    </w:p>
    <w:p w14:paraId="74CD00C5" w14:textId="5F45639D" w:rsidR="00617C43" w:rsidRDefault="00617C43" w:rsidP="007D1E68">
      <w:pPr>
        <w:shd w:val="clear" w:color="auto" w:fill="DAEEF3" w:themeFill="accent5" w:themeFillTint="33"/>
        <w:rPr>
          <w:rFonts w:ascii="Aptos Narrow" w:hAnsi="Aptos Narrow"/>
        </w:rPr>
      </w:pPr>
      <w:ins w:id="1960" w:author="Vibhu Bhalla-NE" w:date="2025-03-24T21:00:00Z">
        <w:r w:rsidRPr="00617C43">
          <w:rPr>
            <w:rFonts w:ascii="Aptos Narrow" w:hAnsi="Aptos Narrow"/>
          </w:rPr>
          <w:t xml:space="preserve">FIS </w:t>
        </w:r>
        <w:proofErr w:type="spellStart"/>
        <w:r w:rsidRPr="00617C43">
          <w:rPr>
            <w:rFonts w:ascii="Aptos Narrow" w:hAnsi="Aptos Narrow"/>
          </w:rPr>
          <w:t>SecurLock</w:t>
        </w:r>
        <w:proofErr w:type="spellEnd"/>
        <w:r w:rsidRPr="00617C43">
          <w:rPr>
            <w:rFonts w:ascii="Aptos Narrow" w:hAnsi="Aptos Narrow"/>
          </w:rPr>
          <w:t xml:space="preserve"> Predict operates as a rule-based model, rendering the application of stress testing or scenario analysis irrelevant. Furthermore, FICO Falco</w:t>
        </w:r>
      </w:ins>
      <w:ins w:id="1961" w:author="Vibhu Bhalla-NE" w:date="2025-03-24T21:00:00Z" w16du:dateUtc="2025-03-24T15:30:00Z">
        <w:r>
          <w:rPr>
            <w:rFonts w:ascii="Aptos Narrow" w:hAnsi="Aptos Narrow"/>
          </w:rPr>
          <w:t>n</w:t>
        </w:r>
      </w:ins>
      <w:ins w:id="1962" w:author="Vibhu Bhalla-NE" w:date="2025-03-24T21:00:00Z">
        <w:r w:rsidRPr="00617C43">
          <w:rPr>
            <w:rFonts w:ascii="Aptos Narrow" w:hAnsi="Aptos Narrow"/>
          </w:rPr>
          <w:t xml:space="preserve"> did not provide any data for such analyses.</w:t>
        </w:r>
      </w:ins>
    </w:p>
    <w:p w14:paraId="5834B4E5" w14:textId="7F60234C" w:rsidR="004B0FA9" w:rsidRPr="004B0FA9" w:rsidDel="00617C43" w:rsidRDefault="0080489E" w:rsidP="004B0FA9">
      <w:pPr>
        <w:shd w:val="clear" w:color="auto" w:fill="DAEEF3" w:themeFill="accent5" w:themeFillTint="33"/>
        <w:jc w:val="both"/>
        <w:rPr>
          <w:del w:id="1963" w:author="Vibhu Bhalla-NE" w:date="2025-03-24T20:57:00Z" w16du:dateUtc="2025-03-24T15:27:00Z"/>
          <w:rFonts w:ascii="Aptos Narrow" w:hAnsi="Aptos Narrow"/>
        </w:rPr>
      </w:pPr>
      <w:del w:id="1964" w:author="Vibhu Bhalla-NE" w:date="2025-03-24T20:57:00Z" w16du:dateUtc="2025-03-24T15:27:00Z">
        <w:r w:rsidDel="00617C43">
          <w:rPr>
            <w:rFonts w:ascii="Aptos Narrow" w:hAnsi="Aptos Narrow"/>
          </w:rPr>
          <w:delText>S</w:delText>
        </w:r>
        <w:r w:rsidR="00BB60C8" w:rsidRPr="34A2CE9E" w:rsidDel="00617C43">
          <w:rPr>
            <w:rFonts w:ascii="Aptos Narrow" w:hAnsi="Aptos Narrow"/>
          </w:rPr>
          <w:delText xml:space="preserve">ensitivity testing </w:delText>
        </w:r>
        <w:r w:rsidR="004B0FA9" w:rsidRPr="34A2CE9E" w:rsidDel="00617C43">
          <w:rPr>
            <w:rFonts w:ascii="Aptos Narrow" w:hAnsi="Aptos Narrow"/>
          </w:rPr>
          <w:delText>results can provide valuable insights for scenario analysis. Since FICO has evaluated the model’s performance impact when key fields are blanked out at specified percentage rates,</w:delText>
        </w:r>
        <w:r w:rsidDel="00617C43">
          <w:rPr>
            <w:rFonts w:ascii="Aptos Narrow" w:hAnsi="Aptos Narrow"/>
          </w:rPr>
          <w:delText xml:space="preserve"> its </w:delText>
        </w:r>
        <w:r w:rsidR="004B0FA9" w:rsidRPr="34A2CE9E" w:rsidDel="00617C43">
          <w:rPr>
            <w:rFonts w:ascii="Aptos Narrow" w:hAnsi="Aptos Narrow"/>
          </w:rPr>
          <w:delText>findings can be leveraged to simulate different operational scenarios. By analyzing how variations in input data affect model outcomes, we can approximate potential stress conditions and assess model stability under adverse conditions.</w:delText>
        </w:r>
      </w:del>
    </w:p>
    <w:p w14:paraId="75530F7C" w14:textId="77777777" w:rsidR="007D1E68" w:rsidRDefault="007D1E68" w:rsidP="007D1E68">
      <w:pPr>
        <w:shd w:val="clear" w:color="auto" w:fill="DAEEF3" w:themeFill="accent5" w:themeFillTint="33"/>
        <w:rPr>
          <w:rFonts w:ascii="Aptos Narrow" w:hAnsi="Aptos Narrow"/>
        </w:rPr>
      </w:pPr>
    </w:p>
    <w:p w14:paraId="4BAF28BB" w14:textId="38EDD072" w:rsidR="0080489E" w:rsidDel="00333905" w:rsidRDefault="0080489E" w:rsidP="007D1E68">
      <w:pPr>
        <w:shd w:val="clear" w:color="auto" w:fill="DAEEF3" w:themeFill="accent5" w:themeFillTint="33"/>
        <w:rPr>
          <w:del w:id="1965" w:author="Vibhu Bhalla-NE" w:date="2025-03-13T20:32:00Z" w16du:dateUtc="2025-03-13T15:02:00Z"/>
          <w:rFonts w:ascii="Aptos Narrow" w:hAnsi="Aptos Narrow"/>
        </w:rPr>
      </w:pPr>
      <w:del w:id="1966" w:author="Vibhu Bhalla-NE" w:date="2025-03-13T20:32:00Z" w16du:dateUtc="2025-03-13T15:02:00Z">
        <w:r w:rsidDel="00333905">
          <w:rPr>
            <w:rFonts w:ascii="Aptos Narrow" w:hAnsi="Aptos Narrow"/>
          </w:rPr>
          <w:delText xml:space="preserve">Please refer to 3.3.7 section of the document for information related to sensitivity analysis. </w:delText>
        </w:r>
      </w:del>
    </w:p>
    <w:p w14:paraId="0E85FC44" w14:textId="77777777" w:rsidR="007D1E68" w:rsidRDefault="007D1E68" w:rsidP="007D1E68"/>
    <w:p w14:paraId="452B65B0" w14:textId="77777777" w:rsidR="007D1E68" w:rsidRDefault="007D1E68" w:rsidP="00361CC7">
      <w:pPr>
        <w:pStyle w:val="Heading3"/>
        <w:numPr>
          <w:ilvl w:val="2"/>
          <w:numId w:val="19"/>
        </w:numPr>
      </w:pPr>
      <w:bookmarkStart w:id="1967" w:name="_Toc193800945"/>
      <w:bookmarkEnd w:id="1958"/>
      <w:r>
        <w:t>Other Testing</w:t>
      </w:r>
      <w:bookmarkEnd w:id="1967"/>
    </w:p>
    <w:p w14:paraId="2CE8F87D" w14:textId="77777777" w:rsidR="007D1E68" w:rsidRDefault="007D1E68" w:rsidP="007D1E68">
      <w:pPr>
        <w:rPr>
          <w:rStyle w:val="SubtleEmphasis"/>
        </w:rPr>
      </w:pPr>
      <w:r>
        <w:rPr>
          <w:rStyle w:val="SubtleEmphasis"/>
        </w:rPr>
        <w:t xml:space="preserve">Describe other testing performed applicable to the selected modeling approach, </w:t>
      </w:r>
      <w:r w:rsidRPr="007D1E68">
        <w:rPr>
          <w:rStyle w:val="SubtleEmphasis"/>
          <w:b/>
          <w:bCs/>
        </w:rPr>
        <w:t>if any</w:t>
      </w:r>
      <w:r>
        <w:rPr>
          <w:rStyle w:val="SubtleEmphasis"/>
        </w:rPr>
        <w:t>.</w:t>
      </w:r>
    </w:p>
    <w:p w14:paraId="0091AE4D" w14:textId="77777777" w:rsidR="007D1E68" w:rsidRDefault="007D1E68" w:rsidP="007D1E68"/>
    <w:p w14:paraId="6FD8801C" w14:textId="77777777" w:rsidR="007D1E68" w:rsidRDefault="007D1E68" w:rsidP="007D1E68">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5FB79E98" w14:textId="77777777" w:rsidR="00DB6D1D" w:rsidRDefault="00DB6D1D" w:rsidP="007D1E68">
      <w:pPr>
        <w:shd w:val="clear" w:color="auto" w:fill="DAEEF3" w:themeFill="accent5" w:themeFillTint="33"/>
        <w:rPr>
          <w:rFonts w:ascii="Aptos Narrow" w:hAnsi="Aptos Narrow"/>
        </w:rPr>
      </w:pPr>
    </w:p>
    <w:p w14:paraId="224C0C4E" w14:textId="6EA783E2" w:rsidR="004B0FA9" w:rsidRPr="004B0FA9" w:rsidRDefault="004B0FA9" w:rsidP="004B0FA9">
      <w:pPr>
        <w:shd w:val="clear" w:color="auto" w:fill="DAEEF3" w:themeFill="accent5" w:themeFillTint="33"/>
        <w:rPr>
          <w:rFonts w:ascii="Aptos Narrow" w:hAnsi="Aptos Narrow"/>
        </w:rPr>
      </w:pPr>
      <w:r w:rsidRPr="004B0FA9">
        <w:rPr>
          <w:rFonts w:ascii="Aptos Narrow" w:hAnsi="Aptos Narrow"/>
        </w:rPr>
        <w:t xml:space="preserve">No additional testing has been </w:t>
      </w:r>
      <w:r w:rsidR="00AA2CEB">
        <w:rPr>
          <w:rFonts w:ascii="Aptos Narrow" w:hAnsi="Aptos Narrow"/>
        </w:rPr>
        <w:t xml:space="preserve">conducted. </w:t>
      </w:r>
    </w:p>
    <w:p w14:paraId="5A80D311" w14:textId="77777777" w:rsidR="00DB6D1D" w:rsidRDefault="00DB6D1D" w:rsidP="007D1E68">
      <w:pPr>
        <w:shd w:val="clear" w:color="auto" w:fill="DAEEF3" w:themeFill="accent5" w:themeFillTint="33"/>
        <w:rPr>
          <w:rFonts w:ascii="Aptos Narrow" w:hAnsi="Aptos Narrow"/>
        </w:rPr>
      </w:pPr>
    </w:p>
    <w:p w14:paraId="1B2E1F00" w14:textId="77777777" w:rsidR="007D1E68" w:rsidRPr="007D1E68" w:rsidRDefault="007D1E68" w:rsidP="007D1E68"/>
    <w:p w14:paraId="53680516" w14:textId="77777777" w:rsidR="003C62EB" w:rsidRDefault="00A0677F" w:rsidP="00361CC7">
      <w:pPr>
        <w:pStyle w:val="Heading3"/>
        <w:numPr>
          <w:ilvl w:val="2"/>
          <w:numId w:val="19"/>
        </w:numPr>
      </w:pPr>
      <w:bookmarkStart w:id="1968" w:name="_Toc193800946"/>
      <w:r>
        <w:t>Overall Performance Assessment</w:t>
      </w:r>
      <w:bookmarkEnd w:id="1968"/>
    </w:p>
    <w:p w14:paraId="5897FEC6" w14:textId="77777777" w:rsidR="00A0677F" w:rsidRDefault="00A0677F" w:rsidP="00A0677F">
      <w:pPr>
        <w:rPr>
          <w:rStyle w:val="SubtleEmphasis"/>
        </w:rPr>
      </w:pPr>
      <w:r>
        <w:rPr>
          <w:rStyle w:val="SubtleEmphasis"/>
        </w:rPr>
        <w:t>Discuss overall conclusions on model performance based on the results of the testing described above.</w:t>
      </w:r>
    </w:p>
    <w:p w14:paraId="5A15CD57" w14:textId="77777777" w:rsidR="00A0677F" w:rsidRDefault="00A0677F" w:rsidP="00A0677F">
      <w:pPr>
        <w:rPr>
          <w:rStyle w:val="SubtleEmphasis"/>
        </w:rPr>
      </w:pPr>
      <w:bookmarkStart w:id="1969" w:name="OLE_LINK56"/>
    </w:p>
    <w:p w14:paraId="11737387" w14:textId="77777777" w:rsidR="00A0677F" w:rsidRDefault="00A0677F" w:rsidP="00A0677F">
      <w:pPr>
        <w:shd w:val="clear" w:color="auto" w:fill="DAEEF3" w:themeFill="accent5" w:themeFillTint="33"/>
        <w:rPr>
          <w:rFonts w:ascii="Aptos Narrow" w:hAnsi="Aptos Narrow"/>
        </w:rPr>
      </w:pPr>
      <w:bookmarkStart w:id="1970" w:name="OLE_LINK14"/>
      <w:r>
        <w:rPr>
          <w:rFonts w:ascii="Aptos Narrow" w:hAnsi="Aptos Narrow"/>
        </w:rPr>
        <w:t xml:space="preserve">Model Owner: </w:t>
      </w:r>
      <w:r w:rsidR="00C719C8">
        <w:rPr>
          <w:rFonts w:ascii="Aptos Narrow" w:hAnsi="Aptos Narrow"/>
        </w:rPr>
        <w:t xml:space="preserve"> </w:t>
      </w:r>
    </w:p>
    <w:p w14:paraId="3D2BC44E" w14:textId="7722E764" w:rsidR="00A0677F" w:rsidRDefault="7BAC6ADD" w:rsidP="64F2A71C">
      <w:pPr>
        <w:shd w:val="clear" w:color="auto" w:fill="DAEEF3" w:themeFill="accent5" w:themeFillTint="33"/>
        <w:rPr>
          <w:ins w:id="1971" w:author="Vibhu Bhalla-NE" w:date="2025-03-24T14:14:00Z" w16du:dateUtc="2025-03-24T14:14:34Z"/>
          <w:rFonts w:ascii="Aptos Narrow" w:hAnsi="Aptos Narrow"/>
        </w:rPr>
      </w:pPr>
      <w:ins w:id="1972" w:author="Vibhu Bhalla-NE" w:date="2025-03-24T14:14:00Z">
        <w:r w:rsidRPr="64F2A71C">
          <w:rPr>
            <w:rFonts w:ascii="Aptos Narrow" w:hAnsi="Aptos Narrow"/>
          </w:rPr>
          <w:t>A model is considered to perform well when it achieves high ADR and RTVDR while keeping false positives at an acceptable level. Performance improvement numbers cited below are based on the model validation set.</w:t>
        </w:r>
      </w:ins>
    </w:p>
    <w:p w14:paraId="779E3585" w14:textId="1BC4E796" w:rsidR="00A0677F" w:rsidRDefault="00A0677F" w:rsidP="64F2A71C">
      <w:pPr>
        <w:shd w:val="clear" w:color="auto" w:fill="DAEEF3" w:themeFill="accent5" w:themeFillTint="33"/>
        <w:rPr>
          <w:ins w:id="1973" w:author="Vibhu Bhalla-NE" w:date="2025-03-24T14:14:00Z" w16du:dateUtc="2025-03-24T14:14:13Z"/>
          <w:rFonts w:ascii="Aptos Narrow" w:hAnsi="Aptos Narrow"/>
        </w:rPr>
      </w:pPr>
    </w:p>
    <w:p w14:paraId="1523AB42" w14:textId="381BF123" w:rsidR="00A0677F" w:rsidRDefault="7BAC6ADD" w:rsidP="64F2A71C">
      <w:pPr>
        <w:shd w:val="clear" w:color="auto" w:fill="DAEEF3" w:themeFill="accent5" w:themeFillTint="33"/>
        <w:rPr>
          <w:ins w:id="1974" w:author="Vibhu Bhalla-NE" w:date="2025-03-24T14:14:00Z" w16du:dateUtc="2025-03-24T14:14:38Z"/>
        </w:rPr>
      </w:pPr>
      <w:ins w:id="1975" w:author="Vibhu Bhalla-NE" w:date="2025-03-24T14:14:00Z">
        <w:r w:rsidRPr="64F2A71C">
          <w:rPr>
            <w:rFonts w:ascii="Aptos Narrow" w:hAnsi="Aptos Narrow"/>
          </w:rPr>
          <w:t>The following figure shows the relative improvement of the FFM US Credit 29.0 model over the FFM US Credit 28.0 model. At 0.5 Percent Non-Fraud, the relative improvement in ADR is 25.60 percent, and the relative improvement in RTVDR is 11.93 percent.</w:t>
        </w:r>
      </w:ins>
    </w:p>
    <w:p w14:paraId="3F112919" w14:textId="25BB28FF" w:rsidR="6A32F410" w:rsidRDefault="6A32F410" w:rsidP="64F2A71C">
      <w:pPr>
        <w:shd w:val="clear" w:color="auto" w:fill="DAEEF3" w:themeFill="accent5" w:themeFillTint="33"/>
        <w:rPr>
          <w:ins w:id="1976" w:author="Vibhu Bhalla-NE" w:date="2025-03-24T14:14:00Z" w16du:dateUtc="2025-03-24T14:14:43Z"/>
          <w:rFonts w:ascii="Aptos Narrow" w:hAnsi="Aptos Narrow"/>
        </w:rPr>
      </w:pPr>
      <w:ins w:id="1977" w:author="Vibhu Bhalla-NE" w:date="2025-03-24T14:21:00Z">
        <w:r>
          <w:rPr>
            <w:noProof/>
          </w:rPr>
          <w:drawing>
            <wp:inline distT="0" distB="0" distL="0" distR="0" wp14:anchorId="56698EE4" wp14:editId="169F57A9">
              <wp:extent cx="4793349" cy="2981325"/>
              <wp:effectExtent l="0" t="0" r="7620" b="0"/>
              <wp:docPr id="1942214983" name="Picture 194221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799291" cy="2985021"/>
                      </a:xfrm>
                      <a:prstGeom prst="rect">
                        <a:avLst/>
                      </a:prstGeom>
                    </pic:spPr>
                  </pic:pic>
                </a:graphicData>
              </a:graphic>
            </wp:inline>
          </w:drawing>
        </w:r>
      </w:ins>
    </w:p>
    <w:p w14:paraId="5CFC8F5B" w14:textId="5D7D8FB5" w:rsidR="64F2A71C" w:rsidRDefault="64F2A71C" w:rsidP="64F2A71C">
      <w:pPr>
        <w:shd w:val="clear" w:color="auto" w:fill="DAEEF3" w:themeFill="accent5" w:themeFillTint="33"/>
        <w:rPr>
          <w:ins w:id="1978" w:author="Vibhu Bhalla-NE" w:date="2025-03-24T20:10:00Z" w16du:dateUtc="2025-03-24T14:40:00Z"/>
          <w:rFonts w:ascii="Aptos Narrow" w:hAnsi="Aptos Narrow"/>
        </w:rPr>
      </w:pPr>
    </w:p>
    <w:p w14:paraId="47B19365" w14:textId="5AEDD309" w:rsidR="00362F3B" w:rsidRDefault="00362F3B" w:rsidP="64F2A71C">
      <w:pPr>
        <w:shd w:val="clear" w:color="auto" w:fill="DAEEF3" w:themeFill="accent5" w:themeFillTint="33"/>
        <w:rPr>
          <w:ins w:id="1979" w:author="Vibhu Bhalla-NE" w:date="2025-03-24T20:10:00Z" w16du:dateUtc="2025-03-24T14:40:00Z"/>
          <w:rFonts w:ascii="Aptos Narrow" w:hAnsi="Aptos Narrow"/>
        </w:rPr>
      </w:pPr>
      <w:ins w:id="1980" w:author="Vibhu Bhalla-NE" w:date="2025-03-24T20:10:00Z">
        <w:r w:rsidRPr="00362F3B">
          <w:rPr>
            <w:rFonts w:ascii="Aptos Narrow" w:hAnsi="Aptos Narrow"/>
          </w:rPr>
          <w:t>The following figure shows the relative improvement of the FFM US Credit 29.0 model over the FFM US Credit 28.0 model on CNP transactions. At 0.5 Percent Non-Fraud, the relative improvement in ADR is 36.37 percent, and the relative improvement in RTVDR is 19.99 percent.</w:t>
        </w:r>
      </w:ins>
    </w:p>
    <w:p w14:paraId="7515B367" w14:textId="6C2780A2" w:rsidR="00362F3B" w:rsidRDefault="00362F3B" w:rsidP="64F2A71C">
      <w:pPr>
        <w:shd w:val="clear" w:color="auto" w:fill="DAEEF3" w:themeFill="accent5" w:themeFillTint="33"/>
        <w:rPr>
          <w:ins w:id="1981" w:author="Vibhu Bhalla-NE" w:date="2025-03-24T20:10:00Z" w16du:dateUtc="2025-03-24T14:40:00Z"/>
          <w:rFonts w:ascii="Aptos Narrow" w:hAnsi="Aptos Narrow"/>
        </w:rPr>
      </w:pPr>
      <w:ins w:id="1982" w:author="Vibhu Bhalla-NE" w:date="2025-03-24T20:11:00Z" w16du:dateUtc="2025-03-24T14:41:00Z">
        <w:r>
          <w:rPr>
            <w:rFonts w:ascii="Aptos Narrow" w:hAnsi="Aptos Narrow"/>
            <w:noProof/>
          </w:rPr>
          <w:lastRenderedPageBreak/>
          <w:drawing>
            <wp:inline distT="0" distB="0" distL="0" distR="0" wp14:anchorId="427EB1ED" wp14:editId="32B72632">
              <wp:extent cx="4733925" cy="2894237"/>
              <wp:effectExtent l="0" t="0" r="0" b="1905"/>
              <wp:docPr id="2686148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14842" name="Picture 268614842"/>
                      <pic:cNvPicPr/>
                    </pic:nvPicPr>
                    <pic:blipFill>
                      <a:blip r:embed="rId53"/>
                      <a:stretch>
                        <a:fillRect/>
                      </a:stretch>
                    </pic:blipFill>
                    <pic:spPr>
                      <a:xfrm>
                        <a:off x="0" y="0"/>
                        <a:ext cx="4752912" cy="2905845"/>
                      </a:xfrm>
                      <a:prstGeom prst="rect">
                        <a:avLst/>
                      </a:prstGeom>
                    </pic:spPr>
                  </pic:pic>
                </a:graphicData>
              </a:graphic>
            </wp:inline>
          </w:drawing>
        </w:r>
      </w:ins>
    </w:p>
    <w:p w14:paraId="29C598C0" w14:textId="77777777" w:rsidR="00362F3B" w:rsidRDefault="00362F3B" w:rsidP="64F2A71C">
      <w:pPr>
        <w:shd w:val="clear" w:color="auto" w:fill="DAEEF3" w:themeFill="accent5" w:themeFillTint="33"/>
        <w:rPr>
          <w:ins w:id="1983" w:author="Vibhu Bhalla-NE" w:date="2025-03-24T14:16:00Z" w16du:dateUtc="2025-03-24T14:16:42Z"/>
          <w:rFonts w:ascii="Aptos Narrow" w:hAnsi="Aptos Narrow"/>
        </w:rPr>
      </w:pPr>
    </w:p>
    <w:p w14:paraId="66DBC5C4" w14:textId="302A8480" w:rsidR="4B729B95" w:rsidRDefault="4B729B95" w:rsidP="64F2A71C">
      <w:pPr>
        <w:shd w:val="clear" w:color="auto" w:fill="DAEEF3" w:themeFill="accent5" w:themeFillTint="33"/>
        <w:rPr>
          <w:ins w:id="1984" w:author="Vibhu Bhalla-NE" w:date="2025-03-24T14:16:00Z" w16du:dateUtc="2025-03-24T14:16:45Z"/>
          <w:rFonts w:ascii="Aptos Narrow" w:hAnsi="Aptos Narrow"/>
        </w:rPr>
      </w:pPr>
      <w:ins w:id="1985" w:author="Vibhu Bhalla-NE" w:date="2025-03-24T14:16:00Z">
        <w:r w:rsidRPr="64F2A71C">
          <w:rPr>
            <w:rFonts w:ascii="Aptos Narrow" w:hAnsi="Aptos Narrow"/>
          </w:rPr>
          <w:t>The following figure shows the relative improvement of the FFM US Credit 29.0 model with Adaptive Analytics over the FFM US Credit 29.0 model without Adaptive Analytics. At 0.5 Percent Non-Fraud, the relative improvement in ADR is 1.05 percent, and the relative improvement in RTVDR is 1.60 percent.</w:t>
        </w:r>
      </w:ins>
    </w:p>
    <w:p w14:paraId="6953E7C2" w14:textId="32E696C1" w:rsidR="5AD331E4" w:rsidRDefault="5AD331E4" w:rsidP="64F2A71C">
      <w:pPr>
        <w:shd w:val="clear" w:color="auto" w:fill="DAEEF3" w:themeFill="accent5" w:themeFillTint="33"/>
        <w:rPr>
          <w:ins w:id="1986" w:author="Vibhu Bhalla-NE" w:date="2025-03-24T14:16:00Z" w16du:dateUtc="2025-03-24T14:16:47Z"/>
          <w:rFonts w:ascii="Aptos Narrow" w:hAnsi="Aptos Narrow"/>
        </w:rPr>
      </w:pPr>
      <w:ins w:id="1987" w:author="Vibhu Bhalla-NE" w:date="2025-03-24T14:22:00Z">
        <w:r>
          <w:rPr>
            <w:noProof/>
          </w:rPr>
          <w:drawing>
            <wp:inline distT="0" distB="0" distL="0" distR="0" wp14:anchorId="096E3701" wp14:editId="53880F2E">
              <wp:extent cx="4496003" cy="2762250"/>
              <wp:effectExtent l="0" t="0" r="0" b="0"/>
              <wp:docPr id="893823282" name="Picture 893823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499452" cy="2764369"/>
                      </a:xfrm>
                      <a:prstGeom prst="rect">
                        <a:avLst/>
                      </a:prstGeom>
                    </pic:spPr>
                  </pic:pic>
                </a:graphicData>
              </a:graphic>
            </wp:inline>
          </w:drawing>
        </w:r>
      </w:ins>
    </w:p>
    <w:p w14:paraId="769B1659" w14:textId="192A1A39" w:rsidR="64F2A71C" w:rsidRDefault="64F2A71C" w:rsidP="64F2A71C">
      <w:pPr>
        <w:shd w:val="clear" w:color="auto" w:fill="DAEEF3" w:themeFill="accent5" w:themeFillTint="33"/>
        <w:rPr>
          <w:ins w:id="1988" w:author="Vibhu Bhalla-NE" w:date="2025-03-24T14:23:00Z" w16du:dateUtc="2025-03-24T14:23:32Z"/>
          <w:rFonts w:ascii="Aptos Narrow" w:hAnsi="Aptos Narrow"/>
        </w:rPr>
      </w:pPr>
    </w:p>
    <w:p w14:paraId="4B3A6624" w14:textId="38B3BB2F" w:rsidR="64F2A71C" w:rsidRDefault="64F2A71C" w:rsidP="64F2A71C">
      <w:pPr>
        <w:shd w:val="clear" w:color="auto" w:fill="DAEEF3" w:themeFill="accent5" w:themeFillTint="33"/>
        <w:rPr>
          <w:ins w:id="1989" w:author="Vibhu Bhalla-NE" w:date="2025-03-24T14:17:00Z" w16du:dateUtc="2025-03-24T14:17:53Z"/>
          <w:rFonts w:ascii="Aptos Narrow" w:hAnsi="Aptos Narrow"/>
        </w:rPr>
      </w:pPr>
    </w:p>
    <w:p w14:paraId="433A02D9" w14:textId="1B7F3FDC" w:rsidR="320126A4" w:rsidRDefault="320126A4" w:rsidP="64F2A71C">
      <w:pPr>
        <w:shd w:val="clear" w:color="auto" w:fill="DAEEF3" w:themeFill="accent5" w:themeFillTint="33"/>
        <w:rPr>
          <w:ins w:id="1990" w:author="Vibhu Bhalla-NE" w:date="2025-03-24T14:17:00Z" w16du:dateUtc="2025-03-24T14:17:56Z"/>
          <w:rFonts w:ascii="Aptos Narrow" w:hAnsi="Aptos Narrow"/>
        </w:rPr>
      </w:pPr>
      <w:ins w:id="1991" w:author="Vibhu Bhalla-NE" w:date="2025-03-24T14:17:00Z">
        <w:r w:rsidRPr="64F2A71C">
          <w:rPr>
            <w:rFonts w:ascii="Aptos Narrow" w:hAnsi="Aptos Narrow"/>
          </w:rPr>
          <w:t>The following figure shows the relative improvement of the FP US Credit 29.0 model over the FP US Credit 28.0 model. At 0.5 Percent Non-Fraud, the relative improvement in ADR is 13.77 percent, and the relative improvement in RTVDR is 13.27 percent.</w:t>
        </w:r>
      </w:ins>
    </w:p>
    <w:p w14:paraId="3ED64D50" w14:textId="531F14AA" w:rsidR="52AC0A98" w:rsidRDefault="52AC0A98" w:rsidP="64F2A71C">
      <w:pPr>
        <w:shd w:val="clear" w:color="auto" w:fill="DAEEF3" w:themeFill="accent5" w:themeFillTint="33"/>
        <w:rPr>
          <w:ins w:id="1992" w:author="Vibhu Bhalla-NE" w:date="2025-03-24T14:23:00Z" w16du:dateUtc="2025-03-24T14:23:37Z"/>
          <w:rFonts w:ascii="Aptos Narrow" w:hAnsi="Aptos Narrow"/>
        </w:rPr>
      </w:pPr>
      <w:ins w:id="1993" w:author="Vibhu Bhalla-NE" w:date="2025-03-24T14:24:00Z">
        <w:r>
          <w:rPr>
            <w:noProof/>
          </w:rPr>
          <w:lastRenderedPageBreak/>
          <w:drawing>
            <wp:inline distT="0" distB="0" distL="0" distR="0" wp14:anchorId="34ED99A0" wp14:editId="3570729D">
              <wp:extent cx="4847276" cy="3086100"/>
              <wp:effectExtent l="0" t="0" r="0" b="0"/>
              <wp:docPr id="228896157" name="Picture 22889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857152" cy="3092388"/>
                      </a:xfrm>
                      <a:prstGeom prst="rect">
                        <a:avLst/>
                      </a:prstGeom>
                    </pic:spPr>
                  </pic:pic>
                </a:graphicData>
              </a:graphic>
            </wp:inline>
          </w:drawing>
        </w:r>
      </w:ins>
    </w:p>
    <w:p w14:paraId="68E63C4D" w14:textId="5F73AE50" w:rsidR="64F2A71C" w:rsidRDefault="64F2A71C" w:rsidP="64F2A71C">
      <w:pPr>
        <w:shd w:val="clear" w:color="auto" w:fill="DAEEF3" w:themeFill="accent5" w:themeFillTint="33"/>
        <w:rPr>
          <w:ins w:id="1994" w:author="Vibhu Bhalla-NE" w:date="2025-03-24T14:18:00Z" w16du:dateUtc="2025-03-24T14:18:25Z"/>
          <w:rFonts w:ascii="Aptos Narrow" w:hAnsi="Aptos Narrow"/>
        </w:rPr>
      </w:pPr>
    </w:p>
    <w:p w14:paraId="39842F06" w14:textId="3926C26B" w:rsidR="64F2A71C" w:rsidRDefault="64F2A71C" w:rsidP="64F2A71C">
      <w:pPr>
        <w:shd w:val="clear" w:color="auto" w:fill="DAEEF3" w:themeFill="accent5" w:themeFillTint="33"/>
        <w:rPr>
          <w:ins w:id="1995" w:author="Vibhu Bhalla-NE" w:date="2025-03-24T14:17:00Z" w16du:dateUtc="2025-03-24T14:17:56Z"/>
          <w:rFonts w:ascii="Aptos Narrow" w:hAnsi="Aptos Narrow"/>
        </w:rPr>
      </w:pPr>
    </w:p>
    <w:p w14:paraId="559AD0F3" w14:textId="5709BD47" w:rsidR="320126A4" w:rsidRDefault="320126A4" w:rsidP="64F2A71C">
      <w:pPr>
        <w:shd w:val="clear" w:color="auto" w:fill="DAEEF3" w:themeFill="accent5" w:themeFillTint="33"/>
        <w:rPr>
          <w:ins w:id="1996" w:author="Vibhu Bhalla-NE" w:date="2025-03-24T14:19:00Z" w16du:dateUtc="2025-03-24T14:19:57Z"/>
          <w:rFonts w:ascii="Aptos Narrow" w:hAnsi="Aptos Narrow"/>
        </w:rPr>
      </w:pPr>
      <w:ins w:id="1997" w:author="Vibhu Bhalla-NE" w:date="2025-03-24T14:18:00Z">
        <w:r w:rsidRPr="64F2A71C">
          <w:rPr>
            <w:rFonts w:ascii="Aptos Narrow" w:hAnsi="Aptos Narrow"/>
          </w:rPr>
          <w:t>The following figure shows the relative improvement of the FP US Credit 29.0 model over the FP US Credit 28.0 model on CNP transactions. At 0.5 Percent Non-Fraud, the relative improvement in ADR is 18.38 percent, and the relative improvement in RTVDR is 17.85 percent.</w:t>
        </w:r>
      </w:ins>
    </w:p>
    <w:p w14:paraId="68A2D922" w14:textId="3484DA63" w:rsidR="18C11EE1" w:rsidRDefault="18C11EE1" w:rsidP="64F2A71C">
      <w:pPr>
        <w:shd w:val="clear" w:color="auto" w:fill="DAEEF3" w:themeFill="accent5" w:themeFillTint="33"/>
        <w:rPr>
          <w:ins w:id="1998" w:author="Vibhu Bhalla-NE" w:date="2025-03-24T14:24:00Z" w16du:dateUtc="2025-03-24T14:24:56Z"/>
          <w:rFonts w:ascii="Aptos Narrow" w:hAnsi="Aptos Narrow"/>
        </w:rPr>
      </w:pPr>
      <w:ins w:id="1999" w:author="Vibhu Bhalla-NE" w:date="2025-03-24T14:25:00Z">
        <w:r>
          <w:rPr>
            <w:noProof/>
          </w:rPr>
          <w:drawing>
            <wp:inline distT="0" distB="0" distL="0" distR="0" wp14:anchorId="186C8E6A" wp14:editId="5C41A024">
              <wp:extent cx="4399007" cy="2809875"/>
              <wp:effectExtent l="0" t="0" r="1905" b="0"/>
              <wp:docPr id="1617873066" name="Picture 1617873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408406" cy="2815878"/>
                      </a:xfrm>
                      <a:prstGeom prst="rect">
                        <a:avLst/>
                      </a:prstGeom>
                    </pic:spPr>
                  </pic:pic>
                </a:graphicData>
              </a:graphic>
            </wp:inline>
          </w:drawing>
        </w:r>
      </w:ins>
    </w:p>
    <w:p w14:paraId="58D7FEA5" w14:textId="73540F14" w:rsidR="64F2A71C" w:rsidRDefault="64F2A71C" w:rsidP="64F2A71C">
      <w:pPr>
        <w:shd w:val="clear" w:color="auto" w:fill="DAEEF3" w:themeFill="accent5" w:themeFillTint="33"/>
        <w:rPr>
          <w:ins w:id="2000" w:author="Vibhu Bhalla-NE" w:date="2025-03-24T14:19:00Z" w16du:dateUtc="2025-03-24T14:19:58Z"/>
          <w:rFonts w:ascii="Aptos Narrow" w:hAnsi="Aptos Narrow"/>
        </w:rPr>
      </w:pPr>
    </w:p>
    <w:p w14:paraId="52B3B323" w14:textId="1B07242A" w:rsidR="64F2A71C" w:rsidRDefault="64F2A71C" w:rsidP="64F2A71C">
      <w:pPr>
        <w:shd w:val="clear" w:color="auto" w:fill="DAEEF3" w:themeFill="accent5" w:themeFillTint="33"/>
        <w:rPr>
          <w:ins w:id="2001" w:author="Vibhu Bhalla-NE" w:date="2025-03-24T14:19:00Z" w16du:dateUtc="2025-03-24T14:19:59Z"/>
          <w:rFonts w:ascii="Aptos Narrow" w:hAnsi="Aptos Narrow"/>
        </w:rPr>
      </w:pPr>
    </w:p>
    <w:p w14:paraId="04BFE345" w14:textId="3A95CD4B" w:rsidR="2FF7A01C" w:rsidRDefault="2FF7A01C" w:rsidP="64F2A71C">
      <w:pPr>
        <w:shd w:val="clear" w:color="auto" w:fill="DAEEF3" w:themeFill="accent5" w:themeFillTint="33"/>
        <w:rPr>
          <w:ins w:id="2002" w:author="Vibhu Bhalla-NE" w:date="2025-03-24T14:20:00Z" w16du:dateUtc="2025-03-24T14:20:02Z"/>
          <w:rFonts w:ascii="Aptos Narrow" w:hAnsi="Aptos Narrow"/>
        </w:rPr>
      </w:pPr>
      <w:ins w:id="2003" w:author="Vibhu Bhalla-NE" w:date="2025-03-24T14:20:00Z">
        <w:r w:rsidRPr="64F2A71C">
          <w:rPr>
            <w:rFonts w:ascii="Aptos Narrow" w:hAnsi="Aptos Narrow"/>
          </w:rPr>
          <w:t>The following figure shows the relative improvement of the FP US Credit 29.0 model with Adaptive Analytics over the FP US Credit 29.0 model without Adaptive Analytics. At 0.5 Percent Non-Fraud, the relative improvement in ADR is 0.35 percent, and the relative improvement in RTVDR is 0.51 percent.</w:t>
        </w:r>
      </w:ins>
    </w:p>
    <w:p w14:paraId="0BA8ECBD" w14:textId="5819ECA0" w:rsidR="1086C4EF" w:rsidRDefault="1086C4EF" w:rsidP="64F2A71C">
      <w:pPr>
        <w:shd w:val="clear" w:color="auto" w:fill="DAEEF3" w:themeFill="accent5" w:themeFillTint="33"/>
        <w:rPr>
          <w:ins w:id="2004" w:author="Vibhu Bhalla-NE" w:date="2025-03-24T14:25:00Z" w16du:dateUtc="2025-03-24T14:25:44Z"/>
          <w:rFonts w:ascii="Aptos Narrow" w:hAnsi="Aptos Narrow"/>
        </w:rPr>
      </w:pPr>
      <w:ins w:id="2005" w:author="Vibhu Bhalla-NE" w:date="2025-03-24T14:26:00Z">
        <w:r>
          <w:rPr>
            <w:noProof/>
          </w:rPr>
          <w:lastRenderedPageBreak/>
          <w:drawing>
            <wp:inline distT="0" distB="0" distL="0" distR="0" wp14:anchorId="7B7A9B6B" wp14:editId="3BD796E4">
              <wp:extent cx="4836488" cy="3009900"/>
              <wp:effectExtent l="0" t="0" r="2540" b="0"/>
              <wp:docPr id="660108611" name="Picture 66010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852979" cy="3020163"/>
                      </a:xfrm>
                      <a:prstGeom prst="rect">
                        <a:avLst/>
                      </a:prstGeom>
                    </pic:spPr>
                  </pic:pic>
                </a:graphicData>
              </a:graphic>
            </wp:inline>
          </w:drawing>
        </w:r>
      </w:ins>
    </w:p>
    <w:p w14:paraId="1EAD12A3" w14:textId="3CAEF47C" w:rsidR="64F2A71C" w:rsidRDefault="64F2A71C" w:rsidP="64F2A71C">
      <w:pPr>
        <w:shd w:val="clear" w:color="auto" w:fill="DAEEF3" w:themeFill="accent5" w:themeFillTint="33"/>
        <w:rPr>
          <w:rFonts w:ascii="Aptos Narrow" w:hAnsi="Aptos Narrow"/>
        </w:rPr>
      </w:pPr>
    </w:p>
    <w:p w14:paraId="146DB2B5" w14:textId="77777777" w:rsidR="00CD4AED" w:rsidRPr="00CD4AED" w:rsidRDefault="00CD4AED" w:rsidP="002642A7">
      <w:pPr>
        <w:shd w:val="clear" w:color="auto" w:fill="DAEEF3" w:themeFill="accent5" w:themeFillTint="33"/>
        <w:jc w:val="both"/>
        <w:rPr>
          <w:del w:id="2006" w:author="Vibhu Bhalla-NE" w:date="2025-03-24T14:14:00Z" w16du:dateUtc="2025-03-24T14:14:24Z"/>
          <w:rFonts w:ascii="Aptos Narrow" w:hAnsi="Aptos Narrow"/>
        </w:rPr>
      </w:pPr>
      <w:del w:id="2007" w:author="Vibhu Bhalla-NE" w:date="2025-03-24T14:14:00Z">
        <w:r w:rsidRPr="64F2A71C" w:rsidDel="77647593">
          <w:rPr>
            <w:rFonts w:ascii="Aptos Narrow" w:hAnsi="Aptos Narrow"/>
          </w:rPr>
          <w:delText>Account Detection Rate (ADR) and Real-Time Value Detection Rate (RTVDR) measure a model’s success in identifying fraud. ADR is the percentage of fraudulent accounts that a model scores above the threshold. RTVDR is the percentage of fraudulently charged money that is saved through use of a model; it is calculated assuming that transactions are reviewed in real time (as they occur).</w:delText>
        </w:r>
      </w:del>
    </w:p>
    <w:p w14:paraId="4F6D9847" w14:textId="77777777" w:rsidR="00A0677F" w:rsidRDefault="00CD4AED" w:rsidP="002642A7">
      <w:pPr>
        <w:shd w:val="clear" w:color="auto" w:fill="DAEEF3" w:themeFill="accent5" w:themeFillTint="33"/>
        <w:jc w:val="both"/>
        <w:rPr>
          <w:del w:id="2008" w:author="Vibhu Bhalla-NE" w:date="2025-03-24T14:14:00Z" w16du:dateUtc="2025-03-24T14:14:24Z"/>
          <w:rFonts w:ascii="Aptos Narrow" w:hAnsi="Aptos Narrow"/>
        </w:rPr>
      </w:pPr>
      <w:del w:id="2009" w:author="Vibhu Bhalla-NE" w:date="2025-03-24T14:14:00Z">
        <w:r w:rsidRPr="64F2A71C" w:rsidDel="77647593">
          <w:rPr>
            <w:rFonts w:ascii="Aptos Narrow" w:hAnsi="Aptos Narrow"/>
          </w:rPr>
          <w:delText>The false-positive rate is the percentage of legitimate transactions that a model scores above the threshold. It is referred to as the Percent Non-Fraud.</w:delText>
        </w:r>
      </w:del>
    </w:p>
    <w:p w14:paraId="3A77C36B" w14:textId="77777777" w:rsidR="00CD4AED" w:rsidRDefault="00CD4AED" w:rsidP="002642A7">
      <w:pPr>
        <w:shd w:val="clear" w:color="auto" w:fill="DAEEF3" w:themeFill="accent5" w:themeFillTint="33"/>
        <w:jc w:val="both"/>
        <w:rPr>
          <w:del w:id="2010" w:author="Vibhu Bhalla-NE" w:date="2025-03-24T14:14:00Z" w16du:dateUtc="2025-03-24T14:14:24Z"/>
          <w:rFonts w:ascii="Aptos Narrow" w:hAnsi="Aptos Narrow"/>
        </w:rPr>
      </w:pPr>
    </w:p>
    <w:p w14:paraId="1F90C1BB" w14:textId="77777777" w:rsidR="00CD4AED" w:rsidRDefault="00CD4AED" w:rsidP="002642A7">
      <w:pPr>
        <w:shd w:val="clear" w:color="auto" w:fill="DAEEF3" w:themeFill="accent5" w:themeFillTint="33"/>
        <w:jc w:val="both"/>
        <w:rPr>
          <w:ins w:id="2011" w:author="Uttam Kumar Gupta-NE" w:date="2025-03-18T05:43:00Z" w16du:dateUtc="2025-03-18T12:43:00Z"/>
          <w:del w:id="2012" w:author="Vibhu Bhalla-NE" w:date="2025-03-24T14:14:00Z" w16du:dateUtc="2025-03-24T14:14:24Z"/>
          <w:rFonts w:ascii="Aptos Narrow" w:hAnsi="Aptos Narrow"/>
        </w:rPr>
      </w:pPr>
      <w:del w:id="2013" w:author="Vibhu Bhalla-NE" w:date="2025-03-24T14:14:00Z">
        <w:r w:rsidRPr="64F2A71C" w:rsidDel="77647593">
          <w:rPr>
            <w:rFonts w:ascii="Aptos Narrow" w:hAnsi="Aptos Narrow"/>
          </w:rPr>
          <w:delText>A model is considered to perform well when it achieves high ADR and RTVDR while keeping false positives at an acceptable level.</w:delText>
        </w:r>
      </w:del>
    </w:p>
    <w:p w14:paraId="005B171B" w14:textId="77777777" w:rsidR="00915053" w:rsidRDefault="00915053" w:rsidP="002642A7">
      <w:pPr>
        <w:shd w:val="clear" w:color="auto" w:fill="DAEEF3" w:themeFill="accent5" w:themeFillTint="33"/>
        <w:jc w:val="both"/>
        <w:rPr>
          <w:ins w:id="2014" w:author="Uttam Kumar Gupta-NE" w:date="2025-03-18T05:43:00Z" w16du:dateUtc="2025-03-18T12:43:00Z"/>
          <w:rFonts w:ascii="Aptos Narrow" w:hAnsi="Aptos Narrow"/>
        </w:rPr>
      </w:pPr>
    </w:p>
    <w:p w14:paraId="3A8F9B37" w14:textId="501D221F" w:rsidR="00915053" w:rsidRDefault="48F4213D" w:rsidP="002642A7">
      <w:pPr>
        <w:shd w:val="clear" w:color="auto" w:fill="DAEEF3" w:themeFill="accent5" w:themeFillTint="33"/>
        <w:jc w:val="both"/>
        <w:rPr>
          <w:ins w:id="2015" w:author="Uttam Kumar Gupta-NE" w:date="2025-03-18T05:43:00Z" w16du:dateUtc="2025-03-18T12:43:00Z"/>
          <w:rFonts w:ascii="Aptos Narrow" w:hAnsi="Aptos Narrow"/>
        </w:rPr>
      </w:pPr>
      <w:ins w:id="2016" w:author="Vibhu Bhalla-NE" w:date="2025-03-24T14:27:00Z">
        <w:r w:rsidRPr="64F2A71C">
          <w:rPr>
            <w:rFonts w:ascii="Aptos Narrow" w:hAnsi="Aptos Narrow"/>
          </w:rPr>
          <w:t>The following figure shows the relative improvement of the FFM US Debit 26.0 model over the FFM US Debit 25.0 model. At 0.5 Percent Non-Fraud, the relative improvement in ADR is</w:t>
        </w:r>
      </w:ins>
      <w:ins w:id="2017" w:author="Vibhu Bhalla-NE" w:date="2025-03-24T14:28:00Z">
        <w:r w:rsidRPr="64F2A71C">
          <w:rPr>
            <w:rFonts w:ascii="Aptos Narrow" w:hAnsi="Aptos Narrow"/>
          </w:rPr>
          <w:t xml:space="preserve"> </w:t>
        </w:r>
      </w:ins>
      <w:ins w:id="2018" w:author="Vibhu Bhalla-NE" w:date="2025-03-24T14:27:00Z">
        <w:r w:rsidRPr="64F2A71C">
          <w:rPr>
            <w:rFonts w:ascii="Aptos Narrow" w:hAnsi="Aptos Narrow"/>
          </w:rPr>
          <w:t>9.88 percent, and the relative improvement in RTVDR is 5.94 percent.</w:t>
        </w:r>
      </w:ins>
    </w:p>
    <w:p w14:paraId="38E561D7" w14:textId="7A5C8815" w:rsidR="00915053" w:rsidRDefault="00D901B6" w:rsidP="64F2A71C">
      <w:pPr>
        <w:shd w:val="clear" w:color="auto" w:fill="DAEEF3" w:themeFill="accent5" w:themeFillTint="33"/>
        <w:jc w:val="both"/>
        <w:rPr>
          <w:ins w:id="2019" w:author="Vibhu Bhalla-NE" w:date="2025-03-24T20:25:00Z" w16du:dateUtc="2025-03-24T14:55:00Z"/>
          <w:rFonts w:ascii="Aptos Narrow" w:hAnsi="Aptos Narrow"/>
        </w:rPr>
      </w:pPr>
      <w:ins w:id="2020" w:author="Vibhu Bhalla-NE" w:date="2025-03-24T20:25:00Z" w16du:dateUtc="2025-03-24T14:55:00Z">
        <w:r>
          <w:rPr>
            <w:rFonts w:ascii="Aptos Narrow" w:hAnsi="Aptos Narrow"/>
            <w:noProof/>
          </w:rPr>
          <w:lastRenderedPageBreak/>
          <w:drawing>
            <wp:inline distT="0" distB="0" distL="0" distR="0" wp14:anchorId="4ADD8716" wp14:editId="4B41A0F5">
              <wp:extent cx="4613003" cy="2809875"/>
              <wp:effectExtent l="0" t="0" r="0" b="0"/>
              <wp:docPr id="8261560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56057" name="Picture 826156057"/>
                      <pic:cNvPicPr/>
                    </pic:nvPicPr>
                    <pic:blipFill>
                      <a:blip r:embed="rId58"/>
                      <a:stretch>
                        <a:fillRect/>
                      </a:stretch>
                    </pic:blipFill>
                    <pic:spPr>
                      <a:xfrm>
                        <a:off x="0" y="0"/>
                        <a:ext cx="4619321" cy="2813724"/>
                      </a:xfrm>
                      <a:prstGeom prst="rect">
                        <a:avLst/>
                      </a:prstGeom>
                    </pic:spPr>
                  </pic:pic>
                </a:graphicData>
              </a:graphic>
            </wp:inline>
          </w:drawing>
        </w:r>
      </w:ins>
    </w:p>
    <w:p w14:paraId="4F01C3D8" w14:textId="77777777" w:rsidR="00D901B6" w:rsidRPr="00CD4AED" w:rsidRDefault="00D901B6" w:rsidP="64F2A71C">
      <w:pPr>
        <w:shd w:val="clear" w:color="auto" w:fill="DAEEF3" w:themeFill="accent5" w:themeFillTint="33"/>
        <w:jc w:val="both"/>
        <w:rPr>
          <w:ins w:id="2021" w:author="Vibhu Bhalla-NE" w:date="2025-03-24T14:28:00Z" w16du:dateUtc="2025-03-24T14:28:23Z"/>
          <w:rFonts w:ascii="Aptos Narrow" w:hAnsi="Aptos Narrow"/>
        </w:rPr>
      </w:pPr>
    </w:p>
    <w:p w14:paraId="12BBE861" w14:textId="07C9CCF0" w:rsidR="64F2A71C" w:rsidRDefault="64F2A71C" w:rsidP="64F2A71C">
      <w:pPr>
        <w:shd w:val="clear" w:color="auto" w:fill="DAEEF3" w:themeFill="accent5" w:themeFillTint="33"/>
        <w:jc w:val="both"/>
        <w:rPr>
          <w:ins w:id="2022" w:author="Vibhu Bhalla-NE" w:date="2025-03-24T14:28:00Z" w16du:dateUtc="2025-03-24T14:28:26Z"/>
          <w:rFonts w:ascii="Aptos Narrow" w:hAnsi="Aptos Narrow"/>
        </w:rPr>
      </w:pPr>
    </w:p>
    <w:p w14:paraId="661F6C33" w14:textId="1D7E00D1" w:rsidR="00D901B6" w:rsidRDefault="46A358E7" w:rsidP="64F2A71C">
      <w:pPr>
        <w:shd w:val="clear" w:color="auto" w:fill="DAEEF3" w:themeFill="accent5" w:themeFillTint="33"/>
        <w:jc w:val="both"/>
        <w:rPr>
          <w:ins w:id="2023" w:author="Vibhu Bhalla-NE" w:date="2025-03-24T20:24:00Z" w16du:dateUtc="2025-03-24T14:54:00Z"/>
          <w:rFonts w:ascii="Aptos Narrow" w:hAnsi="Aptos Narrow"/>
        </w:rPr>
      </w:pPr>
      <w:ins w:id="2024" w:author="Vibhu Bhalla-NE" w:date="2025-03-24T14:28:00Z">
        <w:r w:rsidRPr="64F2A71C">
          <w:rPr>
            <w:rFonts w:ascii="Aptos Narrow" w:hAnsi="Aptos Narrow"/>
          </w:rPr>
          <w:t>The following figure shows the relative improvement of the FFM US Debit 26.0 model over</w:t>
        </w:r>
      </w:ins>
      <w:ins w:id="2025" w:author="Vibhu Bhalla-NE" w:date="2025-03-24T14:29:00Z">
        <w:r w:rsidRPr="64F2A71C">
          <w:rPr>
            <w:rFonts w:ascii="Aptos Narrow" w:hAnsi="Aptos Narrow"/>
          </w:rPr>
          <w:t xml:space="preserve"> </w:t>
        </w:r>
      </w:ins>
      <w:ins w:id="2026" w:author="Vibhu Bhalla-NE" w:date="2025-03-24T14:28:00Z">
        <w:r w:rsidRPr="64F2A71C">
          <w:rPr>
            <w:rFonts w:ascii="Aptos Narrow" w:hAnsi="Aptos Narrow"/>
          </w:rPr>
          <w:t>the FFM US Debit 25.0 model on signature debit card-not-present transactions. At 0.5</w:t>
        </w:r>
      </w:ins>
      <w:ins w:id="2027" w:author="Vibhu Bhalla-NE" w:date="2025-03-24T14:29:00Z">
        <w:r w:rsidRPr="64F2A71C">
          <w:rPr>
            <w:rFonts w:ascii="Aptos Narrow" w:hAnsi="Aptos Narrow"/>
          </w:rPr>
          <w:t xml:space="preserve"> </w:t>
        </w:r>
      </w:ins>
      <w:ins w:id="2028" w:author="Vibhu Bhalla-NE" w:date="2025-03-24T14:28:00Z">
        <w:r w:rsidRPr="64F2A71C">
          <w:rPr>
            <w:rFonts w:ascii="Aptos Narrow" w:hAnsi="Aptos Narrow"/>
          </w:rPr>
          <w:t>Percent Non-Fraud, the relative improvement in ADR is 13.03 percent, and the relative</w:t>
        </w:r>
      </w:ins>
      <w:ins w:id="2029" w:author="Vibhu Bhalla-NE" w:date="2025-03-24T14:29:00Z">
        <w:r w:rsidRPr="64F2A71C">
          <w:rPr>
            <w:rFonts w:ascii="Aptos Narrow" w:hAnsi="Aptos Narrow"/>
          </w:rPr>
          <w:t xml:space="preserve"> </w:t>
        </w:r>
      </w:ins>
      <w:ins w:id="2030" w:author="Vibhu Bhalla-NE" w:date="2025-03-24T14:28:00Z">
        <w:r w:rsidRPr="64F2A71C">
          <w:rPr>
            <w:rFonts w:ascii="Aptos Narrow" w:hAnsi="Aptos Narrow"/>
          </w:rPr>
          <w:t>improvement in RTVDR is 7.24 percent for transactions scored in real-time.</w:t>
        </w:r>
      </w:ins>
    </w:p>
    <w:p w14:paraId="41D12D15" w14:textId="5BF521D2" w:rsidR="64F2A71C" w:rsidRDefault="00D901B6" w:rsidP="64F2A71C">
      <w:pPr>
        <w:shd w:val="clear" w:color="auto" w:fill="DAEEF3" w:themeFill="accent5" w:themeFillTint="33"/>
        <w:jc w:val="both"/>
        <w:rPr>
          <w:ins w:id="2031" w:author="Vibhu Bhalla-NE" w:date="2025-03-24T14:29:00Z" w16du:dateUtc="2025-03-24T14:29:51Z"/>
          <w:rFonts w:ascii="Aptos Narrow" w:hAnsi="Aptos Narrow"/>
        </w:rPr>
      </w:pPr>
      <w:ins w:id="2032" w:author="Vibhu Bhalla-NE" w:date="2025-03-24T20:24:00Z" w16du:dateUtc="2025-03-24T14:54:00Z">
        <w:r>
          <w:rPr>
            <w:rFonts w:ascii="Aptos Narrow" w:hAnsi="Aptos Narrow"/>
            <w:noProof/>
          </w:rPr>
          <w:drawing>
            <wp:inline distT="0" distB="0" distL="0" distR="0" wp14:anchorId="4F7E5A3A" wp14:editId="7305DC4F">
              <wp:extent cx="4774400" cy="3067050"/>
              <wp:effectExtent l="0" t="0" r="7620" b="0"/>
              <wp:docPr id="17386239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23929" name="Picture 1738623929"/>
                      <pic:cNvPicPr/>
                    </pic:nvPicPr>
                    <pic:blipFill>
                      <a:blip r:embed="rId59"/>
                      <a:stretch>
                        <a:fillRect/>
                      </a:stretch>
                    </pic:blipFill>
                    <pic:spPr>
                      <a:xfrm>
                        <a:off x="0" y="0"/>
                        <a:ext cx="4787124" cy="3075224"/>
                      </a:xfrm>
                      <a:prstGeom prst="rect">
                        <a:avLst/>
                      </a:prstGeom>
                    </pic:spPr>
                  </pic:pic>
                </a:graphicData>
              </a:graphic>
            </wp:inline>
          </w:drawing>
        </w:r>
      </w:ins>
    </w:p>
    <w:p w14:paraId="73EF7890" w14:textId="5E2E6257" w:rsidR="64F2A71C" w:rsidRDefault="64F2A71C" w:rsidP="64F2A71C">
      <w:pPr>
        <w:shd w:val="clear" w:color="auto" w:fill="DAEEF3" w:themeFill="accent5" w:themeFillTint="33"/>
        <w:jc w:val="both"/>
        <w:rPr>
          <w:ins w:id="2033" w:author="Vibhu Bhalla-NE" w:date="2025-03-24T20:25:00Z" w16du:dateUtc="2025-03-24T14:55:00Z"/>
          <w:rFonts w:ascii="Aptos Narrow" w:hAnsi="Aptos Narrow"/>
        </w:rPr>
      </w:pPr>
    </w:p>
    <w:p w14:paraId="6BBBA25C" w14:textId="77777777" w:rsidR="00D901B6" w:rsidRDefault="00D901B6" w:rsidP="64F2A71C">
      <w:pPr>
        <w:shd w:val="clear" w:color="auto" w:fill="DAEEF3" w:themeFill="accent5" w:themeFillTint="33"/>
        <w:jc w:val="both"/>
        <w:rPr>
          <w:ins w:id="2034" w:author="Vibhu Bhalla-NE" w:date="2025-03-24T14:29:00Z" w16du:dateUtc="2025-03-24T14:29:52Z"/>
          <w:rFonts w:ascii="Aptos Narrow" w:hAnsi="Aptos Narrow"/>
        </w:rPr>
      </w:pPr>
    </w:p>
    <w:p w14:paraId="2480E3EB" w14:textId="1A90BEDF" w:rsidR="4F727E64" w:rsidRDefault="4F727E64" w:rsidP="64F2A71C">
      <w:pPr>
        <w:shd w:val="clear" w:color="auto" w:fill="DAEEF3" w:themeFill="accent5" w:themeFillTint="33"/>
        <w:jc w:val="both"/>
        <w:rPr>
          <w:ins w:id="2035" w:author="Vibhu Bhalla-NE" w:date="2025-03-24T14:30:00Z" w16du:dateUtc="2025-03-24T14:30:12Z"/>
          <w:rFonts w:ascii="Aptos Narrow" w:hAnsi="Aptos Narrow"/>
        </w:rPr>
      </w:pPr>
      <w:ins w:id="2036" w:author="Vibhu Bhalla-NE" w:date="2025-03-24T14:30:00Z">
        <w:r w:rsidRPr="64F2A71C">
          <w:rPr>
            <w:rFonts w:ascii="Aptos Narrow" w:hAnsi="Aptos Narrow"/>
          </w:rPr>
          <w:t>The following figure shows the relative improvement of the FFM US Debit 26.0 model over the FFM US Debit 25.0 model on PIN debit transactions. At 0.5 Percent Non-Fraud, the relative improvement in ADR is 7.82 percent, and the relative improvement in RTVDR is 14.16</w:t>
        </w:r>
      </w:ins>
      <w:ins w:id="2037" w:author="Vibhu Bhalla-NE" w:date="2025-03-24T14:31:00Z">
        <w:r w:rsidRPr="64F2A71C">
          <w:rPr>
            <w:rFonts w:ascii="Aptos Narrow" w:hAnsi="Aptos Narrow"/>
          </w:rPr>
          <w:t xml:space="preserve"> </w:t>
        </w:r>
      </w:ins>
      <w:ins w:id="2038" w:author="Vibhu Bhalla-NE" w:date="2025-03-24T14:30:00Z">
        <w:r w:rsidRPr="64F2A71C">
          <w:rPr>
            <w:rFonts w:ascii="Aptos Narrow" w:hAnsi="Aptos Narrow"/>
          </w:rPr>
          <w:t>percent for transactions scored in real-time.</w:t>
        </w:r>
      </w:ins>
    </w:p>
    <w:p w14:paraId="43673348" w14:textId="7D59574D" w:rsidR="64F2A71C" w:rsidRDefault="00D901B6" w:rsidP="64F2A71C">
      <w:pPr>
        <w:shd w:val="clear" w:color="auto" w:fill="DAEEF3" w:themeFill="accent5" w:themeFillTint="33"/>
        <w:jc w:val="both"/>
        <w:rPr>
          <w:ins w:id="2039" w:author="Vibhu Bhalla-NE" w:date="2025-03-24T20:23:00Z" w16du:dateUtc="2025-03-24T14:53:00Z"/>
          <w:rFonts w:ascii="Aptos Narrow" w:hAnsi="Aptos Narrow"/>
        </w:rPr>
      </w:pPr>
      <w:ins w:id="2040" w:author="Vibhu Bhalla-NE" w:date="2025-03-24T20:24:00Z" w16du:dateUtc="2025-03-24T14:54:00Z">
        <w:r>
          <w:rPr>
            <w:rFonts w:ascii="Aptos Narrow" w:hAnsi="Aptos Narrow"/>
            <w:noProof/>
          </w:rPr>
          <w:lastRenderedPageBreak/>
          <w:drawing>
            <wp:inline distT="0" distB="0" distL="0" distR="0" wp14:anchorId="677717E9" wp14:editId="20A551BD">
              <wp:extent cx="4671723" cy="2819400"/>
              <wp:effectExtent l="0" t="0" r="0" b="0"/>
              <wp:docPr id="7899482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48205" name="Picture 789948205"/>
                      <pic:cNvPicPr/>
                    </pic:nvPicPr>
                    <pic:blipFill>
                      <a:blip r:embed="rId60"/>
                      <a:stretch>
                        <a:fillRect/>
                      </a:stretch>
                    </pic:blipFill>
                    <pic:spPr>
                      <a:xfrm>
                        <a:off x="0" y="0"/>
                        <a:ext cx="4694440" cy="2833110"/>
                      </a:xfrm>
                      <a:prstGeom prst="rect">
                        <a:avLst/>
                      </a:prstGeom>
                    </pic:spPr>
                  </pic:pic>
                </a:graphicData>
              </a:graphic>
            </wp:inline>
          </w:drawing>
        </w:r>
      </w:ins>
    </w:p>
    <w:p w14:paraId="6A860CA6" w14:textId="77777777" w:rsidR="00D901B6" w:rsidRDefault="00D901B6" w:rsidP="64F2A71C">
      <w:pPr>
        <w:shd w:val="clear" w:color="auto" w:fill="DAEEF3" w:themeFill="accent5" w:themeFillTint="33"/>
        <w:jc w:val="both"/>
        <w:rPr>
          <w:ins w:id="2041" w:author="Vibhu Bhalla-NE" w:date="2025-03-24T14:31:00Z" w16du:dateUtc="2025-03-24T14:31:19Z"/>
          <w:rFonts w:ascii="Aptos Narrow" w:hAnsi="Aptos Narrow"/>
        </w:rPr>
      </w:pPr>
    </w:p>
    <w:p w14:paraId="3806FB15" w14:textId="7885C3DF" w:rsidR="64F2A71C" w:rsidRDefault="64F2A71C" w:rsidP="64F2A71C">
      <w:pPr>
        <w:shd w:val="clear" w:color="auto" w:fill="DAEEF3" w:themeFill="accent5" w:themeFillTint="33"/>
        <w:jc w:val="both"/>
        <w:rPr>
          <w:ins w:id="2042" w:author="Vibhu Bhalla-NE" w:date="2025-03-24T14:31:00Z" w16du:dateUtc="2025-03-24T14:31:19Z"/>
          <w:rFonts w:ascii="Aptos Narrow" w:hAnsi="Aptos Narrow"/>
        </w:rPr>
      </w:pPr>
    </w:p>
    <w:p w14:paraId="4EB14717" w14:textId="700583F4" w:rsidR="72B9F120" w:rsidRDefault="72B9F120" w:rsidP="64F2A71C">
      <w:pPr>
        <w:shd w:val="clear" w:color="auto" w:fill="DAEEF3" w:themeFill="accent5" w:themeFillTint="33"/>
        <w:jc w:val="both"/>
        <w:rPr>
          <w:ins w:id="2043" w:author="Vibhu Bhalla-NE" w:date="2025-03-24T14:31:00Z" w16du:dateUtc="2025-03-24T14:31:21Z"/>
          <w:rFonts w:ascii="Aptos Narrow" w:hAnsi="Aptos Narrow"/>
        </w:rPr>
      </w:pPr>
      <w:ins w:id="2044" w:author="Vibhu Bhalla-NE" w:date="2025-03-24T14:31:00Z">
        <w:r w:rsidRPr="64F2A71C">
          <w:rPr>
            <w:rFonts w:ascii="Aptos Narrow" w:hAnsi="Aptos Narrow"/>
          </w:rPr>
          <w:t>The following figure shows the relative improvement of the FFM US Debit 26.0 model with</w:t>
        </w:r>
      </w:ins>
      <w:ins w:id="2045" w:author="Vibhu Bhalla-NE" w:date="2025-03-24T14:32:00Z">
        <w:r w:rsidRPr="64F2A71C">
          <w:rPr>
            <w:rFonts w:ascii="Aptos Narrow" w:hAnsi="Aptos Narrow"/>
          </w:rPr>
          <w:t xml:space="preserve"> </w:t>
        </w:r>
      </w:ins>
      <w:ins w:id="2046" w:author="Vibhu Bhalla-NE" w:date="2025-03-24T14:31:00Z">
        <w:r w:rsidRPr="64F2A71C">
          <w:rPr>
            <w:rFonts w:ascii="Aptos Narrow" w:hAnsi="Aptos Narrow"/>
          </w:rPr>
          <w:t>Global Intelligent Profiles over the FFM US Debit 26.0 model without Global Intelligent</w:t>
        </w:r>
      </w:ins>
      <w:ins w:id="2047" w:author="Vibhu Bhalla-NE" w:date="2025-03-24T14:32:00Z">
        <w:r w:rsidRPr="64F2A71C">
          <w:rPr>
            <w:rFonts w:ascii="Aptos Narrow" w:hAnsi="Aptos Narrow"/>
          </w:rPr>
          <w:t xml:space="preserve"> </w:t>
        </w:r>
      </w:ins>
      <w:ins w:id="2048" w:author="Vibhu Bhalla-NE" w:date="2025-03-24T14:31:00Z">
        <w:r w:rsidRPr="64F2A71C">
          <w:rPr>
            <w:rFonts w:ascii="Aptos Narrow" w:hAnsi="Aptos Narrow"/>
          </w:rPr>
          <w:t xml:space="preserve">Profiles on PIN debit transactions. At 0.5 Percent Non-Fraud, the relative improvement in </w:t>
        </w:r>
      </w:ins>
      <w:ins w:id="2049" w:author="Vibhu Bhalla-NE" w:date="2025-03-24T14:32:00Z">
        <w:r w:rsidRPr="64F2A71C">
          <w:rPr>
            <w:rFonts w:ascii="Aptos Narrow" w:hAnsi="Aptos Narrow"/>
          </w:rPr>
          <w:t>ADR is 1.67 percent, and the relative improvement in RTVDR is 0.72 percent for transactions</w:t>
        </w:r>
      </w:ins>
      <w:ins w:id="2050" w:author="Vibhu Bhalla-NE" w:date="2025-03-24T14:33:00Z">
        <w:r w:rsidR="624C8669" w:rsidRPr="64F2A71C">
          <w:rPr>
            <w:rFonts w:ascii="Aptos Narrow" w:hAnsi="Aptos Narrow"/>
          </w:rPr>
          <w:t xml:space="preserve"> </w:t>
        </w:r>
      </w:ins>
      <w:ins w:id="2051" w:author="Vibhu Bhalla-NE" w:date="2025-03-24T14:32:00Z">
        <w:r w:rsidRPr="64F2A71C">
          <w:rPr>
            <w:rFonts w:ascii="Aptos Narrow" w:hAnsi="Aptos Narrow"/>
          </w:rPr>
          <w:t>scored in real-time. The same results apply to the FP US Debit 26.0 model with Global</w:t>
        </w:r>
      </w:ins>
      <w:ins w:id="2052" w:author="Vibhu Bhalla-NE" w:date="2025-03-24T14:33:00Z">
        <w:r w:rsidR="586343E1" w:rsidRPr="64F2A71C">
          <w:rPr>
            <w:rFonts w:ascii="Aptos Narrow" w:hAnsi="Aptos Narrow"/>
          </w:rPr>
          <w:t xml:space="preserve"> </w:t>
        </w:r>
      </w:ins>
      <w:ins w:id="2053" w:author="Vibhu Bhalla-NE" w:date="2025-03-24T14:32:00Z">
        <w:r w:rsidRPr="64F2A71C">
          <w:rPr>
            <w:rFonts w:ascii="Aptos Narrow" w:hAnsi="Aptos Narrow"/>
          </w:rPr>
          <w:t>Intelligent Profiles compared to the FP US Debit 26.0 model without Global Intelligent</w:t>
        </w:r>
      </w:ins>
      <w:ins w:id="2054" w:author="Vibhu Bhalla-NE" w:date="2025-03-24T14:34:00Z">
        <w:r w:rsidR="73542200" w:rsidRPr="64F2A71C">
          <w:rPr>
            <w:rFonts w:ascii="Aptos Narrow" w:hAnsi="Aptos Narrow"/>
          </w:rPr>
          <w:t xml:space="preserve"> </w:t>
        </w:r>
      </w:ins>
      <w:ins w:id="2055" w:author="Vibhu Bhalla-NE" w:date="2025-03-24T14:32:00Z">
        <w:r w:rsidRPr="64F2A71C">
          <w:rPr>
            <w:rFonts w:ascii="Aptos Narrow" w:hAnsi="Aptos Narrow"/>
          </w:rPr>
          <w:t>Profiles on PIN debit transactions.</w:t>
        </w:r>
      </w:ins>
    </w:p>
    <w:p w14:paraId="4706075A" w14:textId="6FAC029F" w:rsidR="64F2A71C" w:rsidRDefault="00D901B6" w:rsidP="64F2A71C">
      <w:pPr>
        <w:shd w:val="clear" w:color="auto" w:fill="DAEEF3" w:themeFill="accent5" w:themeFillTint="33"/>
        <w:jc w:val="both"/>
        <w:rPr>
          <w:ins w:id="2056" w:author="Vibhu Bhalla-NE" w:date="2025-03-24T20:23:00Z" w16du:dateUtc="2025-03-24T14:53:00Z"/>
          <w:rFonts w:ascii="Aptos Narrow" w:hAnsi="Aptos Narrow"/>
        </w:rPr>
      </w:pPr>
      <w:ins w:id="2057" w:author="Vibhu Bhalla-NE" w:date="2025-03-24T20:23:00Z" w16du:dateUtc="2025-03-24T14:53:00Z">
        <w:r>
          <w:rPr>
            <w:rFonts w:ascii="Aptos Narrow" w:hAnsi="Aptos Narrow"/>
            <w:noProof/>
          </w:rPr>
          <w:drawing>
            <wp:inline distT="0" distB="0" distL="0" distR="0" wp14:anchorId="34ED8340" wp14:editId="5A4EAC59">
              <wp:extent cx="4362450" cy="2721203"/>
              <wp:effectExtent l="0" t="0" r="0" b="3175"/>
              <wp:docPr id="3835767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76713" name="Picture 383576713"/>
                      <pic:cNvPicPr/>
                    </pic:nvPicPr>
                    <pic:blipFill>
                      <a:blip r:embed="rId61"/>
                      <a:stretch>
                        <a:fillRect/>
                      </a:stretch>
                    </pic:blipFill>
                    <pic:spPr>
                      <a:xfrm>
                        <a:off x="0" y="0"/>
                        <a:ext cx="4375092" cy="2729089"/>
                      </a:xfrm>
                      <a:prstGeom prst="rect">
                        <a:avLst/>
                      </a:prstGeom>
                    </pic:spPr>
                  </pic:pic>
                </a:graphicData>
              </a:graphic>
            </wp:inline>
          </w:drawing>
        </w:r>
      </w:ins>
    </w:p>
    <w:p w14:paraId="242F5086" w14:textId="77777777" w:rsidR="00D901B6" w:rsidRDefault="00D901B6" w:rsidP="64F2A71C">
      <w:pPr>
        <w:shd w:val="clear" w:color="auto" w:fill="DAEEF3" w:themeFill="accent5" w:themeFillTint="33"/>
        <w:jc w:val="both"/>
        <w:rPr>
          <w:ins w:id="2058" w:author="Vibhu Bhalla-NE" w:date="2025-03-24T14:34:00Z" w16du:dateUtc="2025-03-24T14:34:17Z"/>
          <w:rFonts w:ascii="Aptos Narrow" w:hAnsi="Aptos Narrow"/>
        </w:rPr>
      </w:pPr>
    </w:p>
    <w:p w14:paraId="7CB73DF3" w14:textId="37B5087D" w:rsidR="64F2A71C" w:rsidRDefault="64F2A71C" w:rsidP="64F2A71C">
      <w:pPr>
        <w:shd w:val="clear" w:color="auto" w:fill="DAEEF3" w:themeFill="accent5" w:themeFillTint="33"/>
        <w:jc w:val="both"/>
        <w:rPr>
          <w:ins w:id="2059" w:author="Vibhu Bhalla-NE" w:date="2025-03-24T14:34:00Z" w16du:dateUtc="2025-03-24T14:34:18Z"/>
          <w:rFonts w:ascii="Aptos Narrow" w:hAnsi="Aptos Narrow"/>
        </w:rPr>
      </w:pPr>
    </w:p>
    <w:p w14:paraId="61BBFF83" w14:textId="624E43E8" w:rsidR="30F3D53F" w:rsidRDefault="30F3D53F">
      <w:pPr>
        <w:shd w:val="clear" w:color="auto" w:fill="DAEEF3" w:themeFill="accent5" w:themeFillTint="33"/>
        <w:jc w:val="both"/>
        <w:rPr>
          <w:ins w:id="2060" w:author="Vibhu Bhalla-NE" w:date="2025-03-24T14:34:00Z" w16du:dateUtc="2025-03-24T14:34:20Z"/>
          <w:rFonts w:ascii="Aptos Narrow" w:hAnsi="Aptos Narrow"/>
        </w:rPr>
        <w:pPrChange w:id="2061" w:author="Vibhu Bhalla-NE" w:date="2025-03-24T14:34:00Z">
          <w:pPr/>
        </w:pPrChange>
      </w:pPr>
      <w:ins w:id="2062" w:author="Vibhu Bhalla-NE" w:date="2025-03-24T14:34:00Z">
        <w:r w:rsidRPr="64F2A71C">
          <w:rPr>
            <w:rFonts w:ascii="Aptos Narrow" w:hAnsi="Aptos Narrow"/>
          </w:rPr>
          <w:t>The following figure shows the relative improvement of the FFM US Debit 26.0 model with</w:t>
        </w:r>
      </w:ins>
      <w:ins w:id="2063" w:author="Vibhu Bhalla-NE" w:date="2025-03-24T20:08:00Z" w16du:dateUtc="2025-03-24T14:38:00Z">
        <w:r w:rsidR="00362F3B">
          <w:rPr>
            <w:rFonts w:ascii="Aptos Narrow" w:hAnsi="Aptos Narrow"/>
          </w:rPr>
          <w:t xml:space="preserve"> </w:t>
        </w:r>
      </w:ins>
      <w:ins w:id="2064" w:author="Vibhu Bhalla-NE" w:date="2025-03-24T14:34:00Z">
        <w:r w:rsidRPr="64F2A71C">
          <w:rPr>
            <w:rFonts w:ascii="Aptos Narrow" w:hAnsi="Aptos Narrow"/>
          </w:rPr>
          <w:t>Adaptive Analytics over the FFM US Debit 26.0 model without Adaptive Analytics. At 0.5</w:t>
        </w:r>
      </w:ins>
      <w:ins w:id="2065" w:author="Vibhu Bhalla-NE" w:date="2025-03-24T20:08:00Z" w16du:dateUtc="2025-03-24T14:38:00Z">
        <w:r w:rsidR="00362F3B">
          <w:rPr>
            <w:rFonts w:ascii="Aptos Narrow" w:hAnsi="Aptos Narrow"/>
          </w:rPr>
          <w:t xml:space="preserve"> </w:t>
        </w:r>
      </w:ins>
      <w:ins w:id="2066" w:author="Vibhu Bhalla-NE" w:date="2025-03-24T14:34:00Z">
        <w:r w:rsidRPr="64F2A71C">
          <w:rPr>
            <w:rFonts w:ascii="Aptos Narrow" w:hAnsi="Aptos Narrow"/>
          </w:rPr>
          <w:t>Percent Non-Fraud, the relative improvement in ADR is 1.32 percent, and the relative</w:t>
        </w:r>
      </w:ins>
      <w:ins w:id="2067" w:author="Vibhu Bhalla-NE" w:date="2025-03-24T20:08:00Z" w16du:dateUtc="2025-03-24T14:38:00Z">
        <w:r w:rsidR="00362F3B">
          <w:rPr>
            <w:rFonts w:ascii="Aptos Narrow" w:hAnsi="Aptos Narrow"/>
          </w:rPr>
          <w:t xml:space="preserve"> </w:t>
        </w:r>
      </w:ins>
      <w:ins w:id="2068" w:author="Vibhu Bhalla-NE" w:date="2025-03-24T14:34:00Z">
        <w:r w:rsidRPr="64F2A71C">
          <w:rPr>
            <w:rFonts w:ascii="Aptos Narrow" w:hAnsi="Aptos Narrow"/>
          </w:rPr>
          <w:t>improvement in RTVDR is 2.20 percent for transactions scored in real-time.</w:t>
        </w:r>
      </w:ins>
    </w:p>
    <w:p w14:paraId="781AEDAF" w14:textId="061F685D" w:rsidR="64F2A71C" w:rsidRDefault="00D901B6" w:rsidP="64F2A71C">
      <w:pPr>
        <w:shd w:val="clear" w:color="auto" w:fill="DAEEF3" w:themeFill="accent5" w:themeFillTint="33"/>
        <w:jc w:val="both"/>
        <w:rPr>
          <w:ins w:id="2069" w:author="Vibhu Bhalla-NE" w:date="2025-03-24T20:23:00Z" w16du:dateUtc="2025-03-24T14:53:00Z"/>
          <w:rFonts w:ascii="Aptos Narrow" w:hAnsi="Aptos Narrow"/>
        </w:rPr>
      </w:pPr>
      <w:ins w:id="2070" w:author="Vibhu Bhalla-NE" w:date="2025-03-24T20:23:00Z" w16du:dateUtc="2025-03-24T14:53:00Z">
        <w:r>
          <w:rPr>
            <w:rFonts w:ascii="Aptos Narrow" w:hAnsi="Aptos Narrow"/>
            <w:noProof/>
          </w:rPr>
          <w:lastRenderedPageBreak/>
          <w:drawing>
            <wp:inline distT="0" distB="0" distL="0" distR="0" wp14:anchorId="7DF37CF1" wp14:editId="1CF5F95E">
              <wp:extent cx="4352925" cy="2692313"/>
              <wp:effectExtent l="0" t="0" r="0" b="0"/>
              <wp:docPr id="1255655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55217" name="Picture 1255655217"/>
                      <pic:cNvPicPr/>
                    </pic:nvPicPr>
                    <pic:blipFill>
                      <a:blip r:embed="rId62"/>
                      <a:stretch>
                        <a:fillRect/>
                      </a:stretch>
                    </pic:blipFill>
                    <pic:spPr>
                      <a:xfrm>
                        <a:off x="0" y="0"/>
                        <a:ext cx="4368616" cy="2702018"/>
                      </a:xfrm>
                      <a:prstGeom prst="rect">
                        <a:avLst/>
                      </a:prstGeom>
                    </pic:spPr>
                  </pic:pic>
                </a:graphicData>
              </a:graphic>
            </wp:inline>
          </w:drawing>
        </w:r>
      </w:ins>
    </w:p>
    <w:p w14:paraId="5C7D1C2F" w14:textId="77777777" w:rsidR="00D901B6" w:rsidRDefault="00D901B6" w:rsidP="64F2A71C">
      <w:pPr>
        <w:shd w:val="clear" w:color="auto" w:fill="DAEEF3" w:themeFill="accent5" w:themeFillTint="33"/>
        <w:jc w:val="both"/>
        <w:rPr>
          <w:ins w:id="2071" w:author="Vibhu Bhalla-NE" w:date="2025-03-24T20:23:00Z" w16du:dateUtc="2025-03-24T14:53:00Z"/>
          <w:rFonts w:ascii="Aptos Narrow" w:hAnsi="Aptos Narrow"/>
        </w:rPr>
      </w:pPr>
    </w:p>
    <w:p w14:paraId="3350D45D" w14:textId="77777777" w:rsidR="00D901B6" w:rsidRDefault="00D901B6" w:rsidP="64F2A71C">
      <w:pPr>
        <w:shd w:val="clear" w:color="auto" w:fill="DAEEF3" w:themeFill="accent5" w:themeFillTint="33"/>
        <w:jc w:val="both"/>
        <w:rPr>
          <w:ins w:id="2072" w:author="Vibhu Bhalla-NE" w:date="2025-03-24T14:35:00Z" w16du:dateUtc="2025-03-24T14:35:04Z"/>
          <w:rFonts w:ascii="Aptos Narrow" w:hAnsi="Aptos Narrow"/>
        </w:rPr>
      </w:pPr>
    </w:p>
    <w:p w14:paraId="349A5CD3" w14:textId="5C83EC47" w:rsidR="64F2A71C" w:rsidRDefault="00362F3B" w:rsidP="00362F3B">
      <w:pPr>
        <w:shd w:val="clear" w:color="auto" w:fill="DAEEF3" w:themeFill="accent5" w:themeFillTint="33"/>
        <w:jc w:val="both"/>
        <w:rPr>
          <w:ins w:id="2073" w:author="Vibhu Bhalla-NE" w:date="2025-03-24T20:14:00Z" w16du:dateUtc="2025-03-24T14:44:00Z"/>
          <w:rFonts w:ascii="Aptos Narrow" w:hAnsi="Aptos Narrow"/>
        </w:rPr>
      </w:pPr>
      <w:ins w:id="2074" w:author="Vibhu Bhalla-NE" w:date="2025-03-24T20:14:00Z">
        <w:r w:rsidRPr="00362F3B">
          <w:rPr>
            <w:rFonts w:ascii="Aptos Narrow" w:hAnsi="Aptos Narrow"/>
          </w:rPr>
          <w:t>The following figure shows the relative improvement of the FP US Debit 26.0 model over the</w:t>
        </w:r>
      </w:ins>
      <w:ins w:id="2075" w:author="Vibhu Bhalla-NE" w:date="2025-03-24T20:15:00Z" w16du:dateUtc="2025-03-24T14:45:00Z">
        <w:r>
          <w:rPr>
            <w:rFonts w:ascii="Aptos Narrow" w:hAnsi="Aptos Narrow"/>
          </w:rPr>
          <w:t xml:space="preserve"> </w:t>
        </w:r>
      </w:ins>
      <w:ins w:id="2076" w:author="Vibhu Bhalla-NE" w:date="2025-03-24T20:14:00Z">
        <w:r w:rsidRPr="00362F3B">
          <w:rPr>
            <w:rFonts w:ascii="Aptos Narrow" w:hAnsi="Aptos Narrow"/>
          </w:rPr>
          <w:t>FP US Debit 25.0 model on signature debit transactions. At 0.5 Percent Non-Fraud, the</w:t>
        </w:r>
      </w:ins>
      <w:ins w:id="2077" w:author="Vibhu Bhalla-NE" w:date="2025-03-24T20:15:00Z" w16du:dateUtc="2025-03-24T14:45:00Z">
        <w:r>
          <w:rPr>
            <w:rFonts w:ascii="Aptos Narrow" w:hAnsi="Aptos Narrow"/>
          </w:rPr>
          <w:t xml:space="preserve"> </w:t>
        </w:r>
      </w:ins>
      <w:ins w:id="2078" w:author="Vibhu Bhalla-NE" w:date="2025-03-24T20:14:00Z">
        <w:r w:rsidRPr="00362F3B">
          <w:rPr>
            <w:rFonts w:ascii="Aptos Narrow" w:hAnsi="Aptos Narrow"/>
          </w:rPr>
          <w:t>relative improvement in ADR is 9.01 percent, and the relative improvement in RTVDR is 7.33</w:t>
        </w:r>
      </w:ins>
      <w:ins w:id="2079" w:author="Vibhu Bhalla-NE" w:date="2025-03-24T20:15:00Z" w16du:dateUtc="2025-03-24T14:45:00Z">
        <w:r>
          <w:rPr>
            <w:rFonts w:ascii="Aptos Narrow" w:hAnsi="Aptos Narrow"/>
          </w:rPr>
          <w:t xml:space="preserve"> </w:t>
        </w:r>
      </w:ins>
      <w:ins w:id="2080" w:author="Vibhu Bhalla-NE" w:date="2025-03-24T20:14:00Z">
        <w:r w:rsidRPr="00362F3B">
          <w:rPr>
            <w:rFonts w:ascii="Aptos Narrow" w:hAnsi="Aptos Narrow"/>
          </w:rPr>
          <w:t>percent.</w:t>
        </w:r>
      </w:ins>
    </w:p>
    <w:p w14:paraId="598DD9BB" w14:textId="56FEB31D" w:rsidR="00362F3B" w:rsidRDefault="00D901B6" w:rsidP="00362F3B">
      <w:pPr>
        <w:shd w:val="clear" w:color="auto" w:fill="DAEEF3" w:themeFill="accent5" w:themeFillTint="33"/>
        <w:jc w:val="both"/>
        <w:rPr>
          <w:ins w:id="2081" w:author="Vibhu Bhalla-NE" w:date="2025-03-24T20:22:00Z" w16du:dateUtc="2025-03-24T14:52:00Z"/>
          <w:rFonts w:ascii="Aptos Narrow" w:hAnsi="Aptos Narrow"/>
        </w:rPr>
      </w:pPr>
      <w:ins w:id="2082" w:author="Vibhu Bhalla-NE" w:date="2025-03-24T20:22:00Z" w16du:dateUtc="2025-03-24T14:52:00Z">
        <w:r>
          <w:rPr>
            <w:rFonts w:ascii="Aptos Narrow" w:hAnsi="Aptos Narrow"/>
            <w:noProof/>
          </w:rPr>
          <w:drawing>
            <wp:inline distT="0" distB="0" distL="0" distR="0" wp14:anchorId="042A485D" wp14:editId="1064FFEC">
              <wp:extent cx="4305300" cy="2769742"/>
              <wp:effectExtent l="0" t="0" r="0" b="0"/>
              <wp:docPr id="3354542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54222" name="Picture 335454222"/>
                      <pic:cNvPicPr/>
                    </pic:nvPicPr>
                    <pic:blipFill>
                      <a:blip r:embed="rId63"/>
                      <a:stretch>
                        <a:fillRect/>
                      </a:stretch>
                    </pic:blipFill>
                    <pic:spPr>
                      <a:xfrm>
                        <a:off x="0" y="0"/>
                        <a:ext cx="4334673" cy="2788638"/>
                      </a:xfrm>
                      <a:prstGeom prst="rect">
                        <a:avLst/>
                      </a:prstGeom>
                    </pic:spPr>
                  </pic:pic>
                </a:graphicData>
              </a:graphic>
            </wp:inline>
          </w:drawing>
        </w:r>
      </w:ins>
    </w:p>
    <w:p w14:paraId="0416FCCC" w14:textId="77777777" w:rsidR="00D901B6" w:rsidRDefault="00D901B6" w:rsidP="00362F3B">
      <w:pPr>
        <w:shd w:val="clear" w:color="auto" w:fill="DAEEF3" w:themeFill="accent5" w:themeFillTint="33"/>
        <w:jc w:val="both"/>
        <w:rPr>
          <w:ins w:id="2083" w:author="Vibhu Bhalla-NE" w:date="2025-03-24T20:14:00Z" w16du:dateUtc="2025-03-24T14:44:00Z"/>
          <w:rFonts w:ascii="Aptos Narrow" w:hAnsi="Aptos Narrow"/>
        </w:rPr>
      </w:pPr>
    </w:p>
    <w:p w14:paraId="5CA249D1" w14:textId="6A3C416A" w:rsidR="00362F3B" w:rsidRDefault="00362F3B" w:rsidP="00362F3B">
      <w:pPr>
        <w:shd w:val="clear" w:color="auto" w:fill="DAEEF3" w:themeFill="accent5" w:themeFillTint="33"/>
        <w:jc w:val="both"/>
        <w:rPr>
          <w:ins w:id="2084" w:author="Vibhu Bhalla-NE" w:date="2025-03-24T14:35:00Z" w16du:dateUtc="2025-03-24T14:35:04Z"/>
          <w:rFonts w:ascii="Aptos Narrow" w:hAnsi="Aptos Narrow"/>
        </w:rPr>
      </w:pPr>
      <w:ins w:id="2085" w:author="Vibhu Bhalla-NE" w:date="2025-03-24T20:15:00Z">
        <w:r w:rsidRPr="00362F3B">
          <w:rPr>
            <w:rFonts w:ascii="Aptos Narrow" w:hAnsi="Aptos Narrow"/>
          </w:rPr>
          <w:t>The following figure shows the relative improvement of the FP US Debit 26.0 model over the</w:t>
        </w:r>
      </w:ins>
      <w:ins w:id="2086" w:author="Vibhu Bhalla-NE" w:date="2025-03-24T20:16:00Z" w16du:dateUtc="2025-03-24T14:46:00Z">
        <w:r>
          <w:rPr>
            <w:rFonts w:ascii="Aptos Narrow" w:hAnsi="Aptos Narrow"/>
          </w:rPr>
          <w:t xml:space="preserve"> </w:t>
        </w:r>
      </w:ins>
      <w:ins w:id="2087" w:author="Vibhu Bhalla-NE" w:date="2025-03-24T20:15:00Z">
        <w:r w:rsidRPr="00362F3B">
          <w:rPr>
            <w:rFonts w:ascii="Aptos Narrow" w:hAnsi="Aptos Narrow"/>
          </w:rPr>
          <w:t>FP US Debit 25.0 model on signature debit card-not-present transactions. At 0.5 Percent</w:t>
        </w:r>
      </w:ins>
      <w:ins w:id="2088" w:author="Vibhu Bhalla-NE" w:date="2025-03-24T20:16:00Z" w16du:dateUtc="2025-03-24T14:46:00Z">
        <w:r>
          <w:rPr>
            <w:rFonts w:ascii="Aptos Narrow" w:hAnsi="Aptos Narrow"/>
          </w:rPr>
          <w:t xml:space="preserve"> </w:t>
        </w:r>
      </w:ins>
      <w:ins w:id="2089" w:author="Vibhu Bhalla-NE" w:date="2025-03-24T20:15:00Z">
        <w:r w:rsidRPr="00362F3B">
          <w:rPr>
            <w:rFonts w:ascii="Aptos Narrow" w:hAnsi="Aptos Narrow"/>
          </w:rPr>
          <w:t>Non-Fraud, the relative improvement in ADR is 12.15 percent, and the relative improvement in</w:t>
        </w:r>
      </w:ins>
      <w:ins w:id="2090" w:author="Vibhu Bhalla-NE" w:date="2025-03-24T20:16:00Z" w16du:dateUtc="2025-03-24T14:46:00Z">
        <w:r>
          <w:rPr>
            <w:rFonts w:ascii="Aptos Narrow" w:hAnsi="Aptos Narrow"/>
          </w:rPr>
          <w:t xml:space="preserve"> </w:t>
        </w:r>
      </w:ins>
      <w:ins w:id="2091" w:author="Vibhu Bhalla-NE" w:date="2025-03-24T20:15:00Z">
        <w:r w:rsidRPr="00362F3B">
          <w:rPr>
            <w:rFonts w:ascii="Aptos Narrow" w:hAnsi="Aptos Narrow"/>
          </w:rPr>
          <w:t>RTVDR is 9.60 percent for transactions scored in real-time.</w:t>
        </w:r>
      </w:ins>
    </w:p>
    <w:p w14:paraId="6969114C" w14:textId="65009E19" w:rsidR="64F2A71C" w:rsidRDefault="00D901B6" w:rsidP="64F2A71C">
      <w:pPr>
        <w:shd w:val="clear" w:color="auto" w:fill="DAEEF3" w:themeFill="accent5" w:themeFillTint="33"/>
        <w:jc w:val="both"/>
        <w:rPr>
          <w:ins w:id="2092" w:author="Vibhu Bhalla-NE" w:date="2025-03-24T20:15:00Z" w16du:dateUtc="2025-03-24T14:45:00Z"/>
          <w:rFonts w:ascii="Aptos Narrow" w:hAnsi="Aptos Narrow"/>
        </w:rPr>
      </w:pPr>
      <w:ins w:id="2093" w:author="Vibhu Bhalla-NE" w:date="2025-03-24T20:21:00Z" w16du:dateUtc="2025-03-24T14:51:00Z">
        <w:r>
          <w:rPr>
            <w:rFonts w:ascii="Aptos Narrow" w:hAnsi="Aptos Narrow"/>
            <w:noProof/>
          </w:rPr>
          <w:lastRenderedPageBreak/>
          <w:drawing>
            <wp:inline distT="0" distB="0" distL="0" distR="0" wp14:anchorId="63BE048A" wp14:editId="1F41824F">
              <wp:extent cx="4278170" cy="2667000"/>
              <wp:effectExtent l="0" t="0" r="8255" b="0"/>
              <wp:docPr id="1657185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8530" name="Picture 165718530"/>
                      <pic:cNvPicPr/>
                    </pic:nvPicPr>
                    <pic:blipFill>
                      <a:blip r:embed="rId64"/>
                      <a:stretch>
                        <a:fillRect/>
                      </a:stretch>
                    </pic:blipFill>
                    <pic:spPr>
                      <a:xfrm>
                        <a:off x="0" y="0"/>
                        <a:ext cx="4300793" cy="2681103"/>
                      </a:xfrm>
                      <a:prstGeom prst="rect">
                        <a:avLst/>
                      </a:prstGeom>
                    </pic:spPr>
                  </pic:pic>
                </a:graphicData>
              </a:graphic>
            </wp:inline>
          </w:drawing>
        </w:r>
      </w:ins>
    </w:p>
    <w:p w14:paraId="7991C593" w14:textId="77777777" w:rsidR="00362F3B" w:rsidRDefault="00362F3B" w:rsidP="64F2A71C">
      <w:pPr>
        <w:shd w:val="clear" w:color="auto" w:fill="DAEEF3" w:themeFill="accent5" w:themeFillTint="33"/>
        <w:jc w:val="both"/>
        <w:rPr>
          <w:ins w:id="2094" w:author="Vibhu Bhalla-NE" w:date="2025-03-24T20:15:00Z" w16du:dateUtc="2025-03-24T14:45:00Z"/>
          <w:rFonts w:ascii="Aptos Narrow" w:hAnsi="Aptos Narrow"/>
        </w:rPr>
      </w:pPr>
    </w:p>
    <w:p w14:paraId="5769C9A1" w14:textId="77777777" w:rsidR="00362F3B" w:rsidRDefault="00362F3B" w:rsidP="64F2A71C">
      <w:pPr>
        <w:shd w:val="clear" w:color="auto" w:fill="DAEEF3" w:themeFill="accent5" w:themeFillTint="33"/>
        <w:jc w:val="both"/>
        <w:rPr>
          <w:ins w:id="2095" w:author="Vibhu Bhalla-NE" w:date="2025-03-24T20:15:00Z" w16du:dateUtc="2025-03-24T14:45:00Z"/>
          <w:rFonts w:ascii="Aptos Narrow" w:hAnsi="Aptos Narrow"/>
        </w:rPr>
      </w:pPr>
    </w:p>
    <w:p w14:paraId="547E52E3" w14:textId="5888FB6E" w:rsidR="00362F3B" w:rsidRDefault="00362F3B" w:rsidP="00362F3B">
      <w:pPr>
        <w:shd w:val="clear" w:color="auto" w:fill="DAEEF3" w:themeFill="accent5" w:themeFillTint="33"/>
        <w:jc w:val="both"/>
        <w:rPr>
          <w:ins w:id="2096" w:author="Vibhu Bhalla-NE" w:date="2025-03-24T20:15:00Z" w16du:dateUtc="2025-03-24T14:45:00Z"/>
          <w:rFonts w:ascii="Aptos Narrow" w:hAnsi="Aptos Narrow"/>
        </w:rPr>
      </w:pPr>
      <w:ins w:id="2097" w:author="Vibhu Bhalla-NE" w:date="2025-03-24T20:15:00Z">
        <w:r w:rsidRPr="00362F3B">
          <w:rPr>
            <w:rFonts w:ascii="Aptos Narrow" w:hAnsi="Aptos Narrow"/>
          </w:rPr>
          <w:t>The following figure shows the relative improvement of the FP US Debit 26.0 model with</w:t>
        </w:r>
      </w:ins>
      <w:ins w:id="2098" w:author="Vibhu Bhalla-NE" w:date="2025-03-24T20:16:00Z" w16du:dateUtc="2025-03-24T14:46:00Z">
        <w:r>
          <w:rPr>
            <w:rFonts w:ascii="Aptos Narrow" w:hAnsi="Aptos Narrow"/>
          </w:rPr>
          <w:t xml:space="preserve"> </w:t>
        </w:r>
      </w:ins>
      <w:ins w:id="2099" w:author="Vibhu Bhalla-NE" w:date="2025-03-24T20:15:00Z">
        <w:r w:rsidRPr="00362F3B">
          <w:rPr>
            <w:rFonts w:ascii="Aptos Narrow" w:hAnsi="Aptos Narrow"/>
          </w:rPr>
          <w:t>Adaptive Analytics over the FP US Debit 26.0 model without Adaptive Analytics. At 0.5</w:t>
        </w:r>
      </w:ins>
      <w:ins w:id="2100" w:author="Vibhu Bhalla-NE" w:date="2025-03-24T20:16:00Z" w16du:dateUtc="2025-03-24T14:46:00Z">
        <w:r>
          <w:rPr>
            <w:rFonts w:ascii="Aptos Narrow" w:hAnsi="Aptos Narrow"/>
          </w:rPr>
          <w:t xml:space="preserve"> </w:t>
        </w:r>
      </w:ins>
      <w:ins w:id="2101" w:author="Vibhu Bhalla-NE" w:date="2025-03-24T20:15:00Z">
        <w:r w:rsidRPr="00362F3B">
          <w:rPr>
            <w:rFonts w:ascii="Aptos Narrow" w:hAnsi="Aptos Narrow"/>
          </w:rPr>
          <w:t>Percent Non-Fraud, the relative improvement in ADR is 1.00 percent, and the relative</w:t>
        </w:r>
      </w:ins>
      <w:ins w:id="2102" w:author="Vibhu Bhalla-NE" w:date="2025-03-24T20:16:00Z" w16du:dateUtc="2025-03-24T14:46:00Z">
        <w:r>
          <w:rPr>
            <w:rFonts w:ascii="Aptos Narrow" w:hAnsi="Aptos Narrow"/>
          </w:rPr>
          <w:t xml:space="preserve"> </w:t>
        </w:r>
      </w:ins>
      <w:ins w:id="2103" w:author="Vibhu Bhalla-NE" w:date="2025-03-24T20:15:00Z">
        <w:r w:rsidRPr="00362F3B">
          <w:rPr>
            <w:rFonts w:ascii="Aptos Narrow" w:hAnsi="Aptos Narrow"/>
          </w:rPr>
          <w:t>improvement in RTVDR is 1.89 percent for transactions scored in real-time.</w:t>
        </w:r>
      </w:ins>
    </w:p>
    <w:p w14:paraId="66DC3F8B" w14:textId="55229422" w:rsidR="00362F3B" w:rsidRDefault="00D901B6" w:rsidP="00362F3B">
      <w:pPr>
        <w:shd w:val="clear" w:color="auto" w:fill="DAEEF3" w:themeFill="accent5" w:themeFillTint="33"/>
        <w:jc w:val="both"/>
        <w:rPr>
          <w:ins w:id="2104" w:author="Vibhu Bhalla-NE" w:date="2025-03-24T20:19:00Z" w16du:dateUtc="2025-03-24T14:49:00Z"/>
          <w:rFonts w:ascii="Aptos Narrow" w:hAnsi="Aptos Narrow"/>
        </w:rPr>
      </w:pPr>
      <w:ins w:id="2105" w:author="Vibhu Bhalla-NE" w:date="2025-03-24T20:21:00Z" w16du:dateUtc="2025-03-24T14:51:00Z">
        <w:r>
          <w:rPr>
            <w:rFonts w:ascii="Aptos Narrow" w:hAnsi="Aptos Narrow"/>
            <w:noProof/>
          </w:rPr>
          <w:drawing>
            <wp:inline distT="0" distB="0" distL="0" distR="0" wp14:anchorId="2A99CE8C" wp14:editId="0453BCEF">
              <wp:extent cx="4352925" cy="2743618"/>
              <wp:effectExtent l="0" t="0" r="0" b="0"/>
              <wp:docPr id="19441064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06420" name="Picture 1944106420"/>
                      <pic:cNvPicPr/>
                    </pic:nvPicPr>
                    <pic:blipFill>
                      <a:blip r:embed="rId65"/>
                      <a:stretch>
                        <a:fillRect/>
                      </a:stretch>
                    </pic:blipFill>
                    <pic:spPr>
                      <a:xfrm>
                        <a:off x="0" y="0"/>
                        <a:ext cx="4389272" cy="2766527"/>
                      </a:xfrm>
                      <a:prstGeom prst="rect">
                        <a:avLst/>
                      </a:prstGeom>
                    </pic:spPr>
                  </pic:pic>
                </a:graphicData>
              </a:graphic>
            </wp:inline>
          </w:drawing>
        </w:r>
      </w:ins>
    </w:p>
    <w:p w14:paraId="1F8B36F5" w14:textId="77777777" w:rsidR="00D901B6" w:rsidRDefault="00D901B6" w:rsidP="00362F3B">
      <w:pPr>
        <w:shd w:val="clear" w:color="auto" w:fill="DAEEF3" w:themeFill="accent5" w:themeFillTint="33"/>
        <w:jc w:val="both"/>
        <w:rPr>
          <w:rFonts w:ascii="Aptos Narrow" w:hAnsi="Aptos Narrow"/>
        </w:rPr>
      </w:pPr>
    </w:p>
    <w:p w14:paraId="0F64DEF4" w14:textId="48845AC4" w:rsidR="00CD4AED" w:rsidDel="00D901B6" w:rsidRDefault="00CD4AED" w:rsidP="002642A7">
      <w:pPr>
        <w:shd w:val="clear" w:color="auto" w:fill="DAEEF3" w:themeFill="accent5" w:themeFillTint="33"/>
        <w:jc w:val="both"/>
        <w:rPr>
          <w:del w:id="2106" w:author="Vibhu Bhalla-NE" w:date="2025-03-24T20:19:00Z" w16du:dateUtc="2025-03-24T14:49:00Z"/>
          <w:rFonts w:ascii="Aptos Narrow" w:hAnsi="Aptos Narrow"/>
        </w:rPr>
      </w:pPr>
      <w:del w:id="2107" w:author="Vibhu Bhalla-NE" w:date="2025-03-24T20:19:00Z" w16du:dateUtc="2025-03-24T14:49:00Z">
        <w:r w:rsidRPr="34A2CE9E" w:rsidDel="00D901B6">
          <w:rPr>
            <w:rFonts w:ascii="Aptos Narrow" w:hAnsi="Aptos Narrow"/>
          </w:rPr>
          <w:delText xml:space="preserve">The following document shows the relative improvement of the </w:delText>
        </w:r>
        <w:r w:rsidRPr="34A2CE9E" w:rsidDel="00D901B6">
          <w:rPr>
            <w:rFonts w:ascii="Aptos Narrow" w:hAnsi="Aptos Narrow"/>
            <w:b/>
            <w:bCs/>
          </w:rPr>
          <w:delText>FFM US Credit 29.0</w:delText>
        </w:r>
        <w:r w:rsidR="002642A7" w:rsidRPr="34A2CE9E" w:rsidDel="00D901B6">
          <w:rPr>
            <w:rFonts w:ascii="Aptos Narrow" w:hAnsi="Aptos Narrow"/>
            <w:b/>
            <w:bCs/>
          </w:rPr>
          <w:delText xml:space="preserve"> and FFM US Debit 26.0</w:delText>
        </w:r>
        <w:r w:rsidR="002642A7" w:rsidRPr="34A2CE9E" w:rsidDel="00D901B6">
          <w:rPr>
            <w:rFonts w:ascii="Aptos Narrow" w:hAnsi="Aptos Narrow"/>
          </w:rPr>
          <w:delText xml:space="preserve"> model</w:delText>
        </w:r>
        <w:r w:rsidRPr="34A2CE9E" w:rsidDel="00D901B6">
          <w:rPr>
            <w:rFonts w:ascii="Aptos Narrow" w:hAnsi="Aptos Narrow"/>
          </w:rPr>
          <w:delText xml:space="preserve"> over </w:delText>
        </w:r>
        <w:r w:rsidRPr="34A2CE9E" w:rsidDel="00D901B6">
          <w:rPr>
            <w:rFonts w:ascii="Aptos Narrow" w:hAnsi="Aptos Narrow"/>
            <w:b/>
            <w:bCs/>
          </w:rPr>
          <w:delText xml:space="preserve">the FFM US Credit 28.0 </w:delText>
        </w:r>
        <w:r w:rsidR="002642A7" w:rsidRPr="34A2CE9E" w:rsidDel="00D901B6">
          <w:rPr>
            <w:rFonts w:ascii="Aptos Narrow" w:hAnsi="Aptos Narrow"/>
            <w:b/>
            <w:bCs/>
          </w:rPr>
          <w:delText>and FFM US Debit 25.0</w:delText>
        </w:r>
        <w:r w:rsidR="002642A7" w:rsidRPr="34A2CE9E" w:rsidDel="00D901B6">
          <w:rPr>
            <w:rFonts w:ascii="Aptos Narrow" w:hAnsi="Aptos Narrow"/>
          </w:rPr>
          <w:delText xml:space="preserve"> </w:delText>
        </w:r>
        <w:bookmarkStart w:id="2108" w:name="_Int_By4S0W3L"/>
        <w:r w:rsidRPr="34A2CE9E" w:rsidDel="00D901B6">
          <w:rPr>
            <w:rFonts w:ascii="Aptos Narrow" w:hAnsi="Aptos Narrow"/>
          </w:rPr>
          <w:delText>model</w:delText>
        </w:r>
        <w:bookmarkEnd w:id="2108"/>
        <w:r w:rsidR="002642A7" w:rsidRPr="34A2CE9E" w:rsidDel="00D901B6">
          <w:rPr>
            <w:rFonts w:ascii="Aptos Narrow" w:hAnsi="Aptos Narrow"/>
          </w:rPr>
          <w:delText xml:space="preserve"> respectively. </w:delText>
        </w:r>
      </w:del>
    </w:p>
    <w:p w14:paraId="2BC9FD13" w14:textId="77777777" w:rsidR="00EB0302" w:rsidRDefault="00EB0302">
      <w:pPr>
        <w:shd w:val="clear" w:color="auto" w:fill="DAEEF3" w:themeFill="accent5" w:themeFillTint="33"/>
        <w:jc w:val="both"/>
        <w:rPr>
          <w:rFonts w:ascii="Aptos Narrow" w:hAnsi="Aptos Narrow"/>
        </w:rPr>
        <w:pPrChange w:id="2109" w:author="Uttam Kumar Gupta-NE" w:date="2025-03-18T08:03:00Z" w16du:dateUtc="2025-03-18T15:03:00Z">
          <w:pPr>
            <w:shd w:val="clear" w:color="auto" w:fill="DAEEF3" w:themeFill="accent5" w:themeFillTint="33"/>
          </w:pPr>
        </w:pPrChange>
      </w:pPr>
    </w:p>
    <w:p w14:paraId="7EFE91D9" w14:textId="1C4DC29C" w:rsidR="00A0677F" w:rsidRDefault="00A0677F" w:rsidP="00A0677F">
      <w:pPr>
        <w:shd w:val="clear" w:color="auto" w:fill="DAEEF3" w:themeFill="accent5" w:themeFillTint="33"/>
      </w:pPr>
    </w:p>
    <w:bookmarkEnd w:id="1969"/>
    <w:bookmarkEnd w:id="1970"/>
    <w:p w14:paraId="072E2AC5" w14:textId="77777777" w:rsidR="00B170C4" w:rsidRDefault="00B170C4" w:rsidP="00A0677F"/>
    <w:p w14:paraId="112B81A4" w14:textId="77777777" w:rsidR="00B170C4" w:rsidRDefault="00B170C4" w:rsidP="00361CC7">
      <w:pPr>
        <w:pStyle w:val="Heading3"/>
        <w:numPr>
          <w:ilvl w:val="2"/>
          <w:numId w:val="19"/>
        </w:numPr>
      </w:pPr>
      <w:bookmarkStart w:id="2110" w:name="_Toc193800947"/>
      <w:r>
        <w:lastRenderedPageBreak/>
        <w:t>Need for Model Overlays</w:t>
      </w:r>
      <w:bookmarkEnd w:id="2110"/>
    </w:p>
    <w:p w14:paraId="4D191B49" w14:textId="77777777" w:rsidR="00B170C4" w:rsidRDefault="00B170C4" w:rsidP="00B170C4">
      <w:pPr>
        <w:rPr>
          <w:rStyle w:val="SubtleEmphasis"/>
        </w:rPr>
      </w:pPr>
      <w:r>
        <w:rPr>
          <w:rStyle w:val="SubtleEmphasis"/>
        </w:rPr>
        <w:t xml:space="preserve">Document any proposed or implemented adjustments or overlays to the model outputs and their rationale. Describe the process for derivation and application of these overlays. Provide the impact by including model results with and without these overlays. Finally, outline the overlay review &amp; challenge/approval process, including any Senior Management / Committee reviews </w:t>
      </w:r>
      <w:r w:rsidR="00F96AB5">
        <w:rPr>
          <w:rStyle w:val="SubtleEmphasis"/>
        </w:rPr>
        <w:t xml:space="preserve">and approval process </w:t>
      </w:r>
      <w:r>
        <w:rPr>
          <w:rStyle w:val="SubtleEmphasis"/>
        </w:rPr>
        <w:t>if applicable, and the frequency of the overlay re-evaluation.</w:t>
      </w:r>
    </w:p>
    <w:p w14:paraId="5738ADE3" w14:textId="77777777" w:rsidR="00B170C4" w:rsidRDefault="00B170C4" w:rsidP="00B170C4">
      <w:pPr>
        <w:rPr>
          <w:rStyle w:val="SubtleEmphasis"/>
          <w:u w:val="single"/>
        </w:rPr>
      </w:pPr>
    </w:p>
    <w:p w14:paraId="3473CCA9" w14:textId="77777777" w:rsidR="00B170C4" w:rsidRDefault="00B170C4" w:rsidP="00B170C4">
      <w:pPr>
        <w:rPr>
          <w:rStyle w:val="SubtleEmphasis"/>
        </w:rPr>
      </w:pPr>
      <w:r>
        <w:rPr>
          <w:rStyle w:val="SubtleEmphasis"/>
          <w:u w:val="single"/>
        </w:rPr>
        <w:t>For vendor models</w:t>
      </w:r>
      <w:r>
        <w:rPr>
          <w:rStyle w:val="SubtleEmphasis"/>
        </w:rPr>
        <w:t>, discuss the need for model tuning/dialing settings to better align model outputs to the Company’s internal outcomes.</w:t>
      </w:r>
    </w:p>
    <w:p w14:paraId="597F3826" w14:textId="77777777" w:rsidR="00B170C4" w:rsidRDefault="00B170C4" w:rsidP="00B170C4">
      <w:pPr>
        <w:rPr>
          <w:rStyle w:val="SubtleEmphasis"/>
        </w:rPr>
      </w:pPr>
    </w:p>
    <w:p w14:paraId="0099F1F6" w14:textId="77777777" w:rsidR="00B170C4" w:rsidRDefault="00B170C4" w:rsidP="00B170C4">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2CE409EA" w14:textId="77777777" w:rsidR="00B170C4" w:rsidRDefault="00B33848" w:rsidP="00486C9E">
      <w:pPr>
        <w:shd w:val="clear" w:color="auto" w:fill="DAEEF3" w:themeFill="accent5" w:themeFillTint="33"/>
        <w:jc w:val="both"/>
        <w:rPr>
          <w:del w:id="2111" w:author="Sakshi Sharma-NE" w:date="2025-03-21T15:44:00Z" w16du:dateUtc="2025-03-21T15:44:25Z"/>
          <w:rFonts w:ascii="Aptos Narrow" w:hAnsi="Aptos Narrow"/>
        </w:rPr>
      </w:pPr>
      <w:del w:id="2112" w:author="Sakshi Sharma-NE" w:date="2025-03-21T15:44:00Z">
        <w:r w:rsidRPr="64F2A71C" w:rsidDel="0F3BBF4B">
          <w:rPr>
            <w:rFonts w:ascii="Aptos Narrow" w:hAnsi="Aptos Narrow"/>
          </w:rPr>
          <w:delText>Model overlays refer to adjustments made post-model development to ensure alignment with business requirements, practical constraints, or external factors not captured in the model.</w:delText>
        </w:r>
      </w:del>
    </w:p>
    <w:p w14:paraId="435D1B8B" w14:textId="77777777" w:rsidR="00B33848" w:rsidRDefault="00B33848" w:rsidP="00B170C4">
      <w:pPr>
        <w:shd w:val="clear" w:color="auto" w:fill="DAEEF3" w:themeFill="accent5" w:themeFillTint="33"/>
        <w:rPr>
          <w:rFonts w:ascii="Aptos Narrow" w:hAnsi="Aptos Narrow"/>
        </w:rPr>
      </w:pPr>
    </w:p>
    <w:p w14:paraId="65F6780D" w14:textId="77777777" w:rsidR="001852CE" w:rsidRPr="006D59F3" w:rsidRDefault="001852CE" w:rsidP="001852CE">
      <w:pPr>
        <w:shd w:val="clear" w:color="auto" w:fill="DAEEF3" w:themeFill="accent5" w:themeFillTint="33"/>
        <w:jc w:val="both"/>
        <w:rPr>
          <w:rFonts w:ascii="Aptos Narrow" w:hAnsi="Aptos Narrow"/>
        </w:rPr>
      </w:pPr>
      <w:r w:rsidRPr="006D59F3">
        <w:rPr>
          <w:rFonts w:ascii="Aptos Narrow" w:hAnsi="Aptos Narrow"/>
        </w:rPr>
        <w:t xml:space="preserve">Since there are no management overrides present in the model, there is no need for model overlays. </w:t>
      </w:r>
    </w:p>
    <w:p w14:paraId="3B687712" w14:textId="77777777" w:rsidR="00486C9E" w:rsidRPr="00486C9E" w:rsidRDefault="00486C9E" w:rsidP="001852CE">
      <w:pPr>
        <w:shd w:val="clear" w:color="auto" w:fill="DAEEF3" w:themeFill="accent5" w:themeFillTint="33"/>
        <w:jc w:val="both"/>
        <w:rPr>
          <w:rFonts w:ascii="Aptos Narrow" w:hAnsi="Aptos Narrow"/>
        </w:rPr>
      </w:pPr>
      <w:r w:rsidRPr="006D59F3">
        <w:rPr>
          <w:rFonts w:ascii="Aptos Narrow" w:hAnsi="Aptos Narrow"/>
        </w:rPr>
        <w:t>If adjustments are made, they will be carefully reviewed, tested, and approved by senior management or relevant committees to ensure they align with the intended goals.</w:t>
      </w:r>
    </w:p>
    <w:p w14:paraId="31ACBA0B" w14:textId="77777777" w:rsidR="00486C9E" w:rsidRDefault="00486C9E" w:rsidP="00B170C4">
      <w:pPr>
        <w:shd w:val="clear" w:color="auto" w:fill="DAEEF3" w:themeFill="accent5" w:themeFillTint="33"/>
        <w:rPr>
          <w:rFonts w:ascii="Aptos Narrow" w:hAnsi="Aptos Narrow"/>
        </w:rPr>
      </w:pPr>
    </w:p>
    <w:p w14:paraId="4A69FCEE" w14:textId="77777777" w:rsidR="00B170C4" w:rsidRPr="00B170C4" w:rsidRDefault="00B170C4" w:rsidP="00B170C4"/>
    <w:p w14:paraId="5F19147F" w14:textId="77777777" w:rsidR="003C62EB" w:rsidRDefault="003C62EB" w:rsidP="000C258D"/>
    <w:p w14:paraId="60342467" w14:textId="77777777" w:rsidR="003C62EB" w:rsidRDefault="003C62EB" w:rsidP="000C258D"/>
    <w:p w14:paraId="4B655C35" w14:textId="77777777" w:rsidR="003C62EB" w:rsidRPr="000C258D" w:rsidRDefault="003C62EB" w:rsidP="000C258D"/>
    <w:p w14:paraId="0A8F4076" w14:textId="77777777" w:rsidR="00FC2AA5" w:rsidRDefault="00FC2AA5">
      <w:pPr>
        <w:spacing w:after="200"/>
        <w:rPr>
          <w:rFonts w:ascii="Arial Narrow" w:eastAsiaTheme="majorEastAsia" w:hAnsi="Arial Narrow"/>
          <w:b/>
          <w:bCs/>
          <w:color w:val="FFFFFF" w:themeColor="background1"/>
          <w:sz w:val="36"/>
          <w:szCs w:val="36"/>
        </w:rPr>
      </w:pPr>
      <w:r>
        <w:rPr>
          <w:rFonts w:ascii="Arial Narrow" w:hAnsi="Arial Narrow"/>
          <w:color w:val="FFFFFF" w:themeColor="background1"/>
          <w:sz w:val="36"/>
          <w:szCs w:val="36"/>
        </w:rPr>
        <w:br w:type="page"/>
      </w:r>
    </w:p>
    <w:bookmarkStart w:id="2113" w:name="_Toc193800948"/>
    <w:p w14:paraId="34A8B53A" w14:textId="26CFEAD4" w:rsidR="002F2B0E" w:rsidRPr="008D7BA5" w:rsidRDefault="00981DD7" w:rsidP="00361CC7">
      <w:pPr>
        <w:pStyle w:val="Heading1"/>
        <w:numPr>
          <w:ilvl w:val="0"/>
          <w:numId w:val="19"/>
        </w:numPr>
        <w:spacing w:before="0"/>
        <w:ind w:left="720" w:hanging="720"/>
        <w:rPr>
          <w:rFonts w:ascii="Arial" w:hAnsi="Arial" w:cs="Arial"/>
          <w:color w:val="FFFFFF" w:themeColor="background1"/>
          <w:sz w:val="36"/>
          <w:szCs w:val="36"/>
        </w:rPr>
      </w:pPr>
      <w:r>
        <w:rPr>
          <w:noProof/>
        </w:rPr>
        <w:lastRenderedPageBreak/>
        <mc:AlternateContent>
          <mc:Choice Requires="wps">
            <w:drawing>
              <wp:anchor distT="0" distB="0" distL="114300" distR="114300" simplePos="0" relativeHeight="251658247" behindDoc="1" locked="0" layoutInCell="1" allowOverlap="1" wp14:anchorId="26D2AD03" wp14:editId="28498068">
                <wp:simplePos x="0" y="0"/>
                <wp:positionH relativeFrom="column">
                  <wp:posOffset>0</wp:posOffset>
                </wp:positionH>
                <wp:positionV relativeFrom="paragraph">
                  <wp:posOffset>-19050</wp:posOffset>
                </wp:positionV>
                <wp:extent cx="6417310" cy="638175"/>
                <wp:effectExtent l="0" t="0" r="0" b="0"/>
                <wp:wrapNone/>
                <wp:docPr id="4583455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7310" cy="63817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w14:anchorId="7EF842AA">
              <v:rect id="Rectangle 3" style="position:absolute;margin-left:0;margin-top:-1.5pt;width:505.3pt;height:50.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c00000" stroked="f" strokeweight="2pt" w14:anchorId="38955B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"/>
            </w:pict>
          </mc:Fallback>
        </mc:AlternateContent>
      </w:r>
      <w:r w:rsidR="008D7BA5" w:rsidRPr="008D7BA5">
        <w:rPr>
          <w:rFonts w:ascii="Arial" w:hAnsi="Arial" w:cs="Arial"/>
          <w:color w:val="FFFFFF" w:themeColor="background1"/>
          <w:sz w:val="36"/>
          <w:szCs w:val="36"/>
        </w:rPr>
        <w:t>PRODUCTION PROCESS</w:t>
      </w:r>
      <w:r w:rsidR="00E531A1">
        <w:rPr>
          <w:rFonts w:ascii="Arial" w:hAnsi="Arial" w:cs="Arial"/>
          <w:color w:val="FFFFFF" w:themeColor="background1"/>
          <w:sz w:val="36"/>
          <w:szCs w:val="36"/>
        </w:rPr>
        <w:t xml:space="preserve"> COMPLETENESS &amp; ACCURACY</w:t>
      </w:r>
      <w:bookmarkEnd w:id="2113"/>
    </w:p>
    <w:p w14:paraId="473D3B0D" w14:textId="77777777" w:rsidR="008D7BA5" w:rsidRDefault="008D7BA5" w:rsidP="0095127D">
      <w:pPr>
        <w:tabs>
          <w:tab w:val="left" w:pos="8476"/>
        </w:tabs>
        <w:rPr>
          <w:rStyle w:val="SubtleEmphasis"/>
        </w:rPr>
      </w:pPr>
    </w:p>
    <w:p w14:paraId="130F386B" w14:textId="77777777" w:rsidR="0095127D" w:rsidRDefault="0095127D" w:rsidP="0095127D">
      <w:pPr>
        <w:tabs>
          <w:tab w:val="left" w:pos="8476"/>
        </w:tabs>
        <w:rPr>
          <w:rStyle w:val="SubtleEmphasis"/>
        </w:rPr>
      </w:pPr>
      <w:r>
        <w:rPr>
          <w:rStyle w:val="SubtleEmphasis"/>
        </w:rPr>
        <w:t>This section includes procedures and information related to model testing and usage following model development or vendor model acquisition.</w:t>
      </w:r>
    </w:p>
    <w:p w14:paraId="49F41A6A" w14:textId="77777777" w:rsidR="0095127D" w:rsidRPr="00314EFA" w:rsidRDefault="0095127D" w:rsidP="006A692F">
      <w:pPr>
        <w:rPr>
          <w:rFonts w:ascii="Arial Narrow" w:hAnsi="Arial Narrow"/>
        </w:rPr>
      </w:pPr>
    </w:p>
    <w:p w14:paraId="34A64188" w14:textId="77777777" w:rsidR="00971E12" w:rsidRDefault="00971E12" w:rsidP="00701055">
      <w:pPr>
        <w:rPr>
          <w:rFonts w:ascii="Arial" w:eastAsia="SimSun" w:hAnsi="Arial" w:cs="Arial"/>
          <w:b/>
          <w:bCs/>
          <w:color w:val="0070C0"/>
        </w:rPr>
      </w:pPr>
      <w:r w:rsidRPr="00701055">
        <w:rPr>
          <w:rFonts w:ascii="Arial" w:eastAsia="SimSun" w:hAnsi="Arial" w:cs="Arial"/>
          <w:b/>
          <w:bCs/>
          <w:color w:val="0070C0"/>
        </w:rPr>
        <w:t>Reference Document List</w:t>
      </w:r>
    </w:p>
    <w:p w14:paraId="692CBCE5" w14:textId="77777777" w:rsidR="00971E12" w:rsidRDefault="00971E12" w:rsidP="00971E12">
      <w:pPr>
        <w:rPr>
          <w:rStyle w:val="SubtleEmphasis"/>
        </w:rPr>
      </w:pPr>
      <w:r w:rsidRPr="00701055">
        <w:rPr>
          <w:rStyle w:val="SubtleEmphasis"/>
        </w:rPr>
        <w:t>Please list all the documents referred to in this section.</w:t>
      </w:r>
    </w:p>
    <w:p w14:paraId="745789C2" w14:textId="77777777" w:rsidR="00971E12" w:rsidRDefault="00971E12" w:rsidP="00971E12">
      <w:pPr>
        <w:rPr>
          <w:rFonts w:ascii="Arial Narrow" w:hAnsi="Arial Narrow"/>
          <w:color w:val="00B0F0"/>
        </w:rPr>
      </w:pPr>
    </w:p>
    <w:tbl>
      <w:tblPr>
        <w:tblStyle w:val="TableGrid"/>
        <w:tblW w:w="0" w:type="auto"/>
        <w:tblLook w:val="04A0" w:firstRow="1" w:lastRow="0" w:firstColumn="1" w:lastColumn="0" w:noHBand="0" w:noVBand="1"/>
      </w:tblPr>
      <w:tblGrid>
        <w:gridCol w:w="708"/>
        <w:gridCol w:w="4082"/>
        <w:gridCol w:w="5280"/>
      </w:tblGrid>
      <w:tr w:rsidR="00971E12" w14:paraId="6AB3067A" w14:textId="77777777" w:rsidTr="00E54EBE">
        <w:tc>
          <w:tcPr>
            <w:tcW w:w="708" w:type="dxa"/>
            <w:shd w:val="clear" w:color="auto" w:fill="C00000"/>
            <w:vAlign w:val="center"/>
            <w:hideMark/>
          </w:tcPr>
          <w:p w14:paraId="5D4CDF3F" w14:textId="77777777" w:rsidR="00971E12" w:rsidRDefault="00971E12">
            <w:pPr>
              <w:rPr>
                <w:rFonts w:ascii="Aptos Narrow" w:hAnsi="Aptos Narrow"/>
                <w:b/>
                <w:bCs/>
              </w:rPr>
            </w:pPr>
            <w:r>
              <w:rPr>
                <w:rFonts w:ascii="Aptos Narrow" w:hAnsi="Aptos Narrow"/>
                <w:b/>
                <w:bCs/>
              </w:rPr>
              <w:t>#</w:t>
            </w:r>
          </w:p>
        </w:tc>
        <w:tc>
          <w:tcPr>
            <w:tcW w:w="4082" w:type="dxa"/>
            <w:shd w:val="clear" w:color="auto" w:fill="C00000"/>
            <w:vAlign w:val="center"/>
            <w:hideMark/>
          </w:tcPr>
          <w:p w14:paraId="691D52D2" w14:textId="77777777" w:rsidR="00971E12" w:rsidRDefault="00971E12">
            <w:pPr>
              <w:rPr>
                <w:rFonts w:ascii="Aptos Narrow" w:hAnsi="Aptos Narrow"/>
                <w:b/>
                <w:bCs/>
              </w:rPr>
            </w:pPr>
            <w:r>
              <w:rPr>
                <w:rFonts w:ascii="Aptos Narrow" w:hAnsi="Aptos Narrow"/>
                <w:b/>
                <w:bCs/>
              </w:rPr>
              <w:t>Reference Document Name</w:t>
            </w:r>
          </w:p>
        </w:tc>
        <w:tc>
          <w:tcPr>
            <w:tcW w:w="5280" w:type="dxa"/>
            <w:shd w:val="clear" w:color="auto" w:fill="C00000"/>
            <w:vAlign w:val="center"/>
            <w:hideMark/>
          </w:tcPr>
          <w:p w14:paraId="24FF2173" w14:textId="77777777" w:rsidR="00971E12" w:rsidRDefault="00971E12">
            <w:pPr>
              <w:rPr>
                <w:rFonts w:ascii="Aptos Narrow" w:hAnsi="Aptos Narrow"/>
                <w:b/>
                <w:bCs/>
              </w:rPr>
            </w:pPr>
            <w:r>
              <w:rPr>
                <w:rFonts w:ascii="Aptos Narrow" w:hAnsi="Aptos Narrow"/>
                <w:b/>
                <w:bCs/>
              </w:rPr>
              <w:t>High Level Description and purpose of the Document</w:t>
            </w:r>
          </w:p>
        </w:tc>
      </w:tr>
      <w:tr w:rsidR="004B0FA9" w14:paraId="4E264906" w14:textId="77777777" w:rsidTr="00E54EBE">
        <w:tc>
          <w:tcPr>
            <w:tcW w:w="708" w:type="dxa"/>
            <w:vAlign w:val="center"/>
            <w:hideMark/>
          </w:tcPr>
          <w:p w14:paraId="710C5E05" w14:textId="77777777" w:rsidR="004B0FA9" w:rsidRDefault="004B0FA9" w:rsidP="004B0FA9">
            <w:pPr>
              <w:rPr>
                <w:rFonts w:ascii="Aptos Narrow" w:hAnsi="Aptos Narrow"/>
              </w:rPr>
            </w:pPr>
            <w:r w:rsidRPr="00A32349">
              <w:rPr>
                <w:rFonts w:ascii="Aptos Narrow" w:hAnsi="Aptos Narrow"/>
              </w:rPr>
              <w:t>1</w:t>
            </w:r>
          </w:p>
        </w:tc>
        <w:tc>
          <w:tcPr>
            <w:tcW w:w="4082" w:type="dxa"/>
            <w:vAlign w:val="center"/>
          </w:tcPr>
          <w:p w14:paraId="027FCEA5" w14:textId="77777777" w:rsidR="004B0FA9" w:rsidRPr="00A32349" w:rsidRDefault="004B0FA9" w:rsidP="004B0FA9">
            <w:pPr>
              <w:spacing w:line="276" w:lineRule="auto"/>
              <w:rPr>
                <w:rFonts w:ascii="Aptos Narrow" w:hAnsi="Aptos Narrow"/>
              </w:rPr>
            </w:pPr>
            <w:r w:rsidRPr="00A32349">
              <w:rPr>
                <w:rFonts w:ascii="Aptos Narrow" w:hAnsi="Aptos Narrow"/>
              </w:rPr>
              <w:t xml:space="preserve">f06 MRM-CONTROL01 - </w:t>
            </w:r>
            <w:proofErr w:type="spellStart"/>
            <w:r w:rsidRPr="00A32349">
              <w:rPr>
                <w:rFonts w:ascii="Aptos Narrow" w:hAnsi="Aptos Narrow"/>
              </w:rPr>
              <w:t>y&amp;n</w:t>
            </w:r>
            <w:proofErr w:type="spellEnd"/>
            <w:r w:rsidRPr="00A32349">
              <w:rPr>
                <w:rFonts w:ascii="Aptos Narrow" w:hAnsi="Aptos Narrow"/>
              </w:rPr>
              <w:t xml:space="preserve"> Model </w:t>
            </w:r>
            <w:proofErr w:type="spellStart"/>
            <w:r w:rsidRPr="00A32349">
              <w:rPr>
                <w:rFonts w:ascii="Aptos Narrow" w:hAnsi="Aptos Narrow"/>
              </w:rPr>
              <w:t>Assmt</w:t>
            </w:r>
            <w:proofErr w:type="spellEnd"/>
            <w:r w:rsidRPr="00A32349">
              <w:rPr>
                <w:rFonts w:ascii="Aptos Narrow" w:hAnsi="Aptos Narrow"/>
              </w:rPr>
              <w:t xml:space="preserve"> Fraud 056 -Charles Lin </w:t>
            </w:r>
            <w:proofErr w:type="spellStart"/>
            <w:r w:rsidRPr="00A32349">
              <w:rPr>
                <w:rFonts w:ascii="Aptos Narrow" w:hAnsi="Aptos Narrow"/>
              </w:rPr>
              <w:t>YesM</w:t>
            </w:r>
            <w:proofErr w:type="spellEnd"/>
            <w:r w:rsidRPr="00A32349">
              <w:rPr>
                <w:rFonts w:ascii="Aptos Narrow" w:hAnsi="Aptos Narrow"/>
              </w:rPr>
              <w:t xml:space="preserve"> - </w:t>
            </w:r>
            <w:proofErr w:type="spellStart"/>
            <w:r w:rsidRPr="00A32349">
              <w:rPr>
                <w:rFonts w:ascii="Aptos Narrow" w:hAnsi="Aptos Narrow"/>
              </w:rPr>
              <w:t>SecurLock</w:t>
            </w:r>
            <w:proofErr w:type="spellEnd"/>
            <w:r w:rsidRPr="00A32349">
              <w:rPr>
                <w:rFonts w:ascii="Aptos Narrow" w:hAnsi="Aptos Narrow"/>
              </w:rPr>
              <w:t xml:space="preserve"> Predict</w:t>
            </w:r>
          </w:p>
          <w:p w14:paraId="7C2747E9" w14:textId="77777777" w:rsidR="004B0FA9" w:rsidRDefault="004B0FA9" w:rsidP="004B0FA9">
            <w:pPr>
              <w:rPr>
                <w:rFonts w:ascii="Aptos Narrow" w:hAnsi="Aptos Narrow"/>
              </w:rPr>
            </w:pPr>
          </w:p>
        </w:tc>
        <w:tc>
          <w:tcPr>
            <w:tcW w:w="5280" w:type="dxa"/>
            <w:vAlign w:val="center"/>
          </w:tcPr>
          <w:p w14:paraId="09FEA9CA" w14:textId="77777777" w:rsidR="004B0FA9" w:rsidRPr="00A32349" w:rsidRDefault="004B0FA9" w:rsidP="004B0FA9">
            <w:pPr>
              <w:spacing w:line="276" w:lineRule="auto"/>
              <w:rPr>
                <w:rFonts w:ascii="Aptos Narrow" w:hAnsi="Aptos Narrow"/>
              </w:rPr>
            </w:pPr>
            <w:r w:rsidRPr="00A32349">
              <w:rPr>
                <w:rFonts w:ascii="Aptos Narrow" w:hAnsi="Aptos Narrow"/>
              </w:rPr>
              <w:t>This document includes Model vs. Non-Model Assessment Form.</w:t>
            </w:r>
          </w:p>
          <w:p w14:paraId="09C46368" w14:textId="77777777" w:rsidR="004B0FA9" w:rsidRDefault="004B0FA9" w:rsidP="004B0FA9">
            <w:pPr>
              <w:rPr>
                <w:rFonts w:ascii="Aptos Narrow" w:hAnsi="Aptos Narrow"/>
              </w:rPr>
            </w:pPr>
          </w:p>
        </w:tc>
      </w:tr>
      <w:tr w:rsidR="004B0FA9" w14:paraId="1C8AC0C4" w14:textId="77777777" w:rsidTr="00E54EBE">
        <w:tc>
          <w:tcPr>
            <w:tcW w:w="708" w:type="dxa"/>
            <w:vAlign w:val="center"/>
            <w:hideMark/>
          </w:tcPr>
          <w:p w14:paraId="2DCC4685" w14:textId="77777777" w:rsidR="004B0FA9" w:rsidRDefault="004B0FA9" w:rsidP="004B0FA9">
            <w:pPr>
              <w:rPr>
                <w:rFonts w:ascii="Aptos Narrow" w:hAnsi="Aptos Narrow"/>
              </w:rPr>
            </w:pPr>
            <w:r w:rsidRPr="00A32349">
              <w:rPr>
                <w:rFonts w:ascii="Aptos Narrow" w:hAnsi="Aptos Narrow"/>
              </w:rPr>
              <w:t>2</w:t>
            </w:r>
          </w:p>
        </w:tc>
        <w:tc>
          <w:tcPr>
            <w:tcW w:w="4082" w:type="dxa"/>
            <w:vAlign w:val="center"/>
          </w:tcPr>
          <w:p w14:paraId="10BA1FE8" w14:textId="77777777" w:rsidR="004B0FA9" w:rsidRPr="00A32349" w:rsidRDefault="004B0FA9" w:rsidP="004B0FA9">
            <w:pPr>
              <w:spacing w:line="276" w:lineRule="auto"/>
              <w:rPr>
                <w:rFonts w:ascii="Aptos Narrow" w:hAnsi="Aptos Narrow"/>
              </w:rPr>
            </w:pPr>
            <w:r w:rsidRPr="00A32349">
              <w:rPr>
                <w:rFonts w:ascii="Aptos Narrow" w:hAnsi="Aptos Narrow"/>
              </w:rPr>
              <w:t>FICO Falcon Model Governance US Credit v29 (v2.0)</w:t>
            </w:r>
          </w:p>
          <w:p w14:paraId="4F66B49D" w14:textId="77777777" w:rsidR="004B0FA9" w:rsidRDefault="004B0FA9" w:rsidP="004B0FA9">
            <w:pPr>
              <w:rPr>
                <w:rFonts w:ascii="Aptos Narrow" w:hAnsi="Aptos Narrow"/>
              </w:rPr>
            </w:pPr>
          </w:p>
        </w:tc>
        <w:tc>
          <w:tcPr>
            <w:tcW w:w="5280" w:type="dxa"/>
            <w:vAlign w:val="center"/>
          </w:tcPr>
          <w:p w14:paraId="322BC0C1" w14:textId="77777777" w:rsidR="004B0FA9" w:rsidRDefault="004B0FA9" w:rsidP="004B0FA9">
            <w:pPr>
              <w:spacing w:line="276" w:lineRule="auto"/>
              <w:rPr>
                <w:rFonts w:ascii="Aptos Narrow" w:hAnsi="Aptos Narrow"/>
              </w:rPr>
            </w:pPr>
            <w:r w:rsidRPr="00A32349">
              <w:rPr>
                <w:rFonts w:ascii="Aptos Narrow" w:hAnsi="Aptos Narrow"/>
              </w:rPr>
              <w:t>D</w:t>
            </w:r>
            <w:r w:rsidRPr="00B42D8E">
              <w:rPr>
                <w:rFonts w:ascii="Aptos Narrow" w:hAnsi="Aptos Narrow"/>
              </w:rPr>
              <w:t>etai</w:t>
            </w:r>
            <w:r w:rsidRPr="00A32349">
              <w:rPr>
                <w:rFonts w:ascii="Aptos Narrow" w:hAnsi="Aptos Narrow"/>
              </w:rPr>
              <w:t>led</w:t>
            </w:r>
            <w:r w:rsidRPr="00B42D8E">
              <w:rPr>
                <w:rFonts w:ascii="Aptos Narrow" w:hAnsi="Aptos Narrow"/>
              </w:rPr>
              <w:t xml:space="preserve"> theory, development, and validation of the FICO® Falcon® Fraud Manager</w:t>
            </w:r>
            <w:r w:rsidRPr="00A32349">
              <w:rPr>
                <w:rFonts w:ascii="Aptos Narrow" w:hAnsi="Aptos Narrow"/>
              </w:rPr>
              <w:t>.</w:t>
            </w:r>
          </w:p>
          <w:p w14:paraId="538E7E29" w14:textId="77777777" w:rsidR="004B0FA9" w:rsidRDefault="004B0FA9" w:rsidP="004B0FA9">
            <w:pPr>
              <w:rPr>
                <w:rFonts w:ascii="Aptos Narrow" w:hAnsi="Aptos Narrow"/>
              </w:rPr>
            </w:pPr>
          </w:p>
        </w:tc>
      </w:tr>
      <w:tr w:rsidR="004B0FA9" w14:paraId="3F99367E" w14:textId="77777777" w:rsidTr="00E54EBE">
        <w:tc>
          <w:tcPr>
            <w:tcW w:w="708" w:type="dxa"/>
            <w:vAlign w:val="center"/>
            <w:hideMark/>
          </w:tcPr>
          <w:p w14:paraId="1211D8D3" w14:textId="77777777" w:rsidR="004B0FA9" w:rsidRDefault="004B0FA9" w:rsidP="004B0FA9">
            <w:pPr>
              <w:rPr>
                <w:rFonts w:ascii="Aptos Narrow" w:hAnsi="Aptos Narrow"/>
              </w:rPr>
            </w:pPr>
            <w:r w:rsidRPr="00A32349">
              <w:rPr>
                <w:rFonts w:ascii="Aptos Narrow" w:hAnsi="Aptos Narrow"/>
              </w:rPr>
              <w:t>3</w:t>
            </w:r>
          </w:p>
        </w:tc>
        <w:tc>
          <w:tcPr>
            <w:tcW w:w="4082" w:type="dxa"/>
            <w:vAlign w:val="center"/>
          </w:tcPr>
          <w:p w14:paraId="51B7E447" w14:textId="77777777" w:rsidR="004B0FA9" w:rsidRPr="00A32349" w:rsidRDefault="004B0FA9" w:rsidP="004B0FA9">
            <w:pPr>
              <w:spacing w:line="276" w:lineRule="auto"/>
              <w:rPr>
                <w:rFonts w:ascii="Aptos Narrow" w:hAnsi="Aptos Narrow"/>
              </w:rPr>
            </w:pPr>
            <w:r w:rsidRPr="00A32349">
              <w:rPr>
                <w:rFonts w:ascii="Aptos Narrow" w:hAnsi="Aptos Narrow"/>
              </w:rPr>
              <w:t>FICO Falcon Model Governance US Debit v26 (v2.0)</w:t>
            </w:r>
          </w:p>
          <w:p w14:paraId="16BD5887" w14:textId="77777777" w:rsidR="004B0FA9" w:rsidRDefault="004B0FA9" w:rsidP="004B0FA9">
            <w:pPr>
              <w:rPr>
                <w:rFonts w:ascii="Aptos Narrow" w:hAnsi="Aptos Narrow"/>
              </w:rPr>
            </w:pPr>
          </w:p>
        </w:tc>
        <w:tc>
          <w:tcPr>
            <w:tcW w:w="5280" w:type="dxa"/>
            <w:vAlign w:val="center"/>
          </w:tcPr>
          <w:p w14:paraId="78F9F99F" w14:textId="77777777" w:rsidR="004B0FA9" w:rsidRDefault="004B0FA9" w:rsidP="004B0FA9">
            <w:pPr>
              <w:spacing w:line="276" w:lineRule="auto"/>
              <w:rPr>
                <w:rFonts w:ascii="Aptos Narrow" w:hAnsi="Aptos Narrow"/>
              </w:rPr>
            </w:pPr>
            <w:r w:rsidRPr="00A32349">
              <w:rPr>
                <w:rFonts w:ascii="Aptos Narrow" w:hAnsi="Aptos Narrow"/>
              </w:rPr>
              <w:t>Detailed theory, development, and validation of the FICO® Falcon® Fraud Manager.</w:t>
            </w:r>
          </w:p>
          <w:p w14:paraId="28EA4D03" w14:textId="77777777" w:rsidR="004B0FA9" w:rsidRDefault="004B0FA9" w:rsidP="004B0FA9">
            <w:pPr>
              <w:rPr>
                <w:rFonts w:ascii="Aptos Narrow" w:hAnsi="Aptos Narrow"/>
              </w:rPr>
            </w:pPr>
          </w:p>
        </w:tc>
      </w:tr>
      <w:tr w:rsidR="004B0FA9" w14:paraId="5FE1AC9D" w14:textId="77777777" w:rsidTr="00E54EBE">
        <w:tc>
          <w:tcPr>
            <w:tcW w:w="708" w:type="dxa"/>
            <w:vAlign w:val="center"/>
          </w:tcPr>
          <w:p w14:paraId="73CC67C5" w14:textId="77777777" w:rsidR="004B0FA9" w:rsidRPr="00A32349" w:rsidRDefault="004B0FA9" w:rsidP="004B0FA9">
            <w:pPr>
              <w:rPr>
                <w:rFonts w:ascii="Aptos Narrow" w:hAnsi="Aptos Narrow"/>
              </w:rPr>
            </w:pPr>
            <w:r>
              <w:rPr>
                <w:rFonts w:ascii="Aptos Narrow" w:hAnsi="Aptos Narrow"/>
              </w:rPr>
              <w:t>4</w:t>
            </w:r>
          </w:p>
        </w:tc>
        <w:tc>
          <w:tcPr>
            <w:tcW w:w="4082" w:type="dxa"/>
            <w:vAlign w:val="center"/>
          </w:tcPr>
          <w:p w14:paraId="03B5F545" w14:textId="77777777" w:rsidR="004B0FA9" w:rsidRPr="004B0FA9" w:rsidRDefault="004B0FA9" w:rsidP="004B0FA9">
            <w:pPr>
              <w:rPr>
                <w:rFonts w:ascii="Aptos Narrow" w:hAnsi="Aptos Narrow"/>
              </w:rPr>
            </w:pPr>
            <w:r w:rsidRPr="004B0FA9">
              <w:rPr>
                <w:rFonts w:ascii="Aptos Narrow" w:hAnsi="Aptos Narrow"/>
              </w:rPr>
              <w:t xml:space="preserve">MRM-CONTROL02 - Model Inherent Risk Rating Assessment Form v04 - FIS </w:t>
            </w:r>
            <w:proofErr w:type="spellStart"/>
            <w:r w:rsidRPr="004B0FA9">
              <w:rPr>
                <w:rFonts w:ascii="Aptos Narrow" w:hAnsi="Aptos Narrow"/>
              </w:rPr>
              <w:t>SecurLock</w:t>
            </w:r>
            <w:proofErr w:type="spellEnd"/>
            <w:r w:rsidRPr="004B0FA9">
              <w:rPr>
                <w:rFonts w:ascii="Aptos Narrow" w:hAnsi="Aptos Narrow"/>
              </w:rPr>
              <w:t xml:space="preserve"> </w:t>
            </w:r>
            <w:proofErr w:type="spellStart"/>
            <w:r w:rsidRPr="004B0FA9">
              <w:rPr>
                <w:rFonts w:ascii="Aptos Narrow" w:hAnsi="Aptos Narrow"/>
              </w:rPr>
              <w:t>Predit</w:t>
            </w:r>
            <w:proofErr w:type="spellEnd"/>
          </w:p>
          <w:p w14:paraId="768EFF8D" w14:textId="77777777" w:rsidR="004B0FA9" w:rsidRPr="00A32349" w:rsidRDefault="004B0FA9" w:rsidP="004B0FA9">
            <w:pPr>
              <w:rPr>
                <w:rFonts w:ascii="Aptos Narrow" w:hAnsi="Aptos Narrow"/>
              </w:rPr>
            </w:pPr>
          </w:p>
        </w:tc>
        <w:tc>
          <w:tcPr>
            <w:tcW w:w="5280" w:type="dxa"/>
            <w:vAlign w:val="center"/>
          </w:tcPr>
          <w:p w14:paraId="66EEB9DC" w14:textId="77777777" w:rsidR="004B0FA9" w:rsidRPr="00573E4E" w:rsidRDefault="004B0FA9" w:rsidP="004B0FA9">
            <w:pPr>
              <w:spacing w:line="276" w:lineRule="auto"/>
              <w:rPr>
                <w:rFonts w:ascii="Aptos Narrow" w:hAnsi="Aptos Narrow"/>
                <w:bCs/>
              </w:rPr>
            </w:pPr>
            <w:r w:rsidRPr="00573E4E">
              <w:rPr>
                <w:rFonts w:ascii="Aptos Narrow" w:hAnsi="Aptos Narrow"/>
                <w:bCs/>
              </w:rPr>
              <w:t xml:space="preserve">This document includes Model Inherent Risk Rating Assessment Form. </w:t>
            </w:r>
          </w:p>
          <w:p w14:paraId="6F5D0DA7" w14:textId="77777777" w:rsidR="004B0FA9" w:rsidRPr="00A32349" w:rsidRDefault="004B0FA9" w:rsidP="004B0FA9">
            <w:pPr>
              <w:rPr>
                <w:rFonts w:ascii="Aptos Narrow" w:hAnsi="Aptos Narrow"/>
              </w:rPr>
            </w:pPr>
          </w:p>
        </w:tc>
      </w:tr>
      <w:tr w:rsidR="36D10421" w14:paraId="00973055" w14:textId="77777777" w:rsidTr="00E54EBE">
        <w:trPr>
          <w:trHeight w:val="300"/>
        </w:trPr>
        <w:tc>
          <w:tcPr>
            <w:tcW w:w="708" w:type="dxa"/>
            <w:vAlign w:val="center"/>
          </w:tcPr>
          <w:p w14:paraId="120C049F" w14:textId="1CFAE333" w:rsidR="36D10421" w:rsidRDefault="36D10421" w:rsidP="36D10421">
            <w:r w:rsidRPr="36D10421">
              <w:rPr>
                <w:rFonts w:ascii="Aptos Narrow" w:eastAsia="Aptos Narrow" w:hAnsi="Aptos Narrow" w:cs="Aptos Narrow"/>
              </w:rPr>
              <w:t>5</w:t>
            </w:r>
          </w:p>
        </w:tc>
        <w:tc>
          <w:tcPr>
            <w:tcW w:w="4082" w:type="dxa"/>
            <w:vAlign w:val="center"/>
          </w:tcPr>
          <w:p w14:paraId="1802757D" w14:textId="3AB41DAF" w:rsidR="36D10421" w:rsidRDefault="36D10421" w:rsidP="36D10421">
            <w:r w:rsidRPr="36D10421">
              <w:rPr>
                <w:rFonts w:ascii="Aptos Narrow" w:eastAsia="Aptos Narrow" w:hAnsi="Aptos Narrow" w:cs="Aptos Narrow"/>
              </w:rPr>
              <w:t xml:space="preserve">DC Metrics </w:t>
            </w:r>
          </w:p>
        </w:tc>
        <w:tc>
          <w:tcPr>
            <w:tcW w:w="5280" w:type="dxa"/>
            <w:vAlign w:val="center"/>
          </w:tcPr>
          <w:p w14:paraId="065043FA" w14:textId="4B0B80A3" w:rsidR="36D10421" w:rsidRDefault="36D10421" w:rsidP="36D10421">
            <w:pPr>
              <w:spacing w:line="276" w:lineRule="auto"/>
              <w:jc w:val="both"/>
            </w:pPr>
            <w:r w:rsidRPr="36D10421">
              <w:rPr>
                <w:rFonts w:ascii="Aptos Narrow" w:eastAsia="Aptos Narrow" w:hAnsi="Aptos Narrow" w:cs="Aptos Narrow"/>
              </w:rPr>
              <w:t>Summary of Debit Card Metrics.</w:t>
            </w:r>
          </w:p>
          <w:p w14:paraId="0BF6BEBE" w14:textId="5118346F" w:rsidR="36D10421" w:rsidRDefault="36D10421" w:rsidP="36D10421">
            <w:r w:rsidRPr="36D10421">
              <w:rPr>
                <w:rFonts w:ascii="Aptos Narrow" w:eastAsia="Aptos Narrow" w:hAnsi="Aptos Narrow" w:cs="Aptos Narrow"/>
              </w:rPr>
              <w:t xml:space="preserve"> </w:t>
            </w:r>
          </w:p>
        </w:tc>
      </w:tr>
      <w:tr w:rsidR="36D10421" w14:paraId="5A1F00EA" w14:textId="77777777" w:rsidTr="00E54EBE">
        <w:trPr>
          <w:trHeight w:val="300"/>
        </w:trPr>
        <w:tc>
          <w:tcPr>
            <w:tcW w:w="708" w:type="dxa"/>
            <w:vAlign w:val="center"/>
          </w:tcPr>
          <w:p w14:paraId="7A885D14" w14:textId="31B4E811" w:rsidR="36D10421" w:rsidRDefault="36D10421" w:rsidP="36D10421">
            <w:pPr>
              <w:rPr>
                <w:rFonts w:ascii="Aptos Narrow" w:eastAsia="Aptos Narrow" w:hAnsi="Aptos Narrow" w:cs="Aptos Narrow"/>
              </w:rPr>
            </w:pPr>
            <w:r w:rsidRPr="36D10421">
              <w:rPr>
                <w:rFonts w:ascii="Aptos Narrow" w:eastAsia="Aptos Narrow" w:hAnsi="Aptos Narrow" w:cs="Aptos Narrow"/>
              </w:rPr>
              <w:t>6</w:t>
            </w:r>
          </w:p>
        </w:tc>
        <w:tc>
          <w:tcPr>
            <w:tcW w:w="4082" w:type="dxa"/>
            <w:vAlign w:val="center"/>
          </w:tcPr>
          <w:p w14:paraId="29B9B173" w14:textId="31A3C993" w:rsidR="36D10421" w:rsidRDefault="36D10421" w:rsidP="36D10421">
            <w:pPr>
              <w:rPr>
                <w:rFonts w:ascii="Aptos Narrow" w:eastAsia="Aptos Narrow" w:hAnsi="Aptos Narrow" w:cs="Aptos Narrow"/>
              </w:rPr>
            </w:pPr>
            <w:r w:rsidRPr="36D10421">
              <w:rPr>
                <w:rFonts w:ascii="Aptos Narrow" w:eastAsia="Aptos Narrow" w:hAnsi="Aptos Narrow" w:cs="Aptos Narrow"/>
              </w:rPr>
              <w:t xml:space="preserve">EWB Jan 2025 </w:t>
            </w:r>
            <w:proofErr w:type="spellStart"/>
            <w:r w:rsidRPr="36D10421">
              <w:rPr>
                <w:rFonts w:ascii="Aptos Narrow" w:eastAsia="Aptos Narrow" w:hAnsi="Aptos Narrow" w:cs="Aptos Narrow"/>
              </w:rPr>
              <w:t>SecurLOCK</w:t>
            </w:r>
            <w:proofErr w:type="spellEnd"/>
            <w:r w:rsidRPr="36D10421">
              <w:rPr>
                <w:rFonts w:ascii="Aptos Narrow" w:eastAsia="Aptos Narrow" w:hAnsi="Aptos Narrow" w:cs="Aptos Narrow"/>
              </w:rPr>
              <w:t>™ Report</w:t>
            </w:r>
          </w:p>
        </w:tc>
        <w:tc>
          <w:tcPr>
            <w:tcW w:w="5280" w:type="dxa"/>
            <w:vAlign w:val="center"/>
          </w:tcPr>
          <w:p w14:paraId="4B66839B" w14:textId="0E4A80E7" w:rsidR="36D10421" w:rsidRDefault="36D10421" w:rsidP="36D10421">
            <w:pPr>
              <w:rPr>
                <w:rFonts w:ascii="Aptos Narrow" w:eastAsia="Aptos Narrow" w:hAnsi="Aptos Narrow" w:cs="Aptos Narrow"/>
              </w:rPr>
            </w:pPr>
            <w:r w:rsidRPr="36D10421">
              <w:rPr>
                <w:rFonts w:ascii="Aptos Narrow" w:eastAsia="Aptos Narrow" w:hAnsi="Aptos Narrow" w:cs="Aptos Narrow"/>
              </w:rPr>
              <w:t>Performance monitoring metrics produced by FIS of debit card and credit card.</w:t>
            </w:r>
          </w:p>
          <w:p w14:paraId="2E74E198" w14:textId="53A28587" w:rsidR="36D10421" w:rsidRDefault="36D10421" w:rsidP="36D10421">
            <w:pPr>
              <w:rPr>
                <w:rFonts w:ascii="Aptos Narrow" w:eastAsia="Aptos Narrow" w:hAnsi="Aptos Narrow" w:cs="Aptos Narrow"/>
              </w:rPr>
            </w:pPr>
          </w:p>
        </w:tc>
      </w:tr>
      <w:tr w:rsidR="00E54EBE" w14:paraId="7C22C227" w14:textId="77777777" w:rsidTr="00E54EBE">
        <w:trPr>
          <w:trHeight w:val="300"/>
        </w:trPr>
        <w:tc>
          <w:tcPr>
            <w:tcW w:w="708" w:type="dxa"/>
            <w:vAlign w:val="center"/>
          </w:tcPr>
          <w:p w14:paraId="5DF49250" w14:textId="00123903" w:rsidR="00E54EBE" w:rsidRPr="36D10421" w:rsidRDefault="00E54EBE" w:rsidP="00E54EBE">
            <w:pPr>
              <w:rPr>
                <w:rFonts w:ascii="Aptos Narrow" w:eastAsia="Aptos Narrow" w:hAnsi="Aptos Narrow" w:cs="Aptos Narrow"/>
              </w:rPr>
            </w:pPr>
            <w:r>
              <w:rPr>
                <w:rFonts w:ascii="Aptos Narrow" w:eastAsia="Aptos Narrow" w:hAnsi="Aptos Narrow" w:cs="Aptos Narrow"/>
              </w:rPr>
              <w:t>7</w:t>
            </w:r>
          </w:p>
        </w:tc>
        <w:tc>
          <w:tcPr>
            <w:tcW w:w="4082" w:type="dxa"/>
            <w:vAlign w:val="center"/>
          </w:tcPr>
          <w:p w14:paraId="0A9DEB3F" w14:textId="6E8409E2" w:rsidR="00E54EBE" w:rsidRPr="36D10421" w:rsidRDefault="00E54EBE" w:rsidP="00E54EBE">
            <w:pPr>
              <w:rPr>
                <w:rFonts w:ascii="Aptos Narrow" w:eastAsia="Aptos Narrow" w:hAnsi="Aptos Narrow" w:cs="Aptos Narrow"/>
              </w:rPr>
            </w:pPr>
            <w:proofErr w:type="spellStart"/>
            <w:r w:rsidRPr="00E54EBE">
              <w:rPr>
                <w:rFonts w:ascii="Aptos Narrow" w:hAnsi="Aptos Narrow"/>
              </w:rPr>
              <w:t>SecurLOCK</w:t>
            </w:r>
            <w:proofErr w:type="spellEnd"/>
            <w:r w:rsidRPr="00E54EBE">
              <w:rPr>
                <w:rFonts w:ascii="Aptos Narrow" w:hAnsi="Aptos Narrow"/>
              </w:rPr>
              <w:t xml:space="preserve"> Operations Guide</w:t>
            </w:r>
          </w:p>
        </w:tc>
        <w:tc>
          <w:tcPr>
            <w:tcW w:w="5280" w:type="dxa"/>
            <w:vAlign w:val="center"/>
          </w:tcPr>
          <w:p w14:paraId="5A7C0555" w14:textId="77777777" w:rsidR="00E54EBE" w:rsidRDefault="00E54EBE" w:rsidP="00E54EBE">
            <w:pPr>
              <w:spacing w:line="276" w:lineRule="auto"/>
              <w:rPr>
                <w:rFonts w:ascii="Aptos Narrow" w:hAnsi="Aptos Narrow"/>
              </w:rPr>
            </w:pPr>
            <w:r w:rsidRPr="00E54EBE">
              <w:rPr>
                <w:rFonts w:ascii="Aptos Narrow" w:hAnsi="Aptos Narrow"/>
              </w:rPr>
              <w:t xml:space="preserve">Operations guide of </w:t>
            </w:r>
            <w:proofErr w:type="spellStart"/>
            <w:r w:rsidRPr="00E54EBE">
              <w:rPr>
                <w:rFonts w:ascii="Aptos Narrow" w:hAnsi="Aptos Narrow"/>
              </w:rPr>
              <w:t>SecurLock</w:t>
            </w:r>
            <w:proofErr w:type="spellEnd"/>
            <w:r w:rsidRPr="00E54EBE">
              <w:rPr>
                <w:rFonts w:ascii="Aptos Narrow" w:hAnsi="Aptos Narrow"/>
              </w:rPr>
              <w:t xml:space="preserve"> and details of fraud alert generation process.</w:t>
            </w:r>
          </w:p>
          <w:p w14:paraId="67567DBE" w14:textId="77777777" w:rsidR="00E54EBE" w:rsidRPr="36D10421" w:rsidRDefault="00E54EBE" w:rsidP="00E54EBE">
            <w:pPr>
              <w:spacing w:line="276" w:lineRule="auto"/>
              <w:rPr>
                <w:rFonts w:ascii="Aptos Narrow" w:eastAsia="Aptos Narrow" w:hAnsi="Aptos Narrow" w:cs="Aptos Narrow"/>
              </w:rPr>
            </w:pPr>
          </w:p>
        </w:tc>
      </w:tr>
      <w:tr w:rsidR="00E54EBE" w14:paraId="46340CE3" w14:textId="77777777" w:rsidTr="00E54EBE">
        <w:trPr>
          <w:trHeight w:val="300"/>
        </w:trPr>
        <w:tc>
          <w:tcPr>
            <w:tcW w:w="708" w:type="dxa"/>
            <w:vAlign w:val="center"/>
          </w:tcPr>
          <w:p w14:paraId="1DB917E7" w14:textId="6C9D9396" w:rsidR="00E54EBE" w:rsidRPr="36D10421" w:rsidRDefault="00E54EBE" w:rsidP="00E54EBE">
            <w:pPr>
              <w:rPr>
                <w:rFonts w:ascii="Aptos Narrow" w:eastAsia="Aptos Narrow" w:hAnsi="Aptos Narrow" w:cs="Aptos Narrow"/>
              </w:rPr>
            </w:pPr>
            <w:r>
              <w:rPr>
                <w:rFonts w:ascii="Aptos Narrow" w:eastAsia="Aptos Narrow" w:hAnsi="Aptos Narrow" w:cs="Aptos Narrow"/>
              </w:rPr>
              <w:t>8</w:t>
            </w:r>
          </w:p>
        </w:tc>
        <w:tc>
          <w:tcPr>
            <w:tcW w:w="4082" w:type="dxa"/>
            <w:vAlign w:val="center"/>
          </w:tcPr>
          <w:p w14:paraId="60D6C126" w14:textId="168C46B9" w:rsidR="00E54EBE" w:rsidRPr="36D10421" w:rsidRDefault="00E54EBE" w:rsidP="00E54EBE">
            <w:pPr>
              <w:rPr>
                <w:rFonts w:ascii="Aptos Narrow" w:eastAsia="Aptos Narrow" w:hAnsi="Aptos Narrow" w:cs="Aptos Narrow"/>
              </w:rPr>
            </w:pPr>
            <w:proofErr w:type="spellStart"/>
            <w:r w:rsidRPr="00E54EBE">
              <w:rPr>
                <w:rFonts w:ascii="Aptos Narrow" w:hAnsi="Aptos Narrow"/>
              </w:rPr>
              <w:t>SecurLOCK</w:t>
            </w:r>
            <w:proofErr w:type="spellEnd"/>
            <w:r w:rsidRPr="00E54EBE">
              <w:rPr>
                <w:rFonts w:ascii="Aptos Narrow" w:hAnsi="Aptos Narrow"/>
              </w:rPr>
              <w:t xml:space="preserve"> User Guide 2024</w:t>
            </w:r>
          </w:p>
        </w:tc>
        <w:tc>
          <w:tcPr>
            <w:tcW w:w="5280" w:type="dxa"/>
            <w:vAlign w:val="center"/>
          </w:tcPr>
          <w:p w14:paraId="1E81F4E9" w14:textId="77777777" w:rsidR="00E54EBE" w:rsidRDefault="00E54EBE" w:rsidP="00E54EBE">
            <w:pPr>
              <w:spacing w:line="276" w:lineRule="auto"/>
              <w:rPr>
                <w:rFonts w:ascii="Aptos Narrow" w:hAnsi="Aptos Narrow"/>
              </w:rPr>
            </w:pPr>
            <w:r w:rsidRPr="00E54EBE">
              <w:rPr>
                <w:rFonts w:ascii="Aptos Narrow" w:hAnsi="Aptos Narrow"/>
              </w:rPr>
              <w:t xml:space="preserve">Users Guide of </w:t>
            </w:r>
            <w:proofErr w:type="spellStart"/>
            <w:r w:rsidRPr="00E54EBE">
              <w:rPr>
                <w:rFonts w:ascii="Aptos Narrow" w:hAnsi="Aptos Narrow"/>
              </w:rPr>
              <w:t>SecurLock</w:t>
            </w:r>
            <w:proofErr w:type="spellEnd"/>
            <w:r w:rsidRPr="00E54EBE">
              <w:rPr>
                <w:rFonts w:ascii="Aptos Narrow" w:hAnsi="Aptos Narrow"/>
              </w:rPr>
              <w:t xml:space="preserve"> and details of </w:t>
            </w:r>
            <w:proofErr w:type="spellStart"/>
            <w:r w:rsidRPr="00E54EBE">
              <w:rPr>
                <w:rFonts w:ascii="Aptos Narrow" w:hAnsi="Aptos Narrow"/>
              </w:rPr>
              <w:t>SecurLock</w:t>
            </w:r>
            <w:proofErr w:type="spellEnd"/>
            <w:r w:rsidRPr="00E54EBE">
              <w:rPr>
                <w:rFonts w:ascii="Aptos Narrow" w:hAnsi="Aptos Narrow"/>
              </w:rPr>
              <w:t xml:space="preserve"> servicing.</w:t>
            </w:r>
          </w:p>
          <w:p w14:paraId="29BCAC8B" w14:textId="77777777" w:rsidR="00E54EBE" w:rsidRPr="36D10421" w:rsidRDefault="00E54EBE" w:rsidP="00E54EBE">
            <w:pPr>
              <w:spacing w:line="276" w:lineRule="auto"/>
              <w:rPr>
                <w:rFonts w:ascii="Aptos Narrow" w:eastAsia="Aptos Narrow" w:hAnsi="Aptos Narrow" w:cs="Aptos Narrow"/>
              </w:rPr>
            </w:pPr>
          </w:p>
        </w:tc>
      </w:tr>
    </w:tbl>
    <w:p w14:paraId="6FA7E111" w14:textId="77777777" w:rsidR="00710935" w:rsidRDefault="00710935" w:rsidP="00DA435B"/>
    <w:p w14:paraId="167247CF" w14:textId="77777777" w:rsidR="00DA435B" w:rsidRDefault="00DA435B" w:rsidP="00DA435B"/>
    <w:p w14:paraId="393982C7" w14:textId="77777777" w:rsidR="00B170C4" w:rsidRPr="00B170C4" w:rsidRDefault="00B170C4" w:rsidP="00361CC7">
      <w:pPr>
        <w:pStyle w:val="Heading1"/>
        <w:numPr>
          <w:ilvl w:val="0"/>
          <w:numId w:val="19"/>
        </w:numPr>
        <w:rPr>
          <w:b w:val="0"/>
          <w:bCs w:val="0"/>
          <w:vanish/>
        </w:rPr>
      </w:pPr>
      <w:bookmarkStart w:id="2114" w:name="_Toc161759136"/>
      <w:bookmarkStart w:id="2115" w:name="_Toc161759294"/>
      <w:bookmarkStart w:id="2116" w:name="_Toc161907158"/>
      <w:bookmarkStart w:id="2117" w:name="_Toc163134462"/>
      <w:bookmarkStart w:id="2118" w:name="_Toc163136766"/>
      <w:bookmarkStart w:id="2119" w:name="_Toc163230533"/>
      <w:bookmarkStart w:id="2120" w:name="_Toc192062718"/>
      <w:bookmarkStart w:id="2121" w:name="_Toc193800949"/>
      <w:bookmarkEnd w:id="2114"/>
      <w:bookmarkEnd w:id="2115"/>
      <w:bookmarkEnd w:id="2116"/>
      <w:bookmarkEnd w:id="2117"/>
      <w:bookmarkEnd w:id="2118"/>
      <w:bookmarkEnd w:id="2119"/>
      <w:bookmarkEnd w:id="2120"/>
      <w:bookmarkEnd w:id="2121"/>
    </w:p>
    <w:p w14:paraId="6E5AD712" w14:textId="77777777" w:rsidR="006C506F" w:rsidRPr="006C506F" w:rsidRDefault="00361CC7" w:rsidP="009E3B1B">
      <w:pPr>
        <w:pStyle w:val="Heading2"/>
        <w:numPr>
          <w:ilvl w:val="0"/>
          <w:numId w:val="0"/>
        </w:numPr>
      </w:pPr>
      <w:bookmarkStart w:id="2122" w:name="_Toc193800950"/>
      <w:r>
        <w:t>4.</w:t>
      </w:r>
      <w:r w:rsidR="009E3B1B">
        <w:t>1</w:t>
      </w:r>
      <w:r>
        <w:t xml:space="preserve"> </w:t>
      </w:r>
      <w:r w:rsidR="00DA435B" w:rsidRPr="00B170C4">
        <w:t>Production</w:t>
      </w:r>
      <w:r w:rsidR="00DA435B" w:rsidRPr="006C506F">
        <w:t xml:space="preserve"> Application Testing</w:t>
      </w:r>
      <w:bookmarkEnd w:id="2122"/>
    </w:p>
    <w:p w14:paraId="2DF9B205" w14:textId="77777777" w:rsidR="006C506F" w:rsidRDefault="006C506F" w:rsidP="006C506F">
      <w:pPr>
        <w:rPr>
          <w:rStyle w:val="SubtleEmphasis"/>
        </w:rPr>
      </w:pPr>
      <w:r>
        <w:rPr>
          <w:rStyle w:val="SubtleEmphasis"/>
        </w:rPr>
        <w:t>Describe the testing for accuracy of implementation of the model into production systems.</w:t>
      </w:r>
    </w:p>
    <w:p w14:paraId="5F2F339F" w14:textId="77777777" w:rsidR="006C506F" w:rsidRDefault="006C506F" w:rsidP="006C506F">
      <w:pPr>
        <w:rPr>
          <w:rStyle w:val="SubtleEmphasis"/>
        </w:rPr>
      </w:pPr>
    </w:p>
    <w:p w14:paraId="30DC3161" w14:textId="77777777" w:rsidR="00AD1736" w:rsidRDefault="00361CC7" w:rsidP="007C0CA1">
      <w:pPr>
        <w:pStyle w:val="Heading3"/>
        <w:numPr>
          <w:ilvl w:val="0"/>
          <w:numId w:val="0"/>
        </w:numPr>
      </w:pPr>
      <w:bookmarkStart w:id="2123" w:name="_Toc193800951"/>
      <w:r>
        <w:lastRenderedPageBreak/>
        <w:t>4</w:t>
      </w:r>
      <w:r w:rsidR="009E3B1B">
        <w:t xml:space="preserve">.1.1 </w:t>
      </w:r>
      <w:r w:rsidR="00AD1736">
        <w:t>System Testing Approach and Results</w:t>
      </w:r>
      <w:bookmarkEnd w:id="2123"/>
    </w:p>
    <w:p w14:paraId="0A5F2F2F" w14:textId="77777777" w:rsidR="00AD1736" w:rsidRDefault="00AD1736" w:rsidP="00D713CF">
      <w:pPr>
        <w:spacing w:after="120"/>
        <w:rPr>
          <w:rStyle w:val="SubtleEmphasis"/>
        </w:rPr>
      </w:pPr>
      <w:r>
        <w:rPr>
          <w:rStyle w:val="SubtleEmphasis"/>
        </w:rPr>
        <w:t>The objective of model production application testing is to ensure that computational processes implementing model calculations:</w:t>
      </w:r>
    </w:p>
    <w:p w14:paraId="00A1C27E" w14:textId="77777777" w:rsidR="00AD1736" w:rsidRDefault="00AD1736" w:rsidP="34A2CE9E">
      <w:pPr>
        <w:pStyle w:val="ListParagraph"/>
        <w:numPr>
          <w:ilvl w:val="0"/>
          <w:numId w:val="15"/>
        </w:numPr>
        <w:spacing w:after="60" w:line="264" w:lineRule="auto"/>
        <w:ind w:left="720" w:hanging="360"/>
        <w:rPr>
          <w:rStyle w:val="SubtleEmphasis"/>
        </w:rPr>
      </w:pPr>
      <w:r w:rsidRPr="34A2CE9E">
        <w:rPr>
          <w:rStyle w:val="SubtleEmphasis"/>
        </w:rPr>
        <w:t>Are consistent with the documented model specifications produced as part of the model development process</w:t>
      </w:r>
      <w:bookmarkStart w:id="2124" w:name="_Int_Dg2jYs4d"/>
      <w:r w:rsidRPr="34A2CE9E">
        <w:rPr>
          <w:rStyle w:val="SubtleEmphasis"/>
        </w:rPr>
        <w:t xml:space="preserve">.  </w:t>
      </w:r>
      <w:bookmarkEnd w:id="2124"/>
      <w:r w:rsidRPr="34A2CE9E">
        <w:rPr>
          <w:rStyle w:val="SubtleEmphasis"/>
        </w:rPr>
        <w:t>This includes source data fields, data transformation rules, mathematical equations, assumption values, etc.</w:t>
      </w:r>
    </w:p>
    <w:p w14:paraId="58AF19E3" w14:textId="77777777" w:rsidR="00AD1736" w:rsidRDefault="00AD1736" w:rsidP="00A53660">
      <w:pPr>
        <w:pStyle w:val="ListParagraph"/>
        <w:numPr>
          <w:ilvl w:val="0"/>
          <w:numId w:val="15"/>
        </w:numPr>
        <w:spacing w:after="60" w:line="264" w:lineRule="auto"/>
        <w:ind w:left="720" w:hanging="360"/>
        <w:contextualSpacing w:val="0"/>
        <w:rPr>
          <w:rStyle w:val="SubtleEmphasis"/>
        </w:rPr>
      </w:pPr>
      <w:r>
        <w:rPr>
          <w:rStyle w:val="SubtleEmphasis"/>
        </w:rPr>
        <w:t>Are consistent with the documented business / user requirements.</w:t>
      </w:r>
    </w:p>
    <w:p w14:paraId="5081098F" w14:textId="77777777" w:rsidR="00AD1736" w:rsidRDefault="00AD1736" w:rsidP="00A53660">
      <w:pPr>
        <w:pStyle w:val="ListParagraph"/>
        <w:numPr>
          <w:ilvl w:val="0"/>
          <w:numId w:val="15"/>
        </w:numPr>
        <w:spacing w:after="60" w:line="264" w:lineRule="auto"/>
        <w:ind w:left="720" w:hanging="360"/>
        <w:contextualSpacing w:val="0"/>
        <w:rPr>
          <w:rStyle w:val="SubtleEmphasis"/>
        </w:rPr>
      </w:pPr>
      <w:r>
        <w:rPr>
          <w:rStyle w:val="SubtleEmphasis"/>
        </w:rPr>
        <w:t>Are mathematically accurate and complete.</w:t>
      </w:r>
    </w:p>
    <w:p w14:paraId="01588E11" w14:textId="77777777" w:rsidR="00AD1736" w:rsidRDefault="00AD1736" w:rsidP="00A53660">
      <w:pPr>
        <w:pStyle w:val="ListParagraph"/>
        <w:numPr>
          <w:ilvl w:val="0"/>
          <w:numId w:val="15"/>
        </w:numPr>
        <w:spacing w:after="60" w:line="264" w:lineRule="auto"/>
        <w:ind w:left="720" w:hanging="360"/>
        <w:contextualSpacing w:val="0"/>
        <w:rPr>
          <w:rStyle w:val="SubtleEmphasis"/>
        </w:rPr>
      </w:pPr>
      <w:r>
        <w:rPr>
          <w:rStyle w:val="SubtleEmphasis"/>
        </w:rPr>
        <w:t>Have been reviewed for consistency with any applicable accounting/finance specifications (e.g., GAAP and/or accounting policy requirements), stress testing requirements, or any other applicable regulatory requirements.</w:t>
      </w:r>
    </w:p>
    <w:p w14:paraId="3D4ED0DB" w14:textId="77777777" w:rsidR="00AD1736" w:rsidRDefault="00AD1736" w:rsidP="00A53660">
      <w:pPr>
        <w:pStyle w:val="ListParagraph"/>
        <w:numPr>
          <w:ilvl w:val="0"/>
          <w:numId w:val="15"/>
        </w:numPr>
        <w:spacing w:after="60" w:line="264" w:lineRule="auto"/>
        <w:ind w:left="720" w:hanging="360"/>
        <w:contextualSpacing w:val="0"/>
        <w:rPr>
          <w:rStyle w:val="SubtleEmphasis"/>
        </w:rPr>
      </w:pPr>
      <w:r>
        <w:rPr>
          <w:rStyle w:val="SubtleEmphasis"/>
        </w:rPr>
        <w:t>Are operationally stable, repeatable, and sustainable.</w:t>
      </w:r>
    </w:p>
    <w:p w14:paraId="13AF419F" w14:textId="77777777" w:rsidR="00AD1736" w:rsidRDefault="00AD1736" w:rsidP="00A53660">
      <w:pPr>
        <w:pStyle w:val="ListParagraph"/>
        <w:numPr>
          <w:ilvl w:val="0"/>
          <w:numId w:val="15"/>
        </w:numPr>
        <w:spacing w:after="60" w:line="264" w:lineRule="auto"/>
        <w:ind w:left="720" w:hanging="360"/>
        <w:contextualSpacing w:val="0"/>
        <w:rPr>
          <w:rStyle w:val="SubtleEmphasis"/>
        </w:rPr>
      </w:pPr>
      <w:r w:rsidRPr="00140C1B">
        <w:rPr>
          <w:rStyle w:val="SubtleEmphasis"/>
        </w:rPr>
        <w:t>Interface accurately with both upstream and downstream systems (where applicable</w:t>
      </w:r>
      <w:r>
        <w:rPr>
          <w:rStyle w:val="SubtleEmphasis"/>
        </w:rPr>
        <w:t>).</w:t>
      </w:r>
    </w:p>
    <w:p w14:paraId="45752A75" w14:textId="77777777" w:rsidR="00D713CF" w:rsidRDefault="00D713CF" w:rsidP="00AD1736">
      <w:pPr>
        <w:rPr>
          <w:rStyle w:val="SubtleEmphasis"/>
        </w:rPr>
      </w:pPr>
    </w:p>
    <w:p w14:paraId="3AEA9F19" w14:textId="77777777" w:rsidR="00AD1736" w:rsidRDefault="00AD1736" w:rsidP="00AD1736">
      <w:pPr>
        <w:rPr>
          <w:rStyle w:val="SubtleEmphasis"/>
        </w:rPr>
      </w:pPr>
      <w:r>
        <w:rPr>
          <w:rStyle w:val="SubtleEmphasis"/>
        </w:rPr>
        <w:t>For vendor models, the purpose of the production application testing is to ensure that the models are correctly implemented on the Bank’s systems</w:t>
      </w:r>
      <w:r w:rsidR="00466447">
        <w:rPr>
          <w:rStyle w:val="SubtleEmphasis"/>
        </w:rPr>
        <w:t xml:space="preserve">—if on-premises production process is selected, or the vendor’s model production environment is correctly connected to the Bank’s production data environment—if a cloud-based production process is selected, </w:t>
      </w:r>
      <w:r>
        <w:rPr>
          <w:rStyle w:val="SubtleEmphasis"/>
        </w:rPr>
        <w:t>that the Bank’s production data inputs are consistent with the model publisher’s input specifications, and that all applicable software patches and fixes have been applied.</w:t>
      </w:r>
    </w:p>
    <w:p w14:paraId="55E65EB1" w14:textId="77777777" w:rsidR="00AD1736" w:rsidRDefault="00AD1736" w:rsidP="00AD1736">
      <w:pPr>
        <w:rPr>
          <w:rStyle w:val="SubtleEmphasis"/>
        </w:rPr>
      </w:pPr>
    </w:p>
    <w:p w14:paraId="01CB99A0" w14:textId="77777777" w:rsidR="00AD1736" w:rsidRDefault="00AD1736" w:rsidP="00AD1736">
      <w:pPr>
        <w:rPr>
          <w:rStyle w:val="SubtleEmphasis"/>
        </w:rPr>
      </w:pPr>
      <w:r>
        <w:rPr>
          <w:rStyle w:val="SubtleEmphasis"/>
        </w:rPr>
        <w:t>Describe in detail the testing plan for the individual model’s production implementation and its integration within a larger system</w:t>
      </w:r>
      <w:r w:rsidR="00466447">
        <w:rPr>
          <w:rStyle w:val="SubtleEmphasis"/>
        </w:rPr>
        <w:t xml:space="preserve"> and the vendor’s model production environment</w:t>
      </w:r>
      <w:r>
        <w:rPr>
          <w:rStyle w:val="SubtleEmphasis"/>
        </w:rPr>
        <w:t xml:space="preserve">, if applicable. Include </w:t>
      </w:r>
      <w:r w:rsidR="00466447">
        <w:rPr>
          <w:rStyle w:val="SubtleEmphasis"/>
        </w:rPr>
        <w:t>User Accepting T</w:t>
      </w:r>
      <w:r>
        <w:rPr>
          <w:rStyle w:val="SubtleEmphasis"/>
        </w:rPr>
        <w:t>est</w:t>
      </w:r>
      <w:r w:rsidR="00466447">
        <w:rPr>
          <w:rStyle w:val="SubtleEmphasis"/>
        </w:rPr>
        <w:t>ing</w:t>
      </w:r>
      <w:r>
        <w:rPr>
          <w:rStyle w:val="SubtleEmphasis"/>
        </w:rPr>
        <w:t xml:space="preserve"> cases and scenarios, expected outcomes, and the individuals responsible for executing the test cases.</w:t>
      </w:r>
    </w:p>
    <w:p w14:paraId="7AD1431F" w14:textId="77777777" w:rsidR="00AD1736" w:rsidRDefault="00AD1736" w:rsidP="00AD1736">
      <w:pPr>
        <w:rPr>
          <w:rStyle w:val="SubtleEmphasis"/>
        </w:rPr>
      </w:pPr>
    </w:p>
    <w:p w14:paraId="4908FEB7" w14:textId="77777777" w:rsidR="00AD1736" w:rsidRDefault="00AD1736" w:rsidP="00AD1736">
      <w:pPr>
        <w:rPr>
          <w:rStyle w:val="SubtleEmphasis"/>
        </w:rPr>
      </w:pPr>
      <w:r>
        <w:rPr>
          <w:rStyle w:val="SubtleEmphasis"/>
        </w:rPr>
        <w:t xml:space="preserve">Document the results of the </w:t>
      </w:r>
      <w:r w:rsidR="00466447">
        <w:rPr>
          <w:rStyle w:val="SubtleEmphasis"/>
        </w:rPr>
        <w:t xml:space="preserve">UAT </w:t>
      </w:r>
      <w:r>
        <w:rPr>
          <w:rStyle w:val="SubtleEmphasis"/>
        </w:rPr>
        <w:t>test</w:t>
      </w:r>
      <w:r w:rsidR="00466447">
        <w:rPr>
          <w:rStyle w:val="SubtleEmphasis"/>
        </w:rPr>
        <w:t>ing</w:t>
      </w:r>
      <w:r>
        <w:rPr>
          <w:rStyle w:val="SubtleEmphasis"/>
        </w:rPr>
        <w:t xml:space="preserve"> execution, and the associated log of issues and subsequent resolutions.</w:t>
      </w:r>
    </w:p>
    <w:p w14:paraId="79208606" w14:textId="77777777" w:rsidR="00AD1736" w:rsidRDefault="00AD1736" w:rsidP="00AD1736">
      <w:pPr>
        <w:rPr>
          <w:rStyle w:val="SubtleEmphasis"/>
        </w:rPr>
      </w:pPr>
    </w:p>
    <w:p w14:paraId="6FC28252" w14:textId="77777777" w:rsidR="00AD1736" w:rsidRDefault="00AD1736" w:rsidP="00AD1736">
      <w:pPr>
        <w:shd w:val="clear" w:color="auto" w:fill="DAEEF3" w:themeFill="accent5" w:themeFillTint="33"/>
        <w:rPr>
          <w:rFonts w:ascii="Aptos Narrow" w:hAnsi="Aptos Narrow"/>
        </w:rPr>
      </w:pPr>
      <w:bookmarkStart w:id="2125" w:name="OLE_LINK17"/>
      <w:r>
        <w:rPr>
          <w:rFonts w:ascii="Aptos Narrow" w:hAnsi="Aptos Narrow"/>
        </w:rPr>
        <w:t xml:space="preserve">Model Owner: </w:t>
      </w:r>
      <w:r w:rsidR="00C719C8">
        <w:rPr>
          <w:rFonts w:ascii="Aptos Narrow" w:hAnsi="Aptos Narrow"/>
        </w:rPr>
        <w:t xml:space="preserve"> </w:t>
      </w:r>
    </w:p>
    <w:p w14:paraId="01922A0A" w14:textId="77777777" w:rsidR="00753D4B" w:rsidRPr="00753D4B" w:rsidRDefault="00753D4B" w:rsidP="00753D4B">
      <w:pPr>
        <w:shd w:val="clear" w:color="auto" w:fill="DAEEF3" w:themeFill="accent5" w:themeFillTint="33"/>
        <w:rPr>
          <w:ins w:id="2126" w:author="Uttam Kumar Gupta-NE" w:date="2025-03-20T19:51:00Z"/>
          <w:rFonts w:ascii="Aptos Narrow" w:hAnsi="Aptos Narrow"/>
          <w:b/>
          <w:bCs/>
          <w:rPrChange w:id="2127" w:author="Vibhu Bhalla-NE" w:date="2025-03-14T18:23:00Z" w16du:dateUtc="2025-03-14T12:53:00Z">
            <w:rPr>
              <w:ins w:id="2128" w:author="Uttam Kumar Gupta-NE" w:date="2025-03-20T19:51:00Z"/>
              <w:rFonts w:ascii="Aptos Narrow" w:hAnsi="Aptos Narrow"/>
              <w:highlight w:val="yellow"/>
            </w:rPr>
          </w:rPrChange>
        </w:rPr>
      </w:pPr>
      <w:ins w:id="2129" w:author="Uttam Kumar Gupta-NE" w:date="2025-03-20T19:51:00Z">
        <w:r w:rsidRPr="00753D4B">
          <w:rPr>
            <w:rFonts w:ascii="Aptos Narrow" w:hAnsi="Aptos Narrow"/>
            <w:b/>
            <w:bCs/>
            <w:rPrChange w:id="2130" w:author="Vibhu Bhalla-NE" w:date="2025-03-14T18:23:00Z" w16du:dateUtc="2025-03-14T12:53:00Z">
              <w:rPr>
                <w:rFonts w:ascii="Aptos Narrow" w:hAnsi="Aptos Narrow"/>
                <w:highlight w:val="yellow"/>
              </w:rPr>
            </w:rPrChange>
          </w:rPr>
          <w:t>F</w:t>
        </w:r>
        <w:r w:rsidRPr="00753D4B">
          <w:rPr>
            <w:rFonts w:ascii="Aptos Narrow" w:hAnsi="Aptos Narrow"/>
            <w:b/>
            <w:bCs/>
          </w:rPr>
          <w:t xml:space="preserve">IS </w:t>
        </w:r>
        <w:proofErr w:type="spellStart"/>
        <w:r w:rsidRPr="00753D4B">
          <w:rPr>
            <w:rFonts w:ascii="Aptos Narrow" w:hAnsi="Aptos Narrow"/>
            <w:b/>
            <w:bCs/>
          </w:rPr>
          <w:t>SecurLock</w:t>
        </w:r>
        <w:proofErr w:type="spellEnd"/>
        <w:r w:rsidRPr="00753D4B">
          <w:rPr>
            <w:rFonts w:ascii="Aptos Narrow" w:hAnsi="Aptos Narrow"/>
            <w:b/>
            <w:bCs/>
          </w:rPr>
          <w:t xml:space="preserve"> Predict</w:t>
        </w:r>
        <w:r w:rsidRPr="00753D4B">
          <w:rPr>
            <w:rFonts w:ascii="Aptos Narrow" w:hAnsi="Aptos Narrow"/>
            <w:b/>
            <w:bCs/>
            <w:rPrChange w:id="2131" w:author="Vibhu Bhalla-NE" w:date="2025-03-14T18:23:00Z" w16du:dateUtc="2025-03-14T12:53:00Z">
              <w:rPr>
                <w:rFonts w:ascii="Aptos Narrow" w:hAnsi="Aptos Narrow"/>
                <w:highlight w:val="yellow"/>
              </w:rPr>
            </w:rPrChange>
          </w:rPr>
          <w:t xml:space="preserve"> is a cloud-based solution.</w:t>
        </w:r>
        <w:r w:rsidRPr="00753D4B">
          <w:rPr>
            <w:rFonts w:ascii="Aptos Narrow" w:hAnsi="Aptos Narrow"/>
            <w:b/>
            <w:bCs/>
          </w:rPr>
          <w:t xml:space="preserve"> </w:t>
        </w:r>
        <w:proofErr w:type="spellStart"/>
        <w:r w:rsidRPr="00753D4B">
          <w:rPr>
            <w:rFonts w:ascii="Aptos Narrow" w:hAnsi="Aptos Narrow"/>
            <w:b/>
            <w:bCs/>
          </w:rPr>
          <w:t>SecurLock</w:t>
        </w:r>
        <w:proofErr w:type="spellEnd"/>
        <w:r w:rsidRPr="00753D4B">
          <w:rPr>
            <w:rFonts w:ascii="Aptos Narrow" w:hAnsi="Aptos Narrow"/>
            <w:b/>
            <w:bCs/>
          </w:rPr>
          <w:t xml:space="preserve"> Predict is a customized fraud-strategy program that addresses fraud specifics to each issuer’s portfolio.</w:t>
        </w:r>
        <w:r w:rsidRPr="00753D4B">
          <w:rPr>
            <w:rFonts w:ascii="Aptos Narrow" w:hAnsi="Aptos Narrow"/>
            <w:b/>
            <w:bCs/>
            <w:rPrChange w:id="2132" w:author="Vibhu Bhalla-NE" w:date="2025-03-14T18:23:00Z" w16du:dateUtc="2025-03-14T12:53:00Z">
              <w:rPr>
                <w:rFonts w:ascii="Aptos Narrow" w:hAnsi="Aptos Narrow"/>
                <w:highlight w:val="yellow"/>
              </w:rPr>
            </w:rPrChange>
          </w:rPr>
          <w:t xml:space="preserve"> Vendor</w:t>
        </w:r>
        <w:r w:rsidRPr="00753D4B">
          <w:rPr>
            <w:rFonts w:ascii="Aptos Narrow" w:hAnsi="Aptos Narrow"/>
            <w:b/>
            <w:bCs/>
          </w:rPr>
          <w:t xml:space="preserve"> (FICO Falcon)</w:t>
        </w:r>
        <w:r w:rsidRPr="00753D4B">
          <w:rPr>
            <w:rFonts w:ascii="Aptos Narrow" w:hAnsi="Aptos Narrow"/>
            <w:b/>
            <w:bCs/>
            <w:rPrChange w:id="2133" w:author="Vibhu Bhalla-NE" w:date="2025-03-14T18:23:00Z" w16du:dateUtc="2025-03-14T12:53:00Z">
              <w:rPr>
                <w:rFonts w:ascii="Aptos Narrow" w:hAnsi="Aptos Narrow"/>
                <w:highlight w:val="yellow"/>
              </w:rPr>
            </w:rPrChange>
          </w:rPr>
          <w:t xml:space="preserve"> is responsible </w:t>
        </w:r>
        <w:r w:rsidRPr="00753D4B">
          <w:rPr>
            <w:rFonts w:ascii="Aptos Narrow" w:hAnsi="Aptos Narrow"/>
            <w:b/>
            <w:bCs/>
          </w:rPr>
          <w:t>for</w:t>
        </w:r>
        <w:r w:rsidRPr="00753D4B">
          <w:rPr>
            <w:rFonts w:ascii="Aptos Narrow" w:hAnsi="Aptos Narrow"/>
            <w:b/>
            <w:bCs/>
            <w:rPrChange w:id="2134" w:author="Vibhu Bhalla-NE" w:date="2025-03-14T18:23:00Z" w16du:dateUtc="2025-03-14T12:53:00Z">
              <w:rPr>
                <w:rFonts w:ascii="Aptos Narrow" w:hAnsi="Aptos Narrow"/>
                <w:highlight w:val="yellow"/>
              </w:rPr>
            </w:rPrChange>
          </w:rPr>
          <w:t xml:space="preserve"> software release and patch management.  FIS worked with the bank on data to ensure data consistency with the initial input specifications from the initial implementation.</w:t>
        </w:r>
      </w:ins>
    </w:p>
    <w:p w14:paraId="5F636EF6" w14:textId="77777777" w:rsidR="00753D4B" w:rsidRPr="00753D4B" w:rsidRDefault="00753D4B" w:rsidP="00753D4B">
      <w:pPr>
        <w:shd w:val="clear" w:color="auto" w:fill="DAEEF3" w:themeFill="accent5" w:themeFillTint="33"/>
        <w:rPr>
          <w:ins w:id="2135" w:author="Uttam Kumar Gupta-NE" w:date="2025-03-20T19:51:00Z"/>
          <w:rFonts w:ascii="Aptos Narrow" w:hAnsi="Aptos Narrow"/>
          <w:b/>
          <w:bCs/>
          <w:rPrChange w:id="2136" w:author="Vibhu Bhalla-NE" w:date="2025-03-14T18:23:00Z" w16du:dateUtc="2025-03-14T12:53:00Z">
            <w:rPr>
              <w:ins w:id="2137" w:author="Uttam Kumar Gupta-NE" w:date="2025-03-20T19:51:00Z"/>
              <w:rFonts w:ascii="Aptos Narrow" w:hAnsi="Aptos Narrow"/>
              <w:highlight w:val="yellow"/>
            </w:rPr>
          </w:rPrChange>
        </w:rPr>
      </w:pPr>
    </w:p>
    <w:p w14:paraId="04A4CF74" w14:textId="77777777" w:rsidR="00753D4B" w:rsidRPr="00753D4B" w:rsidRDefault="00753D4B" w:rsidP="00753D4B">
      <w:pPr>
        <w:shd w:val="clear" w:color="auto" w:fill="DAEEF3" w:themeFill="accent5" w:themeFillTint="33"/>
        <w:rPr>
          <w:ins w:id="2138" w:author="Uttam Kumar Gupta-NE" w:date="2025-03-20T19:51:00Z"/>
          <w:rFonts w:ascii="Aptos Narrow" w:hAnsi="Aptos Narrow"/>
          <w:b/>
          <w:bCs/>
          <w:rPrChange w:id="2139" w:author="Vibhu Bhalla-NE" w:date="2025-03-14T18:23:00Z" w16du:dateUtc="2025-03-14T12:53:00Z">
            <w:rPr>
              <w:ins w:id="2140" w:author="Uttam Kumar Gupta-NE" w:date="2025-03-20T19:51:00Z"/>
              <w:rFonts w:ascii="Aptos Narrow" w:hAnsi="Aptos Narrow"/>
              <w:highlight w:val="yellow"/>
            </w:rPr>
          </w:rPrChange>
        </w:rPr>
      </w:pPr>
      <w:ins w:id="2141" w:author="Uttam Kumar Gupta-NE" w:date="2025-03-20T19:51:00Z">
        <w:r w:rsidRPr="00753D4B">
          <w:rPr>
            <w:rFonts w:ascii="Aptos Narrow" w:hAnsi="Aptos Narrow"/>
            <w:b/>
            <w:bCs/>
            <w:rPrChange w:id="2142" w:author="Vibhu Bhalla-NE" w:date="2025-03-14T18:23:00Z" w16du:dateUtc="2025-03-14T12:53:00Z">
              <w:rPr>
                <w:rFonts w:ascii="Aptos Narrow" w:hAnsi="Aptos Narrow"/>
                <w:b/>
                <w:bCs/>
                <w:highlight w:val="yellow"/>
              </w:rPr>
            </w:rPrChange>
          </w:rPr>
          <w:t>Note</w:t>
        </w:r>
      </w:ins>
    </w:p>
    <w:p w14:paraId="41B74C4A" w14:textId="77777777" w:rsidR="00753D4B" w:rsidRPr="00753D4B" w:rsidRDefault="00753D4B" w:rsidP="00753D4B">
      <w:pPr>
        <w:shd w:val="clear" w:color="auto" w:fill="DAEEF3" w:themeFill="accent5" w:themeFillTint="33"/>
        <w:rPr>
          <w:ins w:id="2143" w:author="Uttam Kumar Gupta-NE" w:date="2025-03-20T19:51:00Z"/>
          <w:rFonts w:ascii="Aptos Narrow" w:hAnsi="Aptos Narrow"/>
          <w:b/>
          <w:bCs/>
          <w:rPrChange w:id="2144" w:author="Vibhu Bhalla-NE" w:date="2025-03-14T18:23:00Z" w16du:dateUtc="2025-03-14T12:53:00Z">
            <w:rPr>
              <w:ins w:id="2145" w:author="Uttam Kumar Gupta-NE" w:date="2025-03-20T19:51:00Z"/>
              <w:rFonts w:ascii="Aptos Narrow" w:hAnsi="Aptos Narrow"/>
              <w:highlight w:val="yellow"/>
            </w:rPr>
          </w:rPrChange>
        </w:rPr>
      </w:pPr>
      <w:ins w:id="2146" w:author="Uttam Kumar Gupta-NE" w:date="2025-03-20T19:51:00Z">
        <w:r w:rsidRPr="00753D4B">
          <w:rPr>
            <w:rFonts w:ascii="Aptos Narrow" w:hAnsi="Aptos Narrow"/>
            <w:b/>
            <w:bCs/>
            <w:rPrChange w:id="2147" w:author="Vibhu Bhalla-NE" w:date="2025-03-14T18:23:00Z" w16du:dateUtc="2025-03-14T12:53:00Z">
              <w:rPr>
                <w:rFonts w:ascii="Aptos Narrow" w:hAnsi="Aptos Narrow"/>
                <w:highlight w:val="yellow"/>
              </w:rPr>
            </w:rPrChange>
          </w:rPr>
          <w:t>• The bank does not maintain any documentation from the initial implementation.</w:t>
        </w:r>
      </w:ins>
    </w:p>
    <w:p w14:paraId="2FF680BC" w14:textId="77777777" w:rsidR="00753D4B" w:rsidRPr="00753D4B" w:rsidRDefault="00753D4B" w:rsidP="00753D4B">
      <w:pPr>
        <w:shd w:val="clear" w:color="auto" w:fill="DAEEF3" w:themeFill="accent5" w:themeFillTint="33"/>
        <w:rPr>
          <w:ins w:id="2148" w:author="Uttam Kumar Gupta-NE" w:date="2025-03-20T19:51:00Z"/>
          <w:rFonts w:ascii="Aptos Narrow" w:hAnsi="Aptos Narrow"/>
          <w:b/>
          <w:bCs/>
          <w:rPrChange w:id="2149" w:author="Vibhu Bhalla-NE" w:date="2025-03-14T18:23:00Z" w16du:dateUtc="2025-03-14T12:53:00Z">
            <w:rPr>
              <w:ins w:id="2150" w:author="Uttam Kumar Gupta-NE" w:date="2025-03-20T19:51:00Z"/>
              <w:rFonts w:ascii="Aptos Narrow" w:hAnsi="Aptos Narrow"/>
              <w:highlight w:val="yellow"/>
            </w:rPr>
          </w:rPrChange>
        </w:rPr>
      </w:pPr>
      <w:ins w:id="2151" w:author="Uttam Kumar Gupta-NE" w:date="2025-03-20T19:51:00Z">
        <w:r w:rsidRPr="00753D4B">
          <w:rPr>
            <w:rFonts w:ascii="Aptos Narrow" w:hAnsi="Aptos Narrow"/>
            <w:b/>
            <w:bCs/>
            <w:rPrChange w:id="2152" w:author="Vibhu Bhalla-NE" w:date="2025-03-14T18:23:00Z" w16du:dateUtc="2025-03-14T12:53:00Z">
              <w:rPr>
                <w:rFonts w:ascii="Aptos Narrow" w:hAnsi="Aptos Narrow"/>
                <w:highlight w:val="yellow"/>
              </w:rPr>
            </w:rPrChange>
          </w:rPr>
          <w:t>• Testing plans are not available.</w:t>
        </w:r>
      </w:ins>
    </w:p>
    <w:p w14:paraId="140E8498" w14:textId="5C0215ED" w:rsidR="00AD1736" w:rsidRPr="00E96376" w:rsidDel="00753D4B" w:rsidRDefault="00E96376" w:rsidP="00AD1736">
      <w:pPr>
        <w:shd w:val="clear" w:color="auto" w:fill="DAEEF3" w:themeFill="accent5" w:themeFillTint="33"/>
        <w:rPr>
          <w:del w:id="2153" w:author="Uttam Kumar Gupta-NE" w:date="2025-03-20T19:51:00Z" w16du:dateUtc="2025-03-20T14:21:00Z"/>
          <w:rFonts w:ascii="Aptos Narrow" w:hAnsi="Aptos Narrow"/>
          <w:b/>
          <w:bCs/>
        </w:rPr>
      </w:pPr>
      <w:del w:id="2154" w:author="Uttam Kumar Gupta-NE" w:date="2025-03-20T19:51:00Z" w16du:dateUtc="2025-03-20T14:21:00Z">
        <w:r w:rsidRPr="00E96376" w:rsidDel="00753D4B">
          <w:rPr>
            <w:rFonts w:ascii="Aptos Narrow" w:hAnsi="Aptos Narrow"/>
            <w:b/>
            <w:bCs/>
          </w:rPr>
          <w:delText>Testing Approach</w:delText>
        </w:r>
      </w:del>
    </w:p>
    <w:p w14:paraId="0C0177FD" w14:textId="0C6F673C" w:rsidR="00B7159A" w:rsidRPr="006D59F3" w:rsidDel="00753D4B" w:rsidRDefault="00B7159A" w:rsidP="00B7159A">
      <w:pPr>
        <w:shd w:val="clear" w:color="auto" w:fill="DAEEF3" w:themeFill="accent5" w:themeFillTint="33"/>
        <w:jc w:val="both"/>
        <w:rPr>
          <w:del w:id="2155" w:author="Uttam Kumar Gupta-NE" w:date="2025-03-20T19:51:00Z" w16du:dateUtc="2025-03-20T14:21:00Z"/>
          <w:rFonts w:ascii="Aptos Narrow" w:hAnsi="Aptos Narrow"/>
        </w:rPr>
      </w:pPr>
      <w:del w:id="2156" w:author="Uttam Kumar Gupta-NE" w:date="2025-03-20T19:51:00Z" w16du:dateUtc="2025-03-20T14:21:00Z">
        <w:r w:rsidRPr="006D59F3" w:rsidDel="00753D4B">
          <w:rPr>
            <w:rFonts w:ascii="Aptos Narrow" w:hAnsi="Aptos Narrow"/>
          </w:rPr>
          <w:delText>FICO routinely looks at the sensitivity of model performance to inputs from the data specification, and this is provided internally to the AEG group, who works with model implementation.</w:delText>
        </w:r>
      </w:del>
    </w:p>
    <w:p w14:paraId="2F64E44D" w14:textId="28D81934" w:rsidR="00B4435F" w:rsidRPr="006D59F3" w:rsidDel="00753D4B" w:rsidRDefault="00B4435F" w:rsidP="00B4435F">
      <w:pPr>
        <w:shd w:val="clear" w:color="auto" w:fill="DAEEF3" w:themeFill="accent5" w:themeFillTint="33"/>
        <w:jc w:val="both"/>
        <w:rPr>
          <w:del w:id="2157" w:author="Uttam Kumar Gupta-NE" w:date="2025-03-20T19:51:00Z" w16du:dateUtc="2025-03-20T14:21:00Z"/>
          <w:rFonts w:ascii="Aptos Narrow" w:hAnsi="Aptos Narrow"/>
        </w:rPr>
      </w:pPr>
    </w:p>
    <w:p w14:paraId="4C972B13" w14:textId="06F5A0A8" w:rsidR="00B4435F" w:rsidRPr="006D59F3" w:rsidDel="00753D4B" w:rsidRDefault="00B4435F" w:rsidP="00B4435F">
      <w:pPr>
        <w:shd w:val="clear" w:color="auto" w:fill="DAEEF3" w:themeFill="accent5" w:themeFillTint="33"/>
        <w:jc w:val="both"/>
        <w:rPr>
          <w:del w:id="2158" w:author="Uttam Kumar Gupta-NE" w:date="2025-03-20T19:51:00Z" w16du:dateUtc="2025-03-20T14:21:00Z"/>
          <w:rFonts w:ascii="Aptos Narrow" w:hAnsi="Aptos Narrow"/>
        </w:rPr>
      </w:pPr>
      <w:del w:id="2159" w:author="Uttam Kumar Gupta-NE" w:date="2025-03-20T19:51:00Z" w16du:dateUtc="2025-03-20T14:21:00Z">
        <w:r w:rsidRPr="006D59F3" w:rsidDel="00753D4B">
          <w:rPr>
            <w:rFonts w:ascii="Aptos Narrow" w:hAnsi="Aptos Narrow"/>
          </w:rPr>
          <w:lastRenderedPageBreak/>
          <w:delText>In blank-out analysis, fields are tested individually by systematically blanking out values for different percentages of observations. By analyzing the degradation in model performance at each level of missing data, FICO identifies the fields that have the most significant impact on performance.</w:delText>
        </w:r>
      </w:del>
    </w:p>
    <w:p w14:paraId="5E5C4E38" w14:textId="4764D2A5" w:rsidR="00B4435F" w:rsidRPr="006D59F3" w:rsidDel="00753D4B" w:rsidRDefault="00B4435F" w:rsidP="00B4435F">
      <w:pPr>
        <w:shd w:val="clear" w:color="auto" w:fill="DAEEF3" w:themeFill="accent5" w:themeFillTint="33"/>
        <w:jc w:val="both"/>
        <w:rPr>
          <w:del w:id="2160" w:author="Uttam Kumar Gupta-NE" w:date="2025-03-20T19:51:00Z" w16du:dateUtc="2025-03-20T14:21:00Z"/>
          <w:rFonts w:ascii="Aptos Narrow" w:hAnsi="Aptos Narrow"/>
        </w:rPr>
      </w:pPr>
      <w:del w:id="2161" w:author="Uttam Kumar Gupta-NE" w:date="2025-03-20T19:51:00Z" w16du:dateUtc="2025-03-20T14:21:00Z">
        <w:r w:rsidRPr="006D59F3" w:rsidDel="00753D4B">
          <w:rPr>
            <w:rFonts w:ascii="Aptos Narrow" w:hAnsi="Aptos Narrow"/>
          </w:rPr>
          <w:delText>In addition to blank-out analysis, FICO evaluates performance impacts resulting from invalid or inconsistent field values. This ensures the model is resilient to data discrepancies and continues to operate effectively under diverse conditions.</w:delText>
        </w:r>
      </w:del>
    </w:p>
    <w:p w14:paraId="16319DC7" w14:textId="01F1E4C1" w:rsidR="00B4435F" w:rsidRPr="006D59F3" w:rsidDel="00753D4B" w:rsidRDefault="00B4435F" w:rsidP="00B4435F">
      <w:pPr>
        <w:shd w:val="clear" w:color="auto" w:fill="DAEEF3" w:themeFill="accent5" w:themeFillTint="33"/>
        <w:jc w:val="both"/>
        <w:rPr>
          <w:del w:id="2162" w:author="Uttam Kumar Gupta-NE" w:date="2025-03-20T19:51:00Z" w16du:dateUtc="2025-03-20T14:21:00Z"/>
          <w:rFonts w:ascii="Aptos Narrow" w:hAnsi="Aptos Narrow"/>
        </w:rPr>
      </w:pPr>
    </w:p>
    <w:p w14:paraId="087E9032" w14:textId="5D44CEBD" w:rsidR="00B4435F" w:rsidRPr="006D59F3" w:rsidDel="00753D4B" w:rsidRDefault="00B4435F" w:rsidP="00B4435F">
      <w:pPr>
        <w:shd w:val="clear" w:color="auto" w:fill="DAEEF3" w:themeFill="accent5" w:themeFillTint="33"/>
        <w:jc w:val="both"/>
        <w:rPr>
          <w:del w:id="2163" w:author="Uttam Kumar Gupta-NE" w:date="2025-03-20T19:51:00Z" w16du:dateUtc="2025-03-20T14:21:00Z"/>
          <w:rFonts w:ascii="Aptos Narrow" w:hAnsi="Aptos Narrow"/>
        </w:rPr>
      </w:pPr>
      <w:del w:id="2164" w:author="Uttam Kumar Gupta-NE" w:date="2025-03-20T19:51:00Z" w16du:dateUtc="2025-03-20T14:21:00Z">
        <w:r w:rsidRPr="006D59F3" w:rsidDel="00753D4B">
          <w:rPr>
            <w:rFonts w:ascii="Aptos Narrow" w:hAnsi="Aptos Narrow"/>
          </w:rPr>
          <w:delText>The results of these tests are measured using key performance indicators such as TDR (True Detection Rate), ADR (Alert Detection Rate), and RTVDR (Real-Time Verified Detection Rate). FICO has analyzed the performance impact when certain critical fields are randomly blanked out, providing insights into the expected model behavior under suboptimal data conditions.</w:delText>
        </w:r>
      </w:del>
    </w:p>
    <w:p w14:paraId="7A6E8AC7" w14:textId="4FE68C98" w:rsidR="00B4435F" w:rsidRPr="00B4435F" w:rsidDel="00753D4B" w:rsidRDefault="00B4435F" w:rsidP="00B4435F">
      <w:pPr>
        <w:shd w:val="clear" w:color="auto" w:fill="DAEEF3" w:themeFill="accent5" w:themeFillTint="33"/>
        <w:jc w:val="both"/>
        <w:rPr>
          <w:del w:id="2165" w:author="Uttam Kumar Gupta-NE" w:date="2025-03-20T19:51:00Z" w16du:dateUtc="2025-03-20T14:21:00Z"/>
          <w:rFonts w:ascii="Aptos Narrow" w:hAnsi="Aptos Narrow"/>
        </w:rPr>
      </w:pPr>
      <w:del w:id="2166" w:author="Uttam Kumar Gupta-NE" w:date="2025-03-20T19:51:00Z" w16du:dateUtc="2025-03-20T14:21:00Z">
        <w:r w:rsidRPr="006D59F3" w:rsidDel="00753D4B">
          <w:rPr>
            <w:rFonts w:ascii="Aptos Narrow" w:hAnsi="Aptos Narrow"/>
          </w:rPr>
          <w:delText>Through these testing practices, FICO supports clients in maintaining high data quality standards, ensuring that the model remains reliable, interpretable, and well-aligned with the client's portfolio characteristics.</w:delText>
        </w:r>
      </w:del>
    </w:p>
    <w:p w14:paraId="7DCEF278" w14:textId="5AAC71E4" w:rsidR="00B87C97" w:rsidRPr="00B87C97" w:rsidDel="00753D4B" w:rsidRDefault="00B87C97" w:rsidP="00B7159A">
      <w:pPr>
        <w:shd w:val="clear" w:color="auto" w:fill="DAEEF3" w:themeFill="accent5" w:themeFillTint="33"/>
        <w:jc w:val="both"/>
        <w:rPr>
          <w:del w:id="2167" w:author="Uttam Kumar Gupta-NE" w:date="2025-03-20T19:51:00Z" w16du:dateUtc="2025-03-20T14:21:00Z"/>
          <w:rFonts w:ascii="Aptos Narrow" w:hAnsi="Aptos Narrow"/>
          <w:highlight w:val="yellow"/>
        </w:rPr>
      </w:pPr>
    </w:p>
    <w:p w14:paraId="0738E14E" w14:textId="1B2F530F" w:rsidR="005F44F6" w:rsidRDefault="005F44F6" w:rsidP="005F44F6">
      <w:pPr>
        <w:shd w:val="clear" w:color="auto" w:fill="DAEEF3" w:themeFill="accent5" w:themeFillTint="33"/>
        <w:jc w:val="both"/>
        <w:rPr>
          <w:rFonts w:ascii="Aptos Narrow" w:hAnsi="Aptos Narrow"/>
        </w:rPr>
      </w:pPr>
      <w:del w:id="2168" w:author="Uttam Kumar Gupta-NE" w:date="2025-03-20T19:51:00Z" w16du:dateUtc="2025-03-20T14:21:00Z">
        <w:r w:rsidDel="00753D4B">
          <w:rPr>
            <w:rFonts w:ascii="Aptos Narrow" w:hAnsi="Aptos Narrow"/>
          </w:rPr>
          <w:delText xml:space="preserve">Please refer to </w:delText>
        </w:r>
        <w:r w:rsidRPr="00F15DAB" w:rsidDel="00753D4B">
          <w:rPr>
            <w:rFonts w:ascii="Aptos Narrow" w:hAnsi="Aptos Narrow"/>
            <w:b/>
            <w:bCs/>
          </w:rPr>
          <w:delText>“FICO Falcon Model Governance US Debit v26 (v2.0)”</w:delText>
        </w:r>
        <w:r w:rsidDel="00753D4B">
          <w:rPr>
            <w:rFonts w:ascii="Aptos Narrow" w:hAnsi="Aptos Narrow"/>
            <w:b/>
            <w:bCs/>
          </w:rPr>
          <w:delText xml:space="preserve"> </w:delText>
        </w:r>
        <w:r w:rsidRPr="00F15DAB" w:rsidDel="00753D4B">
          <w:rPr>
            <w:rFonts w:ascii="Aptos Narrow" w:hAnsi="Aptos Narrow"/>
          </w:rPr>
          <w:delText>and</w:delText>
        </w:r>
        <w:r w:rsidDel="00753D4B">
          <w:rPr>
            <w:rFonts w:ascii="Aptos Narrow" w:hAnsi="Aptos Narrow"/>
            <w:b/>
            <w:bCs/>
          </w:rPr>
          <w:delText xml:space="preserve"> “</w:delText>
        </w:r>
        <w:r w:rsidRPr="00F15DAB" w:rsidDel="00753D4B">
          <w:rPr>
            <w:rFonts w:ascii="Aptos Narrow" w:hAnsi="Aptos Narrow"/>
            <w:b/>
            <w:bCs/>
          </w:rPr>
          <w:delText>FICO Falcon Model Governance US Credit v29 (v2.0)</w:delText>
        </w:r>
        <w:r w:rsidDel="00753D4B">
          <w:rPr>
            <w:rFonts w:ascii="Aptos Narrow" w:hAnsi="Aptos Narrow"/>
            <w:b/>
            <w:bCs/>
          </w:rPr>
          <w:delText xml:space="preserve">” </w:delText>
        </w:r>
        <w:r w:rsidDel="00753D4B">
          <w:rPr>
            <w:rFonts w:ascii="Aptos Narrow" w:hAnsi="Aptos Narrow"/>
          </w:rPr>
          <w:delText>for detailed description and granularities of test conducted on Model Performance.</w:delText>
        </w:r>
      </w:del>
      <w:ins w:id="2169" w:author="Uttam Kumar Gupta-NE" w:date="2025-03-20T19:50:00Z" w16du:dateUtc="2025-03-20T14:20:00Z">
        <w:r w:rsidR="00753D4B">
          <w:rPr>
            <w:rFonts w:ascii="Aptos Narrow" w:hAnsi="Aptos Narrow"/>
          </w:rPr>
          <w:br/>
        </w:r>
      </w:ins>
    </w:p>
    <w:p w14:paraId="2C281C9E" w14:textId="77777777" w:rsidR="00AD1736" w:rsidRPr="00B7159A" w:rsidRDefault="00AD1736" w:rsidP="00AD1736">
      <w:pPr>
        <w:shd w:val="clear" w:color="auto" w:fill="DAEEF3" w:themeFill="accent5" w:themeFillTint="33"/>
        <w:rPr>
          <w:rFonts w:ascii="Aptos Narrow" w:hAnsi="Aptos Narrow"/>
          <w:highlight w:val="yellow"/>
        </w:rPr>
      </w:pPr>
    </w:p>
    <w:bookmarkEnd w:id="2125"/>
    <w:p w14:paraId="19DEA47B" w14:textId="77777777" w:rsidR="00AD1736" w:rsidRDefault="00AD1736" w:rsidP="00AD1736"/>
    <w:p w14:paraId="0D58B650" w14:textId="77777777" w:rsidR="00AD1736" w:rsidRDefault="00361CC7" w:rsidP="00361CC7">
      <w:pPr>
        <w:pStyle w:val="Heading3"/>
        <w:numPr>
          <w:ilvl w:val="0"/>
          <w:numId w:val="0"/>
        </w:numPr>
        <w:ind w:left="720" w:hanging="720"/>
      </w:pPr>
      <w:bookmarkStart w:id="2170" w:name="_Toc193800952"/>
      <w:r>
        <w:t>4</w:t>
      </w:r>
      <w:r w:rsidR="009E3B1B">
        <w:t xml:space="preserve">.1.2 </w:t>
      </w:r>
      <w:r w:rsidR="00AD1736">
        <w:t>User Acceptance Testing Approach and Results</w:t>
      </w:r>
      <w:bookmarkEnd w:id="2170"/>
    </w:p>
    <w:p w14:paraId="1F56D44F" w14:textId="77777777" w:rsidR="00AD1736" w:rsidRDefault="00AD1736" w:rsidP="00AD1736">
      <w:pPr>
        <w:rPr>
          <w:rStyle w:val="SubtleEmphasis"/>
        </w:rPr>
      </w:pPr>
      <w:r w:rsidRPr="34A2CE9E">
        <w:rPr>
          <w:rStyle w:val="SubtleEmphasis"/>
        </w:rPr>
        <w:t xml:space="preserve">Document the </w:t>
      </w:r>
      <w:r w:rsidR="00466447" w:rsidRPr="34A2CE9E">
        <w:rPr>
          <w:rStyle w:val="SubtleEmphasis"/>
        </w:rPr>
        <w:t>U</w:t>
      </w:r>
      <w:r w:rsidRPr="34A2CE9E">
        <w:rPr>
          <w:rStyle w:val="SubtleEmphasis"/>
        </w:rPr>
        <w:t xml:space="preserve">ser </w:t>
      </w:r>
      <w:r w:rsidR="00466447" w:rsidRPr="34A2CE9E">
        <w:rPr>
          <w:rStyle w:val="SubtleEmphasis"/>
        </w:rPr>
        <w:t>A</w:t>
      </w:r>
      <w:r w:rsidRPr="34A2CE9E">
        <w:rPr>
          <w:rStyle w:val="SubtleEmphasis"/>
        </w:rPr>
        <w:t xml:space="preserve">cceptance </w:t>
      </w:r>
      <w:r w:rsidR="00466447" w:rsidRPr="34A2CE9E">
        <w:rPr>
          <w:rStyle w:val="SubtleEmphasis"/>
        </w:rPr>
        <w:t>T</w:t>
      </w:r>
      <w:r w:rsidRPr="34A2CE9E">
        <w:rPr>
          <w:rStyle w:val="SubtleEmphasis"/>
        </w:rPr>
        <w:t xml:space="preserve">esting approach, results, and </w:t>
      </w:r>
      <w:bookmarkStart w:id="2171" w:name="_Int_YdKvxQ6Z"/>
      <w:proofErr w:type="gramStart"/>
      <w:r w:rsidRPr="34A2CE9E">
        <w:rPr>
          <w:rStyle w:val="SubtleEmphasis"/>
        </w:rPr>
        <w:t>sign-offs</w:t>
      </w:r>
      <w:bookmarkEnd w:id="2171"/>
      <w:proofErr w:type="gramEnd"/>
      <w:r w:rsidRPr="34A2CE9E">
        <w:rPr>
          <w:rStyle w:val="SubtleEmphasis"/>
        </w:rPr>
        <w:t>.</w:t>
      </w:r>
    </w:p>
    <w:p w14:paraId="611BABD8" w14:textId="77777777" w:rsidR="00AD1736" w:rsidRDefault="00AD1736" w:rsidP="00AD1736">
      <w:pPr>
        <w:rPr>
          <w:rStyle w:val="SubtleEmphasis"/>
        </w:rPr>
      </w:pPr>
      <w:bookmarkStart w:id="2172" w:name="OLE_LINK28"/>
    </w:p>
    <w:p w14:paraId="71572EA0" w14:textId="77777777" w:rsidR="00753D4B" w:rsidRDefault="00AD1736" w:rsidP="00753D4B">
      <w:pPr>
        <w:shd w:val="clear" w:color="auto" w:fill="DAEEF3" w:themeFill="accent5" w:themeFillTint="33"/>
        <w:rPr>
          <w:ins w:id="2173" w:author="Uttam Kumar Gupta-NE" w:date="2025-03-20T19:53:00Z" w16du:dateUtc="2025-03-20T14:23:00Z"/>
          <w:rFonts w:ascii="Aptos Narrow" w:hAnsi="Aptos Narrow"/>
        </w:rPr>
      </w:pPr>
      <w:r>
        <w:rPr>
          <w:rFonts w:ascii="Aptos Narrow" w:hAnsi="Aptos Narrow"/>
        </w:rPr>
        <w:t xml:space="preserve">Model Owner: </w:t>
      </w:r>
      <w:r w:rsidR="00C719C8">
        <w:rPr>
          <w:rFonts w:ascii="Aptos Narrow" w:hAnsi="Aptos Narrow"/>
        </w:rPr>
        <w:t xml:space="preserve"> </w:t>
      </w:r>
    </w:p>
    <w:p w14:paraId="66176DE8" w14:textId="764FE027" w:rsidR="00753D4B" w:rsidRPr="00753D4B" w:rsidRDefault="00753D4B" w:rsidP="00753D4B">
      <w:pPr>
        <w:shd w:val="clear" w:color="auto" w:fill="DAEEF3" w:themeFill="accent5" w:themeFillTint="33"/>
        <w:rPr>
          <w:ins w:id="2174" w:author="Uttam Kumar Gupta-NE" w:date="2025-03-20T19:53:00Z"/>
          <w:rFonts w:ascii="Aptos Narrow" w:hAnsi="Aptos Narrow"/>
        </w:rPr>
      </w:pPr>
      <w:ins w:id="2175" w:author="Uttam Kumar Gupta-NE" w:date="2025-03-20T19:53:00Z" w16du:dateUtc="2025-03-20T14:23:00Z">
        <w:r>
          <w:rPr>
            <w:rFonts w:ascii="Aptos Narrow" w:hAnsi="Aptos Narrow"/>
          </w:rPr>
          <w:br/>
        </w:r>
      </w:ins>
      <w:ins w:id="2176" w:author="Uttam Kumar Gupta-NE" w:date="2025-03-20T19:53:00Z">
        <w:r w:rsidRPr="00753D4B">
          <w:rPr>
            <w:rFonts w:ascii="Aptos Narrow" w:hAnsi="Aptos Narrow"/>
          </w:rPr>
          <w:t>For User Acceptance Testing, we leverage the FICO Falcon platform to score transactions and assess fraud risk. The UAT process ensures that transaction scores align with the expected fraud detection parameters, confirming the model’s accuracy and effectiveness in real-world scenarios. Results are analyzed to validate that the fraud detection strategies meet the issuer’s portfolio-specific requirements.</w:t>
        </w:r>
      </w:ins>
    </w:p>
    <w:p w14:paraId="7D9C72CE" w14:textId="575887C6" w:rsidR="00AD1736" w:rsidDel="00753D4B" w:rsidRDefault="00AD1736" w:rsidP="00AD1736">
      <w:pPr>
        <w:shd w:val="clear" w:color="auto" w:fill="DAEEF3" w:themeFill="accent5" w:themeFillTint="33"/>
        <w:rPr>
          <w:del w:id="2177" w:author="Uttam Kumar Gupta-NE" w:date="2025-03-20T19:53:00Z" w16du:dateUtc="2025-03-20T14:23:00Z"/>
          <w:rFonts w:ascii="Aptos Narrow" w:hAnsi="Aptos Narrow"/>
        </w:rPr>
      </w:pPr>
    </w:p>
    <w:p w14:paraId="75ED33E8" w14:textId="77777777" w:rsidR="00AD1736" w:rsidRDefault="00AD1736" w:rsidP="00AD1736">
      <w:pPr>
        <w:shd w:val="clear" w:color="auto" w:fill="DAEEF3" w:themeFill="accent5" w:themeFillTint="33"/>
        <w:rPr>
          <w:rFonts w:ascii="Aptos Narrow" w:hAnsi="Aptos Narrow"/>
        </w:rPr>
      </w:pPr>
    </w:p>
    <w:p w14:paraId="27ED3ADA" w14:textId="77777777" w:rsidR="00E03D09" w:rsidRDefault="00E03D09" w:rsidP="00E03D09">
      <w:pPr>
        <w:shd w:val="clear" w:color="auto" w:fill="DAEEF3" w:themeFill="accent5" w:themeFillTint="33"/>
        <w:jc w:val="both"/>
        <w:rPr>
          <w:rFonts w:ascii="Aptos Narrow" w:hAnsi="Aptos Narrow"/>
        </w:rPr>
      </w:pPr>
      <w:r w:rsidRPr="00BF0989">
        <w:rPr>
          <w:rFonts w:ascii="Aptos Narrow" w:hAnsi="Aptos Narrow"/>
        </w:rPr>
        <w:t xml:space="preserve">Upon implementation of a model, FICO AEG team has a formal process whereby data is to be provided by the client/processor at several time periods such that FICO AEG can validate that the card profiles are maturing appropriately, the input data fields are populated as expected per the development data, and the model score distribution is reasonable with respect to the distribution provided in the model report. </w:t>
      </w:r>
    </w:p>
    <w:p w14:paraId="52F78281" w14:textId="77777777" w:rsidR="00E03D09" w:rsidRPr="00BF0989" w:rsidRDefault="00E03D09" w:rsidP="00E03D09">
      <w:pPr>
        <w:shd w:val="clear" w:color="auto" w:fill="DAEEF3" w:themeFill="accent5" w:themeFillTint="33"/>
        <w:jc w:val="both"/>
        <w:rPr>
          <w:rFonts w:ascii="Aptos Narrow" w:hAnsi="Aptos Narrow"/>
        </w:rPr>
      </w:pPr>
    </w:p>
    <w:p w14:paraId="7C566960" w14:textId="7E5ADFE8" w:rsidR="00E03D09" w:rsidRDefault="00E03D09" w:rsidP="00E03D09">
      <w:pPr>
        <w:shd w:val="clear" w:color="auto" w:fill="DAEEF3" w:themeFill="accent5" w:themeFillTint="33"/>
        <w:jc w:val="both"/>
        <w:rPr>
          <w:rFonts w:ascii="Aptos Narrow" w:hAnsi="Aptos Narrow"/>
        </w:rPr>
      </w:pPr>
      <w:r w:rsidRPr="34A2CE9E">
        <w:rPr>
          <w:rFonts w:ascii="Aptos Narrow" w:hAnsi="Aptos Narrow"/>
        </w:rPr>
        <w:t xml:space="preserve">The client/processor provides profile snapshot data and 24 hours of authorizations to FICO Analytics and the analytics team performs data validation comparing the production inputs to the consortium data used in model training. In addition, score distributions are created to ensure the observed production score distribution is </w:t>
      </w:r>
      <w:bookmarkStart w:id="2178" w:name="_Int_9xyOhazk"/>
      <w:proofErr w:type="gramStart"/>
      <w:r w:rsidRPr="34A2CE9E">
        <w:rPr>
          <w:rFonts w:ascii="Aptos Narrow" w:hAnsi="Aptos Narrow"/>
        </w:rPr>
        <w:t>similar to</w:t>
      </w:r>
      <w:bookmarkEnd w:id="2178"/>
      <w:proofErr w:type="gramEnd"/>
      <w:r w:rsidRPr="34A2CE9E">
        <w:rPr>
          <w:rFonts w:ascii="Aptos Narrow" w:hAnsi="Aptos Narrow"/>
        </w:rPr>
        <w:t xml:space="preserve"> the model report. (Note, with individual clients/processors one should not expect perfect alignment with the overall consortium results shown in the model report.) Any discrepancies in input values are discussed with the </w:t>
      </w:r>
      <w:r w:rsidRPr="34A2CE9E">
        <w:rPr>
          <w:rFonts w:ascii="Aptos Narrow" w:hAnsi="Aptos Narrow"/>
        </w:rPr>
        <w:lastRenderedPageBreak/>
        <w:t>client/processor and fixes implemented if possible. A typical validation process occurs 4 times on day 1, 8, 15, and 29 post-</w:t>
      </w:r>
      <w:r w:rsidR="00DD33D1" w:rsidRPr="34A2CE9E">
        <w:rPr>
          <w:rFonts w:ascii="Aptos Narrow" w:hAnsi="Aptos Narrow"/>
        </w:rPr>
        <w:t>implementations</w:t>
      </w:r>
      <w:r w:rsidRPr="34A2CE9E">
        <w:rPr>
          <w:rFonts w:ascii="Aptos Narrow" w:hAnsi="Aptos Narrow"/>
        </w:rPr>
        <w:t xml:space="preserve"> where day 1 is compared to results from pre-implementation (Day -6).</w:t>
      </w:r>
    </w:p>
    <w:p w14:paraId="1A1571E7" w14:textId="77777777" w:rsidR="00AD1736" w:rsidRDefault="00AD1736" w:rsidP="00AD1736">
      <w:pPr>
        <w:shd w:val="clear" w:color="auto" w:fill="DAEEF3" w:themeFill="accent5" w:themeFillTint="33"/>
        <w:rPr>
          <w:rFonts w:ascii="Aptos Narrow" w:hAnsi="Aptos Narrow"/>
        </w:rPr>
      </w:pPr>
    </w:p>
    <w:bookmarkEnd w:id="2172"/>
    <w:p w14:paraId="43BF5F4B" w14:textId="77777777" w:rsidR="00B170C4" w:rsidRDefault="00B170C4" w:rsidP="00AD1736"/>
    <w:p w14:paraId="1FB798D0" w14:textId="77777777" w:rsidR="00AD1736" w:rsidRPr="00AD1736" w:rsidRDefault="00361CC7" w:rsidP="009E3B1B">
      <w:pPr>
        <w:pStyle w:val="Heading2"/>
        <w:numPr>
          <w:ilvl w:val="0"/>
          <w:numId w:val="0"/>
        </w:numPr>
        <w:pBdr>
          <w:bottom w:val="single" w:sz="6" w:space="1" w:color="auto"/>
        </w:pBdr>
        <w:shd w:val="clear" w:color="auto" w:fill="C6D9F1" w:themeFill="text2" w:themeFillTint="33"/>
        <w:spacing w:before="0"/>
        <w:rPr>
          <w:rFonts w:cs="Arial"/>
          <w:szCs w:val="24"/>
        </w:rPr>
      </w:pPr>
      <w:bookmarkStart w:id="2179" w:name="_Toc193800953"/>
      <w:r>
        <w:rPr>
          <w:rFonts w:cs="Arial"/>
          <w:szCs w:val="24"/>
        </w:rPr>
        <w:t>4.</w:t>
      </w:r>
      <w:r w:rsidR="009E3B1B">
        <w:rPr>
          <w:rFonts w:cs="Arial"/>
          <w:szCs w:val="24"/>
        </w:rPr>
        <w:t>2</w:t>
      </w:r>
      <w:r>
        <w:rPr>
          <w:rFonts w:cs="Arial"/>
          <w:szCs w:val="24"/>
        </w:rPr>
        <w:t xml:space="preserve"> </w:t>
      </w:r>
      <w:r w:rsidR="00AD1736" w:rsidRPr="00AD1736">
        <w:rPr>
          <w:rFonts w:cs="Arial"/>
          <w:szCs w:val="24"/>
        </w:rPr>
        <w:t>Model Production Specifications</w:t>
      </w:r>
      <w:bookmarkEnd w:id="2179"/>
    </w:p>
    <w:p w14:paraId="616E31DC" w14:textId="77777777" w:rsidR="00D2529A" w:rsidRDefault="00AD1736" w:rsidP="00AD1736">
      <w:pPr>
        <w:rPr>
          <w:rStyle w:val="SubtleEmphasis"/>
          <w:b/>
          <w:u w:val="single"/>
        </w:rPr>
      </w:pPr>
      <w:r>
        <w:rPr>
          <w:rStyle w:val="SubtleEmphasis"/>
        </w:rPr>
        <w:t xml:space="preserve">The following technical specifications should cover the end-to-end operation of the model, from data inputs and assumptions to final model reports. </w:t>
      </w:r>
      <w:r>
        <w:rPr>
          <w:rStyle w:val="SubtleEmphasis"/>
          <w:b/>
          <w:u w:val="single"/>
        </w:rPr>
        <w:t>To avoid duplication of information, some of the following sections may refer to earlier document sections instead of repeating the information.</w:t>
      </w:r>
    </w:p>
    <w:p w14:paraId="5B7BBE01" w14:textId="77777777" w:rsidR="00D2529A" w:rsidRDefault="00D2529A" w:rsidP="00AD1736">
      <w:pPr>
        <w:rPr>
          <w:rStyle w:val="SubtleEmphasis"/>
          <w:b/>
          <w:u w:val="single"/>
        </w:rPr>
      </w:pPr>
    </w:p>
    <w:p w14:paraId="35351A95" w14:textId="77777777" w:rsidR="009052BD" w:rsidRDefault="00361CC7" w:rsidP="006D0B7B">
      <w:pPr>
        <w:pStyle w:val="Heading3"/>
        <w:numPr>
          <w:ilvl w:val="0"/>
          <w:numId w:val="0"/>
        </w:numPr>
        <w:ind w:left="720" w:hanging="720"/>
      </w:pPr>
      <w:bookmarkStart w:id="2180" w:name="_Toc193800954"/>
      <w:r>
        <w:t>4.2.</w:t>
      </w:r>
      <w:r w:rsidR="009E3B1B">
        <w:t>1</w:t>
      </w:r>
      <w:r>
        <w:t xml:space="preserve"> </w:t>
      </w:r>
      <w:r w:rsidR="009052BD">
        <w:t>Model Platform</w:t>
      </w:r>
      <w:bookmarkEnd w:id="2180"/>
    </w:p>
    <w:p w14:paraId="5149A763" w14:textId="77777777" w:rsidR="009052BD" w:rsidRDefault="009052BD" w:rsidP="009052BD">
      <w:pPr>
        <w:rPr>
          <w:rStyle w:val="SubtleEmphasis"/>
        </w:rPr>
      </w:pPr>
      <w:r>
        <w:rPr>
          <w:rStyle w:val="SubtleEmphasis"/>
        </w:rPr>
        <w:t>Describe the technologies used for running the model, for example, Python, R, Excel, etc.</w:t>
      </w:r>
    </w:p>
    <w:p w14:paraId="11A751F7" w14:textId="77777777" w:rsidR="009052BD" w:rsidRDefault="009052BD" w:rsidP="009052BD">
      <w:pPr>
        <w:rPr>
          <w:rStyle w:val="SubtleEmphasis"/>
        </w:rPr>
      </w:pPr>
      <w:bookmarkStart w:id="2181" w:name="OLE_LINK30"/>
    </w:p>
    <w:p w14:paraId="5B0031C4" w14:textId="77777777" w:rsidR="009052BD" w:rsidRDefault="009052BD" w:rsidP="009052BD">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31821F85" w14:textId="77777777" w:rsidR="009052BD" w:rsidRDefault="009052BD" w:rsidP="009052BD">
      <w:pPr>
        <w:shd w:val="clear" w:color="auto" w:fill="DAEEF3" w:themeFill="accent5" w:themeFillTint="33"/>
        <w:rPr>
          <w:rFonts w:ascii="Aptos Narrow" w:hAnsi="Aptos Narrow"/>
        </w:rPr>
      </w:pPr>
    </w:p>
    <w:p w14:paraId="308EF928" w14:textId="77777777" w:rsidR="00753D4B" w:rsidRDefault="001D2BD4" w:rsidP="001D2BD4">
      <w:pPr>
        <w:shd w:val="clear" w:color="auto" w:fill="DAEEF3" w:themeFill="accent5" w:themeFillTint="33"/>
        <w:jc w:val="both"/>
        <w:rPr>
          <w:ins w:id="2182" w:author="Uttam Kumar Gupta-NE" w:date="2025-03-20T19:55:00Z" w16du:dateUtc="2025-03-20T14:25:00Z"/>
          <w:rFonts w:ascii="Aptos Narrow" w:hAnsi="Aptos Narrow"/>
        </w:rPr>
      </w:pPr>
      <w:del w:id="2183" w:author="Vibhu Bhalla-NE" w:date="2025-03-13T20:47:00Z" w16du:dateUtc="2025-03-13T15:17:00Z">
        <w:r w:rsidRPr="00210281" w:rsidDel="009A00C3">
          <w:rPr>
            <w:rFonts w:ascii="Aptos Narrow" w:hAnsi="Aptos Narrow"/>
          </w:rPr>
          <w:delText xml:space="preserve">The production environment is the East West Bank production environment which supports card transactions via its vendor FIS. </w:delText>
        </w:r>
      </w:del>
    </w:p>
    <w:p w14:paraId="67FFF9B2" w14:textId="31C0E2E0" w:rsidR="009052BD" w:rsidRDefault="00753D4B" w:rsidP="001D2BD4">
      <w:pPr>
        <w:shd w:val="clear" w:color="auto" w:fill="DAEEF3" w:themeFill="accent5" w:themeFillTint="33"/>
        <w:jc w:val="both"/>
        <w:rPr>
          <w:rFonts w:ascii="Aptos Narrow" w:hAnsi="Aptos Narrow"/>
        </w:rPr>
      </w:pPr>
      <w:ins w:id="2184" w:author="Uttam Kumar Gupta-NE" w:date="2025-03-20T19:55:00Z" w16du:dateUtc="2025-03-20T14:25:00Z">
        <w:r>
          <w:rPr>
            <w:rFonts w:ascii="Aptos Narrow" w:hAnsi="Aptos Narrow"/>
          </w:rPr>
          <w:t xml:space="preserve">FIS </w:t>
        </w:r>
      </w:ins>
      <w:del w:id="2185" w:author="Uttam Kumar Gupta-NE" w:date="2025-03-20T19:54:00Z" w16du:dateUtc="2025-03-20T14:24:00Z">
        <w:r w:rsidR="001D2BD4" w:rsidRPr="00210281" w:rsidDel="00753D4B">
          <w:rPr>
            <w:rFonts w:ascii="Aptos Narrow" w:hAnsi="Aptos Narrow"/>
          </w:rPr>
          <w:delText xml:space="preserve">This </w:delText>
        </w:r>
      </w:del>
      <w:r w:rsidR="001D2BD4" w:rsidRPr="00210281">
        <w:rPr>
          <w:rFonts w:ascii="Aptos Narrow" w:hAnsi="Aptos Narrow"/>
        </w:rPr>
        <w:t>is a cloud-based solution.</w:t>
      </w:r>
    </w:p>
    <w:p w14:paraId="621B0D56" w14:textId="77777777" w:rsidR="009052BD" w:rsidRDefault="009052BD" w:rsidP="009052BD">
      <w:pPr>
        <w:shd w:val="clear" w:color="auto" w:fill="DAEEF3" w:themeFill="accent5" w:themeFillTint="33"/>
        <w:rPr>
          <w:rFonts w:ascii="Aptos Narrow" w:hAnsi="Aptos Narrow"/>
        </w:rPr>
      </w:pPr>
    </w:p>
    <w:bookmarkEnd w:id="2181"/>
    <w:p w14:paraId="42DB76C1" w14:textId="77777777" w:rsidR="009052BD" w:rsidRDefault="009052BD" w:rsidP="009052BD"/>
    <w:p w14:paraId="7867B422" w14:textId="77777777" w:rsidR="009052BD" w:rsidRDefault="009052BD" w:rsidP="001A64D1">
      <w:pPr>
        <w:pStyle w:val="Heading3"/>
        <w:numPr>
          <w:ilvl w:val="2"/>
          <w:numId w:val="36"/>
        </w:numPr>
      </w:pPr>
      <w:bookmarkStart w:id="2186" w:name="_Toc193800955"/>
      <w:r>
        <w:t xml:space="preserve">Data </w:t>
      </w:r>
      <w:r w:rsidR="003B1F59">
        <w:t xml:space="preserve">and Process </w:t>
      </w:r>
      <w:r>
        <w:t>Flow Diagram</w:t>
      </w:r>
      <w:bookmarkEnd w:id="2186"/>
    </w:p>
    <w:p w14:paraId="3D767D61" w14:textId="77777777" w:rsidR="009052BD" w:rsidRDefault="009052BD" w:rsidP="009052BD">
      <w:pPr>
        <w:rPr>
          <w:rStyle w:val="SubtleEmphasis"/>
        </w:rPr>
      </w:pPr>
      <w:r>
        <w:rPr>
          <w:rStyle w:val="SubtleEmphasis"/>
        </w:rPr>
        <w:t xml:space="preserve">Provide a flow diagram showing data sources, inputs, </w:t>
      </w:r>
      <w:r w:rsidR="0020185A">
        <w:rPr>
          <w:rStyle w:val="SubtleEmphasis"/>
        </w:rPr>
        <w:t>quality ass</w:t>
      </w:r>
      <w:r w:rsidR="0062612D">
        <w:rPr>
          <w:rStyle w:val="SubtleEmphasis"/>
        </w:rPr>
        <w:t xml:space="preserve">urance control points, </w:t>
      </w:r>
      <w:r>
        <w:rPr>
          <w:rStyle w:val="SubtleEmphasis"/>
        </w:rPr>
        <w:t>intermediate results, outputs, and reports.</w:t>
      </w:r>
      <w:r w:rsidR="0062612D">
        <w:rPr>
          <w:rStyle w:val="SubtleEmphasis"/>
        </w:rPr>
        <w:t xml:space="preserve"> </w:t>
      </w:r>
    </w:p>
    <w:p w14:paraId="05B4C3FD" w14:textId="77777777" w:rsidR="009052BD" w:rsidRDefault="009052BD" w:rsidP="009052BD">
      <w:pPr>
        <w:rPr>
          <w:rStyle w:val="SubtleEmphasis"/>
        </w:rPr>
      </w:pPr>
      <w:bookmarkStart w:id="2187" w:name="OLE_LINK32"/>
    </w:p>
    <w:p w14:paraId="02CF7AE9" w14:textId="77777777" w:rsidR="009052BD" w:rsidRDefault="009052BD" w:rsidP="009052BD">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7A59562C" w14:textId="149238B3" w:rsidR="00AA2CEB" w:rsidRDefault="00AA2CEB" w:rsidP="009052BD">
      <w:pPr>
        <w:shd w:val="clear" w:color="auto" w:fill="DAEEF3" w:themeFill="accent5" w:themeFillTint="33"/>
        <w:rPr>
          <w:rFonts w:ascii="Aptos Narrow" w:hAnsi="Aptos Narrow"/>
        </w:rPr>
      </w:pPr>
    </w:p>
    <w:p w14:paraId="73ACA465" w14:textId="45FFB542" w:rsidR="009052BD" w:rsidRDefault="36AE3979" w:rsidP="64F2A71C">
      <w:pPr>
        <w:shd w:val="clear" w:color="auto" w:fill="DAEEF3" w:themeFill="accent5" w:themeFillTint="33"/>
        <w:jc w:val="both"/>
      </w:pPr>
      <w:r w:rsidRPr="64F2A71C">
        <w:rPr>
          <w:rFonts w:ascii="Aptos Narrow" w:eastAsia="Aptos Narrow" w:hAnsi="Aptos Narrow" w:cs="Aptos Narrow"/>
          <w:color w:val="000000" w:themeColor="text1"/>
        </w:rPr>
        <w:t xml:space="preserve">The diagram illustrates the complete process flow of FIS </w:t>
      </w:r>
      <w:proofErr w:type="spellStart"/>
      <w:r w:rsidRPr="64F2A71C">
        <w:rPr>
          <w:rFonts w:ascii="Aptos Narrow" w:eastAsia="Aptos Narrow" w:hAnsi="Aptos Narrow" w:cs="Aptos Narrow"/>
          <w:color w:val="000000" w:themeColor="text1"/>
        </w:rPr>
        <w:t>SecurLock</w:t>
      </w:r>
      <w:proofErr w:type="spellEnd"/>
      <w:r w:rsidRPr="64F2A71C">
        <w:rPr>
          <w:rFonts w:ascii="Aptos Narrow" w:eastAsia="Aptos Narrow" w:hAnsi="Aptos Narrow" w:cs="Aptos Narrow"/>
          <w:color w:val="000000" w:themeColor="text1"/>
        </w:rPr>
        <w:t>, highlighting its upstream dependency on FICO Falcon from the initial stages to the final model output. It includes several essential steps necessary to achieve a valid model output. These steps are as follows:</w:t>
      </w:r>
    </w:p>
    <w:p w14:paraId="73A32877" w14:textId="6391966F" w:rsidR="009052BD" w:rsidRDefault="36AE3979" w:rsidP="64F2A71C">
      <w:pPr>
        <w:shd w:val="clear" w:color="auto" w:fill="DAEEF3" w:themeFill="accent5" w:themeFillTint="33"/>
        <w:jc w:val="both"/>
      </w:pPr>
      <w:r w:rsidRPr="64F2A71C">
        <w:rPr>
          <w:rFonts w:ascii="Aptos Narrow" w:eastAsia="Aptos Narrow" w:hAnsi="Aptos Narrow" w:cs="Aptos Narrow"/>
        </w:rPr>
        <w:t xml:space="preserve"> </w:t>
      </w:r>
    </w:p>
    <w:p w14:paraId="05554C28" w14:textId="07F54E3D" w:rsidR="009052BD" w:rsidRDefault="36AE3979" w:rsidP="64F2A71C">
      <w:pPr>
        <w:pStyle w:val="ListParagraph"/>
        <w:shd w:val="clear" w:color="auto" w:fill="DAEEF3" w:themeFill="accent5" w:themeFillTint="33"/>
        <w:jc w:val="both"/>
        <w:rPr>
          <w:rFonts w:ascii="Aptos Narrow" w:eastAsia="Aptos Narrow" w:hAnsi="Aptos Narrow" w:cs="Aptos Narrow"/>
          <w:color w:val="000000" w:themeColor="text1"/>
        </w:rPr>
      </w:pPr>
      <w:r w:rsidRPr="64F2A71C">
        <w:rPr>
          <w:rFonts w:ascii="Aptos Narrow" w:eastAsia="Aptos Narrow" w:hAnsi="Aptos Narrow" w:cs="Aptos Narrow"/>
          <w:color w:val="000000" w:themeColor="text1"/>
        </w:rPr>
        <w:t>The process starts with FICO Falcon receiving data from the dedicated data sources i.e. card transaction and the card profile.</w:t>
      </w:r>
    </w:p>
    <w:p w14:paraId="7255591A" w14:textId="55D5EB96" w:rsidR="009052BD" w:rsidRDefault="36AE3979" w:rsidP="64F2A71C">
      <w:pPr>
        <w:pStyle w:val="ListParagraph"/>
        <w:shd w:val="clear" w:color="auto" w:fill="DAEEF3" w:themeFill="accent5" w:themeFillTint="33"/>
        <w:jc w:val="both"/>
        <w:rPr>
          <w:rFonts w:ascii="Aptos Narrow" w:eastAsia="Aptos Narrow" w:hAnsi="Aptos Narrow" w:cs="Aptos Narrow"/>
          <w:color w:val="000000" w:themeColor="text1"/>
        </w:rPr>
      </w:pPr>
      <w:r w:rsidRPr="64F2A71C">
        <w:rPr>
          <w:rFonts w:ascii="Aptos Narrow" w:eastAsia="Aptos Narrow" w:hAnsi="Aptos Narrow" w:cs="Aptos Narrow"/>
          <w:color w:val="000000" w:themeColor="text1"/>
        </w:rPr>
        <w:t>The data inputs from the sources include PAN, Transaction Type, Date, Time, Amount, Currency Code, etc.</w:t>
      </w:r>
    </w:p>
    <w:p w14:paraId="61AE7948" w14:textId="64A6396F" w:rsidR="009052BD" w:rsidRDefault="36AE3979" w:rsidP="64F2A71C">
      <w:pPr>
        <w:pStyle w:val="ListParagraph"/>
        <w:shd w:val="clear" w:color="auto" w:fill="DAEEF3" w:themeFill="accent5" w:themeFillTint="33"/>
        <w:jc w:val="both"/>
        <w:rPr>
          <w:rFonts w:ascii="Aptos Narrow" w:eastAsia="Aptos Narrow" w:hAnsi="Aptos Narrow" w:cs="Aptos Narrow"/>
          <w:color w:val="000000" w:themeColor="text1"/>
        </w:rPr>
      </w:pPr>
      <w:r w:rsidRPr="64F2A71C">
        <w:rPr>
          <w:rFonts w:ascii="Aptos Narrow" w:eastAsia="Aptos Narrow" w:hAnsi="Aptos Narrow" w:cs="Aptos Narrow"/>
          <w:color w:val="000000" w:themeColor="text1"/>
        </w:rPr>
        <w:t>The data from the input source is then transferred to Quality Assurance (QA) for generating the Data Quality Report (DQR). The DQR is essential to ensure the effectiveness and reliability of fraud detection systems by providing accurate data, which is clean, correct and consistent.</w:t>
      </w:r>
    </w:p>
    <w:p w14:paraId="336F58DB" w14:textId="065D727B" w:rsidR="009052BD" w:rsidRDefault="36AE3979" w:rsidP="64F2A71C">
      <w:pPr>
        <w:pStyle w:val="ListParagraph"/>
        <w:shd w:val="clear" w:color="auto" w:fill="DAEEF3" w:themeFill="accent5" w:themeFillTint="33"/>
        <w:jc w:val="both"/>
        <w:rPr>
          <w:rFonts w:ascii="Aptos Narrow" w:eastAsia="Aptos Narrow" w:hAnsi="Aptos Narrow" w:cs="Aptos Narrow"/>
          <w:color w:val="000000" w:themeColor="text1"/>
        </w:rPr>
      </w:pPr>
      <w:r w:rsidRPr="64F2A71C">
        <w:rPr>
          <w:rFonts w:ascii="Aptos Narrow" w:eastAsia="Aptos Narrow" w:hAnsi="Aptos Narrow" w:cs="Aptos Narrow"/>
          <w:color w:val="000000" w:themeColor="text1"/>
        </w:rPr>
        <w:t>After the DQR is generated and the data quality is marked ok for the required metrics, the data is then processed using the proprietary FICO technology and a score is generated. The score ranges from 1 to 999, with higher scores indicating more chances of fraud.</w:t>
      </w:r>
    </w:p>
    <w:p w14:paraId="4952EF06" w14:textId="4176EC96" w:rsidR="009052BD" w:rsidRDefault="36AE3979" w:rsidP="64F2A71C">
      <w:pPr>
        <w:pStyle w:val="ListParagraph"/>
        <w:shd w:val="clear" w:color="auto" w:fill="DAEEF3" w:themeFill="accent5" w:themeFillTint="33"/>
        <w:jc w:val="both"/>
        <w:rPr>
          <w:rFonts w:ascii="Aptos Narrow" w:eastAsia="Aptos Narrow" w:hAnsi="Aptos Narrow" w:cs="Aptos Narrow"/>
          <w:color w:val="000000" w:themeColor="text1"/>
        </w:rPr>
      </w:pPr>
      <w:r w:rsidRPr="64F2A71C">
        <w:rPr>
          <w:rFonts w:ascii="Aptos Narrow" w:eastAsia="Aptos Narrow" w:hAnsi="Aptos Narrow" w:cs="Aptos Narrow"/>
          <w:color w:val="000000" w:themeColor="text1"/>
        </w:rPr>
        <w:t xml:space="preserve">These risk scores are transferred to FIS </w:t>
      </w:r>
      <w:proofErr w:type="spellStart"/>
      <w:r w:rsidRPr="64F2A71C">
        <w:rPr>
          <w:rFonts w:ascii="Aptos Narrow" w:eastAsia="Aptos Narrow" w:hAnsi="Aptos Narrow" w:cs="Aptos Narrow"/>
          <w:color w:val="000000" w:themeColor="text1"/>
        </w:rPr>
        <w:t>SecurLock</w:t>
      </w:r>
      <w:proofErr w:type="spellEnd"/>
      <w:r w:rsidRPr="64F2A71C">
        <w:rPr>
          <w:rFonts w:ascii="Aptos Narrow" w:eastAsia="Aptos Narrow" w:hAnsi="Aptos Narrow" w:cs="Aptos Narrow"/>
          <w:color w:val="000000" w:themeColor="text1"/>
        </w:rPr>
        <w:t xml:space="preserve"> rule-based system for further processing.</w:t>
      </w:r>
    </w:p>
    <w:p w14:paraId="6C17296B" w14:textId="06BF5296" w:rsidR="009052BD" w:rsidRDefault="36AE3979" w:rsidP="64F2A71C">
      <w:pPr>
        <w:pStyle w:val="ListParagraph"/>
        <w:shd w:val="clear" w:color="auto" w:fill="DAEEF3" w:themeFill="accent5" w:themeFillTint="33"/>
        <w:jc w:val="both"/>
        <w:rPr>
          <w:rFonts w:ascii="Aptos Narrow" w:eastAsia="Aptos Narrow" w:hAnsi="Aptos Narrow" w:cs="Aptos Narrow"/>
          <w:color w:val="000000" w:themeColor="text1"/>
        </w:rPr>
      </w:pPr>
      <w:r w:rsidRPr="64F2A71C">
        <w:rPr>
          <w:rFonts w:ascii="Aptos Narrow" w:eastAsia="Aptos Narrow" w:hAnsi="Aptos Narrow" w:cs="Aptos Narrow"/>
          <w:color w:val="000000" w:themeColor="text1"/>
        </w:rPr>
        <w:lastRenderedPageBreak/>
        <w:t xml:space="preserve">Leveraging the predefined rules within the </w:t>
      </w:r>
      <w:proofErr w:type="spellStart"/>
      <w:r w:rsidRPr="64F2A71C">
        <w:rPr>
          <w:rFonts w:ascii="Aptos Narrow" w:eastAsia="Aptos Narrow" w:hAnsi="Aptos Narrow" w:cs="Aptos Narrow"/>
          <w:color w:val="000000" w:themeColor="text1"/>
        </w:rPr>
        <w:t>SecurLock</w:t>
      </w:r>
      <w:proofErr w:type="spellEnd"/>
      <w:r w:rsidRPr="64F2A71C">
        <w:rPr>
          <w:rFonts w:ascii="Aptos Narrow" w:eastAsia="Aptos Narrow" w:hAnsi="Aptos Narrow" w:cs="Aptos Narrow"/>
          <w:color w:val="000000" w:themeColor="text1"/>
        </w:rPr>
        <w:t xml:space="preserve"> model, each transaction undergoes a comprehensive evaluation process. The system then generates a classification status, categorizing the transaction as either fraudulent or non-fraudulent.</w:t>
      </w:r>
    </w:p>
    <w:p w14:paraId="6CAAE062" w14:textId="15479E7C" w:rsidR="009052BD" w:rsidRDefault="009052BD" w:rsidP="009052BD">
      <w:pPr>
        <w:shd w:val="clear" w:color="auto" w:fill="DAEEF3" w:themeFill="accent5" w:themeFillTint="33"/>
      </w:pPr>
    </w:p>
    <w:p w14:paraId="726F0217" w14:textId="2AB5A960" w:rsidR="002C3C67" w:rsidRDefault="350EA9CF" w:rsidP="009052BD">
      <w:pPr>
        <w:shd w:val="clear" w:color="auto" w:fill="DAEEF3" w:themeFill="accent5" w:themeFillTint="33"/>
      </w:pPr>
      <w:r>
        <w:rPr>
          <w:noProof/>
        </w:rPr>
        <w:drawing>
          <wp:inline distT="0" distB="0" distL="0" distR="0" wp14:anchorId="16F0372E" wp14:editId="7138619E">
            <wp:extent cx="6401354" cy="6291616"/>
            <wp:effectExtent l="0" t="0" r="0" b="0"/>
            <wp:docPr id="103546343" name="Picture 10354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401354" cy="6291616"/>
                    </a:xfrm>
                    <a:prstGeom prst="rect">
                      <a:avLst/>
                    </a:prstGeom>
                  </pic:spPr>
                </pic:pic>
              </a:graphicData>
            </a:graphic>
          </wp:inline>
        </w:drawing>
      </w:r>
    </w:p>
    <w:p w14:paraId="27B03241" w14:textId="77777777" w:rsidR="009052BD" w:rsidRDefault="009052BD" w:rsidP="009052BD">
      <w:pPr>
        <w:shd w:val="clear" w:color="auto" w:fill="DAEEF3" w:themeFill="accent5" w:themeFillTint="33"/>
        <w:rPr>
          <w:rFonts w:ascii="Aptos Narrow" w:hAnsi="Aptos Narrow"/>
        </w:rPr>
      </w:pPr>
    </w:p>
    <w:p w14:paraId="2D84B1DE" w14:textId="77777777" w:rsidR="009052BD" w:rsidRDefault="009052BD" w:rsidP="009052BD"/>
    <w:p w14:paraId="56A86BB6" w14:textId="77777777" w:rsidR="009052BD" w:rsidRDefault="009052BD" w:rsidP="001A64D1">
      <w:pPr>
        <w:pStyle w:val="Heading3"/>
        <w:numPr>
          <w:ilvl w:val="2"/>
          <w:numId w:val="36"/>
        </w:numPr>
      </w:pPr>
      <w:bookmarkStart w:id="2188" w:name="_Toc193800956"/>
      <w:bookmarkEnd w:id="2187"/>
      <w:r>
        <w:lastRenderedPageBreak/>
        <w:t>Input Data Specifications</w:t>
      </w:r>
      <w:bookmarkEnd w:id="2188"/>
    </w:p>
    <w:p w14:paraId="16390BB2" w14:textId="77777777" w:rsidR="009052BD" w:rsidRDefault="009052BD" w:rsidP="009052BD">
      <w:pPr>
        <w:rPr>
          <w:rStyle w:val="SubtleEmphasis"/>
        </w:rPr>
      </w:pPr>
      <w:r>
        <w:rPr>
          <w:rStyle w:val="SubtleEmphasis"/>
        </w:rPr>
        <w:t>Provide a list of all inputs, including measurement units, a description of valid values or ranges (a full data dictionary should be attached in an appendix). Describe any data processing rules, such as filtering missing or invalid values infilling / overrides, substituting ceiling or floor values, data transformations, etc.</w:t>
      </w:r>
    </w:p>
    <w:p w14:paraId="258278B1" w14:textId="77777777" w:rsidR="009052BD" w:rsidRDefault="009052BD" w:rsidP="009052BD">
      <w:pPr>
        <w:rPr>
          <w:rStyle w:val="SubtleEmphasis"/>
        </w:rPr>
      </w:pPr>
      <w:bookmarkStart w:id="2189" w:name="OLE_LINK34"/>
    </w:p>
    <w:p w14:paraId="195CEDA7" w14:textId="77777777" w:rsidR="009052BD" w:rsidRDefault="009052BD" w:rsidP="009052BD">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1D15E0DC" w14:textId="77777777" w:rsidR="009052BD" w:rsidRDefault="009052BD" w:rsidP="009052BD">
      <w:pPr>
        <w:shd w:val="clear" w:color="auto" w:fill="DAEEF3" w:themeFill="accent5" w:themeFillTint="33"/>
        <w:rPr>
          <w:rFonts w:ascii="Aptos Narrow" w:hAnsi="Aptos Narrow"/>
        </w:rPr>
      </w:pPr>
    </w:p>
    <w:p w14:paraId="3B1CC777" w14:textId="77777777" w:rsidR="001F6B89" w:rsidRDefault="001F6B89" w:rsidP="34A2CE9E">
      <w:pPr>
        <w:shd w:val="clear" w:color="auto" w:fill="DAEEF3" w:themeFill="accent5" w:themeFillTint="33"/>
        <w:jc w:val="both"/>
        <w:rPr>
          <w:ins w:id="2190" w:author="Uttam Kumar Gupta-NE" w:date="2025-03-20T20:31:00Z" w16du:dateUtc="2025-03-20T15:01:00Z"/>
          <w:rFonts w:ascii="Aptos Narrow" w:hAnsi="Aptos Narrow"/>
        </w:rPr>
      </w:pPr>
      <w:ins w:id="2191" w:author="Uttam Kumar Gupta-NE" w:date="2025-03-20T20:31:00Z" w16du:dateUtc="2025-03-20T15:01:00Z">
        <w:r w:rsidRPr="00BB787A">
          <w:rPr>
            <w:rFonts w:ascii="Aptos Narrow" w:hAnsi="Aptos Narrow"/>
          </w:rPr>
          <w:t xml:space="preserve">The FIS </w:t>
        </w:r>
        <w:proofErr w:type="spellStart"/>
        <w:r w:rsidRPr="00BB787A">
          <w:rPr>
            <w:rFonts w:ascii="Aptos Narrow" w:hAnsi="Aptos Narrow"/>
          </w:rPr>
          <w:t>SecurLock</w:t>
        </w:r>
        <w:proofErr w:type="spellEnd"/>
        <w:r w:rsidRPr="00BB787A">
          <w:rPr>
            <w:rFonts w:ascii="Aptos Narrow" w:hAnsi="Aptos Narrow"/>
          </w:rPr>
          <w:t xml:space="preserve"> Predict program is a customized fraud detection solution that addresses fraud risks specific to each issuer's portfolio. It works in conjunction with FICO Falcon platform to score transactions, evaluating their risk levels while VISA VAA and Mastercard are employed to trigger alerts for potentially compromised transactions. The final decision on whether to approve or decline a transaction is made by </w:t>
        </w:r>
        <w:proofErr w:type="spellStart"/>
        <w:r w:rsidRPr="00BB787A">
          <w:rPr>
            <w:rFonts w:ascii="Aptos Narrow" w:hAnsi="Aptos Narrow"/>
          </w:rPr>
          <w:t>SecurLock</w:t>
        </w:r>
        <w:proofErr w:type="spellEnd"/>
        <w:r w:rsidRPr="00BB787A">
          <w:rPr>
            <w:rFonts w:ascii="Aptos Narrow" w:hAnsi="Aptos Narrow"/>
          </w:rPr>
          <w:t xml:space="preserve"> Predict, leveraging a rule-based system developed in collaboration with East West Bank.</w:t>
        </w:r>
      </w:ins>
    </w:p>
    <w:p w14:paraId="2C94A732" w14:textId="0F834C8F" w:rsidR="00753D4B" w:rsidRDefault="00913222" w:rsidP="34A2CE9E">
      <w:pPr>
        <w:shd w:val="clear" w:color="auto" w:fill="DAEEF3" w:themeFill="accent5" w:themeFillTint="33"/>
        <w:jc w:val="both"/>
        <w:rPr>
          <w:ins w:id="2192" w:author="Uttam Kumar Gupta-NE" w:date="2025-03-20T19:56:00Z" w16du:dateUtc="2025-03-20T14:26:00Z"/>
          <w:rFonts w:ascii="Aptos Narrow" w:hAnsi="Aptos Narrow"/>
        </w:rPr>
      </w:pPr>
      <w:del w:id="2193" w:author="Uttam Kumar Gupta-NE" w:date="2025-03-20T20:31:00Z" w16du:dateUtc="2025-03-20T15:01:00Z">
        <w:r w:rsidRPr="34A2CE9E" w:rsidDel="001F6B89">
          <w:rPr>
            <w:rFonts w:ascii="Aptos Narrow" w:hAnsi="Aptos Narrow"/>
          </w:rPr>
          <w:delText xml:space="preserve">FIS® </w:delText>
        </w:r>
        <w:r w:rsidR="00C75BBB" w:rsidRPr="34A2CE9E" w:rsidDel="001F6B89">
          <w:rPr>
            <w:rFonts w:ascii="Aptos Narrow" w:hAnsi="Aptos Narrow"/>
          </w:rPr>
          <w:delText>SecurLock</w:delText>
        </w:r>
        <w:r w:rsidRPr="34A2CE9E" w:rsidDel="001F6B89">
          <w:rPr>
            <w:rFonts w:ascii="Aptos Narrow" w:hAnsi="Aptos Narrow"/>
          </w:rPr>
          <w:delText xml:space="preserve">™ is a comprehensive card fraud management solution that integrates the FICO® Falcon® platform to enhance its fraud detection and prevention capabilities. FIS </w:delText>
        </w:r>
        <w:r w:rsidR="00C75BBB" w:rsidRPr="34A2CE9E" w:rsidDel="001F6B89">
          <w:rPr>
            <w:rFonts w:ascii="Aptos Narrow" w:hAnsi="Aptos Narrow"/>
          </w:rPr>
          <w:delText>SecurLock</w:delText>
        </w:r>
        <w:r w:rsidRPr="34A2CE9E" w:rsidDel="001F6B89">
          <w:rPr>
            <w:rFonts w:ascii="Aptos Narrow" w:hAnsi="Aptos Narrow"/>
          </w:rPr>
          <w:delText xml:space="preserve"> Predict is responsible for card fraud detection </w:delText>
        </w:r>
        <w:bookmarkStart w:id="2194" w:name="_Int_m5TntGFh"/>
        <w:r w:rsidRPr="34A2CE9E" w:rsidDel="001F6B89">
          <w:rPr>
            <w:rFonts w:ascii="Aptos Narrow" w:hAnsi="Aptos Narrow"/>
          </w:rPr>
          <w:delText>program</w:delText>
        </w:r>
        <w:bookmarkEnd w:id="2194"/>
        <w:r w:rsidR="4A47CA4E" w:rsidRPr="34A2CE9E" w:rsidDel="001F6B89">
          <w:rPr>
            <w:rFonts w:ascii="Aptos Narrow" w:hAnsi="Aptos Narrow"/>
          </w:rPr>
          <w:delText xml:space="preserve">. </w:delText>
        </w:r>
        <w:r w:rsidRPr="34A2CE9E" w:rsidDel="001F6B89">
          <w:rPr>
            <w:rFonts w:ascii="Aptos Narrow" w:hAnsi="Aptos Narrow"/>
          </w:rPr>
          <w:delText>FIS leverages the FICO Falcon Fraud product to score transactions.</w:delText>
        </w:r>
      </w:del>
    </w:p>
    <w:p w14:paraId="5CB17AA0" w14:textId="368AB51C" w:rsidR="00753D4B" w:rsidRPr="002C3A9B" w:rsidDel="00753D4B" w:rsidRDefault="00753D4B" w:rsidP="34A2CE9E">
      <w:pPr>
        <w:shd w:val="clear" w:color="auto" w:fill="DAEEF3" w:themeFill="accent5" w:themeFillTint="33"/>
        <w:jc w:val="both"/>
        <w:rPr>
          <w:del w:id="2195" w:author="Uttam Kumar Gupta-NE" w:date="2025-03-20T19:57:00Z" w16du:dateUtc="2025-03-20T14:27:00Z"/>
          <w:rFonts w:ascii="Aptos Narrow" w:hAnsi="Aptos Narrow"/>
        </w:rPr>
      </w:pPr>
    </w:p>
    <w:p w14:paraId="5ECA57EA" w14:textId="77777777" w:rsidR="00913222" w:rsidRPr="002C3A9B" w:rsidDel="00753D4B" w:rsidRDefault="00913222" w:rsidP="00913222">
      <w:pPr>
        <w:shd w:val="clear" w:color="auto" w:fill="DAEEF3" w:themeFill="accent5" w:themeFillTint="33"/>
        <w:jc w:val="both"/>
        <w:rPr>
          <w:del w:id="2196" w:author="Uttam Kumar Gupta-NE" w:date="2025-03-20T19:57:00Z" w16du:dateUtc="2025-03-20T14:27:00Z"/>
          <w:rFonts w:ascii="Aptos Narrow" w:hAnsi="Aptos Narrow"/>
        </w:rPr>
      </w:pPr>
    </w:p>
    <w:p w14:paraId="4D563A88" w14:textId="23DAA115" w:rsidR="00753D4B" w:rsidRDefault="00913222" w:rsidP="00753D4B">
      <w:pPr>
        <w:shd w:val="clear" w:color="auto" w:fill="DAEEF3" w:themeFill="accent5" w:themeFillTint="33"/>
        <w:jc w:val="both"/>
        <w:rPr>
          <w:ins w:id="2197" w:author="Uttam Kumar Gupta-NE" w:date="2025-03-20T19:57:00Z" w16du:dateUtc="2025-03-20T14:27:00Z"/>
          <w:rFonts w:ascii="Aptos Narrow" w:hAnsi="Aptos Narrow"/>
        </w:rPr>
      </w:pPr>
      <w:r w:rsidRPr="002C3A9B">
        <w:rPr>
          <w:rFonts w:ascii="Aptos Narrow" w:hAnsi="Aptos Narrow"/>
        </w:rPr>
        <w:t>The key input data</w:t>
      </w:r>
      <w:del w:id="2198" w:author="Uttam Kumar Gupta-NE" w:date="2025-03-20T19:57:00Z" w16du:dateUtc="2025-03-20T14:27:00Z">
        <w:r w:rsidRPr="002C3A9B" w:rsidDel="00753D4B">
          <w:rPr>
            <w:rFonts w:ascii="Aptos Narrow" w:hAnsi="Aptos Narrow"/>
          </w:rPr>
          <w:delText xml:space="preserve"> </w:delText>
        </w:r>
      </w:del>
      <w:ins w:id="2199" w:author="Uttam Kumar Gupta-NE" w:date="2025-03-20T19:57:00Z" w16du:dateUtc="2025-03-20T14:27:00Z">
        <w:r w:rsidR="00753D4B">
          <w:rPr>
            <w:rFonts w:ascii="Aptos Narrow" w:hAnsi="Aptos Narrow"/>
          </w:rPr>
          <w:t xml:space="preserve"> used to score transactions by FICO Falcon are as follows:</w:t>
        </w:r>
      </w:ins>
    </w:p>
    <w:p w14:paraId="340A4F42" w14:textId="0010586A" w:rsidR="00753D4B" w:rsidRPr="002C3A9B" w:rsidRDefault="00913222" w:rsidP="00913222">
      <w:pPr>
        <w:shd w:val="clear" w:color="auto" w:fill="DAEEF3" w:themeFill="accent5" w:themeFillTint="33"/>
        <w:jc w:val="both"/>
        <w:rPr>
          <w:rFonts w:ascii="Aptos Narrow" w:hAnsi="Aptos Narrow"/>
        </w:rPr>
      </w:pPr>
      <w:del w:id="2200" w:author="Uttam Kumar Gupta-NE" w:date="2025-03-20T19:57:00Z" w16du:dateUtc="2025-03-20T14:27:00Z">
        <w:r w:rsidRPr="002C3A9B" w:rsidDel="00753D4B">
          <w:rPr>
            <w:rFonts w:ascii="Aptos Narrow" w:hAnsi="Aptos Narrow"/>
          </w:rPr>
          <w:delText>from an EWB perspective is the card transaction details.</w:delText>
        </w:r>
      </w:del>
    </w:p>
    <w:p w14:paraId="7F1A03C4" w14:textId="77777777" w:rsidR="00A90AD2" w:rsidRPr="002C3A9B" w:rsidRDefault="00A90AD2" w:rsidP="00A90AD2">
      <w:pPr>
        <w:shd w:val="clear" w:color="auto" w:fill="DAEEF3" w:themeFill="accent5" w:themeFillTint="33"/>
        <w:jc w:val="both"/>
        <w:rPr>
          <w:ins w:id="2201" w:author="Uttam Kumar Gupta-NE" w:date="2025-03-20T20:02:00Z" w16du:dateUtc="2025-03-20T14:32:00Z"/>
          <w:rFonts w:ascii="Aptos Narrow" w:hAnsi="Aptos Narrow"/>
        </w:rPr>
      </w:pPr>
      <w:ins w:id="2202" w:author="Uttam Kumar Gupta-NE" w:date="2025-03-20T20:02:00Z" w16du:dateUtc="2025-03-20T14:32:00Z">
        <w:r w:rsidRPr="002C3A9B">
          <w:rPr>
            <w:rFonts w:ascii="Aptos Narrow" w:hAnsi="Aptos Narrow"/>
          </w:rPr>
          <w:t xml:space="preserve">• </w:t>
        </w:r>
        <w:r w:rsidRPr="002C3A9B">
          <w:rPr>
            <w:rFonts w:ascii="Aptos Narrow" w:hAnsi="Aptos Narrow"/>
            <w:i/>
            <w:iCs/>
          </w:rPr>
          <w:t xml:space="preserve">PAN </w:t>
        </w:r>
      </w:ins>
    </w:p>
    <w:p w14:paraId="240F71FD" w14:textId="77777777" w:rsidR="00A90AD2" w:rsidRPr="002C3A9B" w:rsidRDefault="00A90AD2" w:rsidP="00A90AD2">
      <w:pPr>
        <w:shd w:val="clear" w:color="auto" w:fill="DAEEF3" w:themeFill="accent5" w:themeFillTint="33"/>
        <w:jc w:val="both"/>
        <w:rPr>
          <w:ins w:id="2203" w:author="Uttam Kumar Gupta-NE" w:date="2025-03-20T20:02:00Z" w16du:dateUtc="2025-03-20T14:32:00Z"/>
          <w:rFonts w:ascii="Aptos Narrow" w:hAnsi="Aptos Narrow"/>
        </w:rPr>
      </w:pPr>
      <w:ins w:id="2204" w:author="Uttam Kumar Gupta-NE" w:date="2025-03-20T20:02:00Z" w16du:dateUtc="2025-03-20T14:32:00Z">
        <w:r w:rsidRPr="002C3A9B">
          <w:rPr>
            <w:rFonts w:ascii="Aptos Narrow" w:hAnsi="Aptos Narrow"/>
          </w:rPr>
          <w:t xml:space="preserve">• </w:t>
        </w:r>
        <w:proofErr w:type="spellStart"/>
        <w:r w:rsidRPr="002C3A9B">
          <w:rPr>
            <w:rFonts w:ascii="Aptos Narrow" w:hAnsi="Aptos Narrow"/>
            <w:i/>
            <w:iCs/>
          </w:rPr>
          <w:t>authPostFlag</w:t>
        </w:r>
        <w:proofErr w:type="spellEnd"/>
        <w:r w:rsidRPr="002C3A9B">
          <w:rPr>
            <w:rFonts w:ascii="Aptos Narrow" w:hAnsi="Aptos Narrow"/>
            <w:i/>
            <w:iCs/>
          </w:rPr>
          <w:t xml:space="preserve"> </w:t>
        </w:r>
      </w:ins>
    </w:p>
    <w:p w14:paraId="7F94BB77" w14:textId="77777777" w:rsidR="00A90AD2" w:rsidRPr="002C3A9B" w:rsidRDefault="00A90AD2" w:rsidP="00A90AD2">
      <w:pPr>
        <w:shd w:val="clear" w:color="auto" w:fill="DAEEF3" w:themeFill="accent5" w:themeFillTint="33"/>
        <w:jc w:val="both"/>
        <w:rPr>
          <w:ins w:id="2205" w:author="Uttam Kumar Gupta-NE" w:date="2025-03-20T20:02:00Z" w16du:dateUtc="2025-03-20T14:32:00Z"/>
          <w:rFonts w:ascii="Aptos Narrow" w:hAnsi="Aptos Narrow"/>
        </w:rPr>
      </w:pPr>
      <w:ins w:id="2206" w:author="Uttam Kumar Gupta-NE" w:date="2025-03-20T20:02:00Z" w16du:dateUtc="2025-03-20T14:32:00Z">
        <w:r w:rsidRPr="002C3A9B">
          <w:rPr>
            <w:rFonts w:ascii="Aptos Narrow" w:hAnsi="Aptos Narrow"/>
          </w:rPr>
          <w:t xml:space="preserve">• </w:t>
        </w:r>
        <w:proofErr w:type="spellStart"/>
        <w:r w:rsidRPr="002C3A9B">
          <w:rPr>
            <w:rFonts w:ascii="Aptos Narrow" w:hAnsi="Aptos Narrow"/>
            <w:i/>
            <w:iCs/>
          </w:rPr>
          <w:t>transactionType</w:t>
        </w:r>
        <w:proofErr w:type="spellEnd"/>
        <w:r w:rsidRPr="002C3A9B">
          <w:rPr>
            <w:rFonts w:ascii="Aptos Narrow" w:hAnsi="Aptos Narrow"/>
            <w:i/>
            <w:iCs/>
          </w:rPr>
          <w:t xml:space="preserve"> </w:t>
        </w:r>
      </w:ins>
    </w:p>
    <w:p w14:paraId="07E8CC27" w14:textId="77777777" w:rsidR="00A90AD2" w:rsidRPr="002C3A9B" w:rsidRDefault="00A90AD2" w:rsidP="00A90AD2">
      <w:pPr>
        <w:shd w:val="clear" w:color="auto" w:fill="DAEEF3" w:themeFill="accent5" w:themeFillTint="33"/>
        <w:jc w:val="both"/>
        <w:rPr>
          <w:ins w:id="2207" w:author="Uttam Kumar Gupta-NE" w:date="2025-03-20T20:02:00Z" w16du:dateUtc="2025-03-20T14:32:00Z"/>
          <w:rFonts w:ascii="Aptos Narrow" w:hAnsi="Aptos Narrow"/>
        </w:rPr>
      </w:pPr>
      <w:ins w:id="2208" w:author="Uttam Kumar Gupta-NE" w:date="2025-03-20T20:02:00Z" w16du:dateUtc="2025-03-20T14:32:00Z">
        <w:r w:rsidRPr="002C3A9B">
          <w:rPr>
            <w:rFonts w:ascii="Aptos Narrow" w:hAnsi="Aptos Narrow"/>
          </w:rPr>
          <w:t xml:space="preserve">• </w:t>
        </w:r>
        <w:proofErr w:type="spellStart"/>
        <w:r w:rsidRPr="002C3A9B">
          <w:rPr>
            <w:rFonts w:ascii="Aptos Narrow" w:hAnsi="Aptos Narrow"/>
            <w:i/>
            <w:iCs/>
          </w:rPr>
          <w:t>transactionDate</w:t>
        </w:r>
        <w:proofErr w:type="spellEnd"/>
        <w:r w:rsidRPr="002C3A9B">
          <w:rPr>
            <w:rFonts w:ascii="Aptos Narrow" w:hAnsi="Aptos Narrow"/>
            <w:i/>
            <w:iCs/>
          </w:rPr>
          <w:t xml:space="preserve"> </w:t>
        </w:r>
      </w:ins>
    </w:p>
    <w:p w14:paraId="08ECBAD4" w14:textId="77777777" w:rsidR="00A90AD2" w:rsidRPr="002C3A9B" w:rsidRDefault="00A90AD2" w:rsidP="00A90AD2">
      <w:pPr>
        <w:shd w:val="clear" w:color="auto" w:fill="DAEEF3" w:themeFill="accent5" w:themeFillTint="33"/>
        <w:jc w:val="both"/>
        <w:rPr>
          <w:ins w:id="2209" w:author="Uttam Kumar Gupta-NE" w:date="2025-03-20T20:02:00Z" w16du:dateUtc="2025-03-20T14:32:00Z"/>
          <w:rFonts w:ascii="Aptos Narrow" w:hAnsi="Aptos Narrow"/>
        </w:rPr>
      </w:pPr>
      <w:ins w:id="2210" w:author="Uttam Kumar Gupta-NE" w:date="2025-03-20T20:02:00Z" w16du:dateUtc="2025-03-20T14:32:00Z">
        <w:r w:rsidRPr="002C3A9B">
          <w:rPr>
            <w:rFonts w:ascii="Aptos Narrow" w:hAnsi="Aptos Narrow"/>
          </w:rPr>
          <w:t xml:space="preserve">• </w:t>
        </w:r>
        <w:proofErr w:type="spellStart"/>
        <w:r w:rsidRPr="002C3A9B">
          <w:rPr>
            <w:rFonts w:ascii="Aptos Narrow" w:hAnsi="Aptos Narrow"/>
            <w:i/>
            <w:iCs/>
          </w:rPr>
          <w:t>transactionTime</w:t>
        </w:r>
        <w:proofErr w:type="spellEnd"/>
        <w:r w:rsidRPr="002C3A9B">
          <w:rPr>
            <w:rFonts w:ascii="Aptos Narrow" w:hAnsi="Aptos Narrow"/>
            <w:i/>
            <w:iCs/>
          </w:rPr>
          <w:t xml:space="preserve"> </w:t>
        </w:r>
      </w:ins>
    </w:p>
    <w:p w14:paraId="7CC81581" w14:textId="77777777" w:rsidR="00A90AD2" w:rsidRPr="002C3A9B" w:rsidRDefault="00A90AD2" w:rsidP="00A90AD2">
      <w:pPr>
        <w:shd w:val="clear" w:color="auto" w:fill="DAEEF3" w:themeFill="accent5" w:themeFillTint="33"/>
        <w:jc w:val="both"/>
        <w:rPr>
          <w:ins w:id="2211" w:author="Uttam Kumar Gupta-NE" w:date="2025-03-20T20:02:00Z" w16du:dateUtc="2025-03-20T14:32:00Z"/>
          <w:rFonts w:ascii="Aptos Narrow" w:hAnsi="Aptos Narrow"/>
        </w:rPr>
      </w:pPr>
      <w:ins w:id="2212" w:author="Uttam Kumar Gupta-NE" w:date="2025-03-20T20:02:00Z" w16du:dateUtc="2025-03-20T14:32:00Z">
        <w:r w:rsidRPr="002C3A9B">
          <w:rPr>
            <w:rFonts w:ascii="Aptos Narrow" w:hAnsi="Aptos Narrow"/>
          </w:rPr>
          <w:t xml:space="preserve">• </w:t>
        </w:r>
        <w:proofErr w:type="spellStart"/>
        <w:r w:rsidRPr="002C3A9B">
          <w:rPr>
            <w:rFonts w:ascii="Aptos Narrow" w:hAnsi="Aptos Narrow"/>
            <w:i/>
            <w:iCs/>
          </w:rPr>
          <w:t>gmtOffset</w:t>
        </w:r>
        <w:proofErr w:type="spellEnd"/>
        <w:r w:rsidRPr="002C3A9B">
          <w:rPr>
            <w:rFonts w:ascii="Aptos Narrow" w:hAnsi="Aptos Narrow"/>
            <w:i/>
            <w:iCs/>
          </w:rPr>
          <w:t xml:space="preserve"> </w:t>
        </w:r>
      </w:ins>
    </w:p>
    <w:p w14:paraId="22EDE270" w14:textId="77777777" w:rsidR="00A90AD2" w:rsidRPr="002C3A9B" w:rsidRDefault="00A90AD2" w:rsidP="00A90AD2">
      <w:pPr>
        <w:shd w:val="clear" w:color="auto" w:fill="DAEEF3" w:themeFill="accent5" w:themeFillTint="33"/>
        <w:jc w:val="both"/>
        <w:rPr>
          <w:ins w:id="2213" w:author="Uttam Kumar Gupta-NE" w:date="2025-03-20T20:02:00Z" w16du:dateUtc="2025-03-20T14:32:00Z"/>
          <w:rFonts w:ascii="Aptos Narrow" w:hAnsi="Aptos Narrow"/>
        </w:rPr>
      </w:pPr>
      <w:ins w:id="2214" w:author="Uttam Kumar Gupta-NE" w:date="2025-03-20T20:02:00Z" w16du:dateUtc="2025-03-20T14:32:00Z">
        <w:r w:rsidRPr="002C3A9B">
          <w:rPr>
            <w:rFonts w:ascii="Aptos Narrow" w:hAnsi="Aptos Narrow"/>
          </w:rPr>
          <w:t xml:space="preserve">• </w:t>
        </w:r>
        <w:proofErr w:type="spellStart"/>
        <w:r w:rsidRPr="002C3A9B">
          <w:rPr>
            <w:rFonts w:ascii="Aptos Narrow" w:hAnsi="Aptos Narrow"/>
            <w:i/>
            <w:iCs/>
          </w:rPr>
          <w:t>transactionAmount</w:t>
        </w:r>
        <w:proofErr w:type="spellEnd"/>
        <w:r w:rsidRPr="002C3A9B">
          <w:rPr>
            <w:rFonts w:ascii="Aptos Narrow" w:hAnsi="Aptos Narrow"/>
            <w:i/>
            <w:iCs/>
          </w:rPr>
          <w:t xml:space="preserve"> </w:t>
        </w:r>
      </w:ins>
    </w:p>
    <w:p w14:paraId="1B149DCF" w14:textId="77777777" w:rsidR="00A90AD2" w:rsidRDefault="00A90AD2" w:rsidP="00A90AD2">
      <w:pPr>
        <w:shd w:val="clear" w:color="auto" w:fill="DAEEF3" w:themeFill="accent5" w:themeFillTint="33"/>
        <w:jc w:val="both"/>
        <w:rPr>
          <w:ins w:id="2215" w:author="Uttam Kumar Gupta-NE" w:date="2025-03-20T20:02:00Z" w16du:dateUtc="2025-03-20T14:32:00Z"/>
          <w:rFonts w:ascii="Aptos Narrow" w:hAnsi="Aptos Narrow"/>
          <w:i/>
          <w:iCs/>
        </w:rPr>
      </w:pPr>
      <w:ins w:id="2216" w:author="Uttam Kumar Gupta-NE" w:date="2025-03-20T20:02:00Z" w16du:dateUtc="2025-03-20T14:32:00Z">
        <w:r w:rsidRPr="002C3A9B">
          <w:rPr>
            <w:rFonts w:ascii="Aptos Narrow" w:hAnsi="Aptos Narrow"/>
          </w:rPr>
          <w:t xml:space="preserve">• </w:t>
        </w:r>
        <w:proofErr w:type="spellStart"/>
        <w:r w:rsidRPr="002C3A9B">
          <w:rPr>
            <w:rFonts w:ascii="Aptos Narrow" w:hAnsi="Aptos Narrow"/>
            <w:i/>
            <w:iCs/>
          </w:rPr>
          <w:t>transactionCurrencyCode</w:t>
        </w:r>
        <w:proofErr w:type="spellEnd"/>
        <w:r w:rsidRPr="002C3A9B">
          <w:rPr>
            <w:rFonts w:ascii="Aptos Narrow" w:hAnsi="Aptos Narrow"/>
            <w:i/>
            <w:iCs/>
          </w:rPr>
          <w:t xml:space="preserve"> </w:t>
        </w:r>
      </w:ins>
    </w:p>
    <w:p w14:paraId="5333876E" w14:textId="77777777" w:rsidR="00913222" w:rsidRDefault="00913222" w:rsidP="00913222">
      <w:pPr>
        <w:shd w:val="clear" w:color="auto" w:fill="DAEEF3" w:themeFill="accent5" w:themeFillTint="33"/>
        <w:jc w:val="both"/>
        <w:rPr>
          <w:ins w:id="2217" w:author="Uttam Kumar Gupta-NE" w:date="2025-03-20T20:02:00Z" w16du:dateUtc="2025-03-20T14:32:00Z"/>
          <w:rFonts w:ascii="Aptos Narrow" w:hAnsi="Aptos Narrow"/>
        </w:rPr>
      </w:pPr>
    </w:p>
    <w:p w14:paraId="41D2D854" w14:textId="77777777" w:rsidR="00A90AD2" w:rsidRPr="002C3A9B" w:rsidRDefault="00A90AD2" w:rsidP="00913222">
      <w:pPr>
        <w:shd w:val="clear" w:color="auto" w:fill="DAEEF3" w:themeFill="accent5" w:themeFillTint="33"/>
        <w:jc w:val="both"/>
        <w:rPr>
          <w:rFonts w:ascii="Aptos Narrow" w:hAnsi="Aptos Narrow"/>
        </w:rPr>
      </w:pPr>
    </w:p>
    <w:p w14:paraId="7ADF6E22" w14:textId="6BBA8D69" w:rsidR="00913222" w:rsidRDefault="00913222" w:rsidP="00913222">
      <w:pPr>
        <w:shd w:val="clear" w:color="auto" w:fill="DAEEF3" w:themeFill="accent5" w:themeFillTint="33"/>
        <w:jc w:val="both"/>
        <w:rPr>
          <w:rFonts w:ascii="Calibri" w:hAnsi="Calibri" w:cs="Calibri"/>
          <w:color w:val="000000"/>
        </w:rPr>
      </w:pPr>
      <w:del w:id="2218" w:author="Vibhu Bhalla-NE" w:date="2025-03-13T20:48:00Z" w16du:dateUtc="2025-03-13T15:18:00Z">
        <w:r w:rsidRPr="34A2CE9E" w:rsidDel="009A00C3">
          <w:rPr>
            <w:rFonts w:ascii="Aptos Narrow" w:hAnsi="Aptos Narrow"/>
          </w:rPr>
          <w:delText>In FICO Falcon the data specification document (“</w:delText>
        </w:r>
        <w:r w:rsidRPr="34A2CE9E" w:rsidDel="009A00C3">
          <w:rPr>
            <w:rFonts w:ascii="Aptos Narrow" w:hAnsi="Aptos Narrow"/>
            <w:i/>
            <w:iCs/>
          </w:rPr>
          <w:delText>FFM6.xDataSpec.Credit.pdf</w:delText>
        </w:r>
        <w:r w:rsidRPr="34A2CE9E" w:rsidDel="009A00C3">
          <w:rPr>
            <w:rFonts w:ascii="Aptos Narrow" w:hAnsi="Aptos Narrow"/>
          </w:rPr>
          <w:delText xml:space="preserve">”) provides a comprehensive list of required data elements for the model scoring engine. </w:delText>
        </w:r>
      </w:del>
      <w:del w:id="2219" w:author="Uttam Kumar Gupta-NE" w:date="2025-03-20T20:03:00Z" w16du:dateUtc="2025-03-20T14:33:00Z">
        <w:r w:rsidRPr="34A2CE9E" w:rsidDel="00A90AD2">
          <w:rPr>
            <w:rFonts w:ascii="Aptos Narrow" w:hAnsi="Aptos Narrow"/>
          </w:rPr>
          <w:delText>These data elements may be used separately or to create derived variables for the model. Model variables are included based on their statistical significance and benefit to model performance. FICO performs data validation and go-live analysis to indicate if any fields are not present in the customer's data and/or in error based on its knowledge of the key fields that drive model performance.</w:delText>
        </w:r>
        <w:r w:rsidRPr="34A2CE9E" w:rsidDel="00A90AD2">
          <w:rPr>
            <w:rFonts w:ascii="Calibri" w:hAnsi="Calibri" w:cs="Calibri"/>
            <w:color w:val="000000" w:themeColor="text1"/>
          </w:rPr>
          <w:delText xml:space="preserve"> </w:delText>
        </w:r>
      </w:del>
    </w:p>
    <w:p w14:paraId="6891131F" w14:textId="77777777" w:rsidR="00203CA1" w:rsidRDefault="00203CA1" w:rsidP="00913222">
      <w:pPr>
        <w:shd w:val="clear" w:color="auto" w:fill="DAEEF3" w:themeFill="accent5" w:themeFillTint="33"/>
        <w:jc w:val="both"/>
        <w:rPr>
          <w:rFonts w:ascii="Aptos Narrow" w:hAnsi="Aptos Narrow"/>
        </w:rPr>
      </w:pPr>
    </w:p>
    <w:p w14:paraId="2097875F" w14:textId="760BE28C" w:rsidR="00913222" w:rsidDel="00A90AD2" w:rsidRDefault="00913222" w:rsidP="00913222">
      <w:pPr>
        <w:shd w:val="clear" w:color="auto" w:fill="DAEEF3" w:themeFill="accent5" w:themeFillTint="33"/>
        <w:jc w:val="both"/>
        <w:rPr>
          <w:del w:id="2220" w:author="Uttam Kumar Gupta-NE" w:date="2025-03-20T20:02:00Z" w16du:dateUtc="2025-03-20T14:32:00Z"/>
          <w:rFonts w:ascii="Aptos Narrow" w:hAnsi="Aptos Narrow"/>
        </w:rPr>
      </w:pPr>
      <w:del w:id="2221" w:author="Uttam Kumar Gupta-NE" w:date="2025-03-20T20:02:00Z" w16du:dateUtc="2025-03-20T14:32:00Z">
        <w:r w:rsidRPr="002C3A9B" w:rsidDel="00A90AD2">
          <w:rPr>
            <w:rFonts w:ascii="Aptos Narrow" w:hAnsi="Aptos Narrow"/>
          </w:rPr>
          <w:delText xml:space="preserve">The following fields are required for scoring: </w:delText>
        </w:r>
      </w:del>
    </w:p>
    <w:p w14:paraId="70310BB2" w14:textId="40FF18E2" w:rsidR="00203CA1" w:rsidRPr="002C3A9B" w:rsidDel="00A90AD2" w:rsidRDefault="00203CA1" w:rsidP="00913222">
      <w:pPr>
        <w:shd w:val="clear" w:color="auto" w:fill="DAEEF3" w:themeFill="accent5" w:themeFillTint="33"/>
        <w:jc w:val="both"/>
        <w:rPr>
          <w:del w:id="2222" w:author="Uttam Kumar Gupta-NE" w:date="2025-03-20T20:02:00Z" w16du:dateUtc="2025-03-20T14:32:00Z"/>
          <w:rFonts w:ascii="Aptos Narrow" w:hAnsi="Aptos Narrow"/>
        </w:rPr>
      </w:pPr>
    </w:p>
    <w:p w14:paraId="249A90BF" w14:textId="048DF30A" w:rsidR="00913222" w:rsidRPr="002C3A9B" w:rsidDel="00A90AD2" w:rsidRDefault="00913222" w:rsidP="00913222">
      <w:pPr>
        <w:shd w:val="clear" w:color="auto" w:fill="DAEEF3" w:themeFill="accent5" w:themeFillTint="33"/>
        <w:jc w:val="both"/>
        <w:rPr>
          <w:del w:id="2223" w:author="Uttam Kumar Gupta-NE" w:date="2025-03-20T20:02:00Z" w16du:dateUtc="2025-03-20T14:32:00Z"/>
          <w:rFonts w:ascii="Aptos Narrow" w:hAnsi="Aptos Narrow"/>
        </w:rPr>
      </w:pPr>
      <w:del w:id="2224" w:author="Uttam Kumar Gupta-NE" w:date="2025-03-20T20:02:00Z" w16du:dateUtc="2025-03-20T14:32:00Z">
        <w:r w:rsidRPr="002C3A9B" w:rsidDel="00A90AD2">
          <w:rPr>
            <w:rFonts w:ascii="Aptos Narrow" w:hAnsi="Aptos Narrow"/>
          </w:rPr>
          <w:delText xml:space="preserve">• </w:delText>
        </w:r>
        <w:r w:rsidRPr="002C3A9B" w:rsidDel="00A90AD2">
          <w:rPr>
            <w:rFonts w:ascii="Aptos Narrow" w:hAnsi="Aptos Narrow"/>
            <w:i/>
            <w:iCs/>
          </w:rPr>
          <w:delText xml:space="preserve">PAN </w:delText>
        </w:r>
      </w:del>
    </w:p>
    <w:p w14:paraId="58AFA436" w14:textId="0D17E480" w:rsidR="00913222" w:rsidRPr="002C3A9B" w:rsidDel="00A90AD2" w:rsidRDefault="00913222" w:rsidP="00913222">
      <w:pPr>
        <w:shd w:val="clear" w:color="auto" w:fill="DAEEF3" w:themeFill="accent5" w:themeFillTint="33"/>
        <w:jc w:val="both"/>
        <w:rPr>
          <w:del w:id="2225" w:author="Uttam Kumar Gupta-NE" w:date="2025-03-20T20:02:00Z" w16du:dateUtc="2025-03-20T14:32:00Z"/>
          <w:rFonts w:ascii="Aptos Narrow" w:hAnsi="Aptos Narrow"/>
        </w:rPr>
      </w:pPr>
      <w:del w:id="2226" w:author="Uttam Kumar Gupta-NE" w:date="2025-03-20T20:02:00Z" w16du:dateUtc="2025-03-20T14:32:00Z">
        <w:r w:rsidRPr="002C3A9B" w:rsidDel="00A90AD2">
          <w:rPr>
            <w:rFonts w:ascii="Aptos Narrow" w:hAnsi="Aptos Narrow"/>
          </w:rPr>
          <w:delText xml:space="preserve">• </w:delText>
        </w:r>
        <w:r w:rsidRPr="002C3A9B" w:rsidDel="00A90AD2">
          <w:rPr>
            <w:rFonts w:ascii="Aptos Narrow" w:hAnsi="Aptos Narrow"/>
            <w:i/>
            <w:iCs/>
          </w:rPr>
          <w:delText xml:space="preserve">authPostFlag </w:delText>
        </w:r>
      </w:del>
    </w:p>
    <w:p w14:paraId="653B87A1" w14:textId="7860A554" w:rsidR="00913222" w:rsidRPr="002C3A9B" w:rsidDel="00A90AD2" w:rsidRDefault="00913222" w:rsidP="00913222">
      <w:pPr>
        <w:shd w:val="clear" w:color="auto" w:fill="DAEEF3" w:themeFill="accent5" w:themeFillTint="33"/>
        <w:jc w:val="both"/>
        <w:rPr>
          <w:del w:id="2227" w:author="Uttam Kumar Gupta-NE" w:date="2025-03-20T20:02:00Z" w16du:dateUtc="2025-03-20T14:32:00Z"/>
          <w:rFonts w:ascii="Aptos Narrow" w:hAnsi="Aptos Narrow"/>
        </w:rPr>
      </w:pPr>
      <w:del w:id="2228" w:author="Uttam Kumar Gupta-NE" w:date="2025-03-20T20:02:00Z" w16du:dateUtc="2025-03-20T14:32:00Z">
        <w:r w:rsidRPr="002C3A9B" w:rsidDel="00A90AD2">
          <w:rPr>
            <w:rFonts w:ascii="Aptos Narrow" w:hAnsi="Aptos Narrow"/>
          </w:rPr>
          <w:delText xml:space="preserve">• </w:delText>
        </w:r>
        <w:r w:rsidRPr="002C3A9B" w:rsidDel="00A90AD2">
          <w:rPr>
            <w:rFonts w:ascii="Aptos Narrow" w:hAnsi="Aptos Narrow"/>
            <w:i/>
            <w:iCs/>
          </w:rPr>
          <w:delText xml:space="preserve">transactionType </w:delText>
        </w:r>
      </w:del>
    </w:p>
    <w:p w14:paraId="37CF076D" w14:textId="5B0078CE" w:rsidR="00913222" w:rsidRPr="002C3A9B" w:rsidDel="00A90AD2" w:rsidRDefault="00913222" w:rsidP="00913222">
      <w:pPr>
        <w:shd w:val="clear" w:color="auto" w:fill="DAEEF3" w:themeFill="accent5" w:themeFillTint="33"/>
        <w:jc w:val="both"/>
        <w:rPr>
          <w:del w:id="2229" w:author="Uttam Kumar Gupta-NE" w:date="2025-03-20T20:02:00Z" w16du:dateUtc="2025-03-20T14:32:00Z"/>
          <w:rFonts w:ascii="Aptos Narrow" w:hAnsi="Aptos Narrow"/>
        </w:rPr>
      </w:pPr>
      <w:del w:id="2230" w:author="Uttam Kumar Gupta-NE" w:date="2025-03-20T20:02:00Z" w16du:dateUtc="2025-03-20T14:32:00Z">
        <w:r w:rsidRPr="002C3A9B" w:rsidDel="00A90AD2">
          <w:rPr>
            <w:rFonts w:ascii="Aptos Narrow" w:hAnsi="Aptos Narrow"/>
          </w:rPr>
          <w:delText xml:space="preserve">• </w:delText>
        </w:r>
        <w:r w:rsidRPr="002C3A9B" w:rsidDel="00A90AD2">
          <w:rPr>
            <w:rFonts w:ascii="Aptos Narrow" w:hAnsi="Aptos Narrow"/>
            <w:i/>
            <w:iCs/>
          </w:rPr>
          <w:delText xml:space="preserve">transactionDate </w:delText>
        </w:r>
      </w:del>
    </w:p>
    <w:p w14:paraId="1C5CB592" w14:textId="7D4DF860" w:rsidR="00913222" w:rsidRPr="002C3A9B" w:rsidDel="00A90AD2" w:rsidRDefault="00913222" w:rsidP="00913222">
      <w:pPr>
        <w:shd w:val="clear" w:color="auto" w:fill="DAEEF3" w:themeFill="accent5" w:themeFillTint="33"/>
        <w:jc w:val="both"/>
        <w:rPr>
          <w:del w:id="2231" w:author="Uttam Kumar Gupta-NE" w:date="2025-03-20T20:02:00Z" w16du:dateUtc="2025-03-20T14:32:00Z"/>
          <w:rFonts w:ascii="Aptos Narrow" w:hAnsi="Aptos Narrow"/>
        </w:rPr>
      </w:pPr>
      <w:del w:id="2232" w:author="Uttam Kumar Gupta-NE" w:date="2025-03-20T20:02:00Z" w16du:dateUtc="2025-03-20T14:32:00Z">
        <w:r w:rsidRPr="002C3A9B" w:rsidDel="00A90AD2">
          <w:rPr>
            <w:rFonts w:ascii="Aptos Narrow" w:hAnsi="Aptos Narrow"/>
          </w:rPr>
          <w:delText xml:space="preserve">• </w:delText>
        </w:r>
        <w:r w:rsidRPr="002C3A9B" w:rsidDel="00A90AD2">
          <w:rPr>
            <w:rFonts w:ascii="Aptos Narrow" w:hAnsi="Aptos Narrow"/>
            <w:i/>
            <w:iCs/>
          </w:rPr>
          <w:delText xml:space="preserve">transactionTime </w:delText>
        </w:r>
      </w:del>
    </w:p>
    <w:p w14:paraId="2BAE54C4" w14:textId="169B3B8B" w:rsidR="00913222" w:rsidRPr="002C3A9B" w:rsidDel="00A90AD2" w:rsidRDefault="00913222" w:rsidP="00913222">
      <w:pPr>
        <w:shd w:val="clear" w:color="auto" w:fill="DAEEF3" w:themeFill="accent5" w:themeFillTint="33"/>
        <w:jc w:val="both"/>
        <w:rPr>
          <w:del w:id="2233" w:author="Uttam Kumar Gupta-NE" w:date="2025-03-20T20:02:00Z" w16du:dateUtc="2025-03-20T14:32:00Z"/>
          <w:rFonts w:ascii="Aptos Narrow" w:hAnsi="Aptos Narrow"/>
        </w:rPr>
      </w:pPr>
      <w:del w:id="2234" w:author="Uttam Kumar Gupta-NE" w:date="2025-03-20T20:02:00Z" w16du:dateUtc="2025-03-20T14:32:00Z">
        <w:r w:rsidRPr="002C3A9B" w:rsidDel="00A90AD2">
          <w:rPr>
            <w:rFonts w:ascii="Aptos Narrow" w:hAnsi="Aptos Narrow"/>
          </w:rPr>
          <w:lastRenderedPageBreak/>
          <w:delText xml:space="preserve">• </w:delText>
        </w:r>
        <w:r w:rsidRPr="002C3A9B" w:rsidDel="00A90AD2">
          <w:rPr>
            <w:rFonts w:ascii="Aptos Narrow" w:hAnsi="Aptos Narrow"/>
            <w:i/>
            <w:iCs/>
          </w:rPr>
          <w:delText xml:space="preserve">gmtOffset </w:delText>
        </w:r>
      </w:del>
    </w:p>
    <w:p w14:paraId="59F6BBEB" w14:textId="50F54B53" w:rsidR="00913222" w:rsidRPr="002C3A9B" w:rsidDel="00A90AD2" w:rsidRDefault="00913222" w:rsidP="00913222">
      <w:pPr>
        <w:shd w:val="clear" w:color="auto" w:fill="DAEEF3" w:themeFill="accent5" w:themeFillTint="33"/>
        <w:jc w:val="both"/>
        <w:rPr>
          <w:del w:id="2235" w:author="Uttam Kumar Gupta-NE" w:date="2025-03-20T20:02:00Z" w16du:dateUtc="2025-03-20T14:32:00Z"/>
          <w:rFonts w:ascii="Aptos Narrow" w:hAnsi="Aptos Narrow"/>
        </w:rPr>
      </w:pPr>
      <w:del w:id="2236" w:author="Uttam Kumar Gupta-NE" w:date="2025-03-20T20:02:00Z" w16du:dateUtc="2025-03-20T14:32:00Z">
        <w:r w:rsidRPr="002C3A9B" w:rsidDel="00A90AD2">
          <w:rPr>
            <w:rFonts w:ascii="Aptos Narrow" w:hAnsi="Aptos Narrow"/>
          </w:rPr>
          <w:delText xml:space="preserve">• </w:delText>
        </w:r>
        <w:r w:rsidRPr="002C3A9B" w:rsidDel="00A90AD2">
          <w:rPr>
            <w:rFonts w:ascii="Aptos Narrow" w:hAnsi="Aptos Narrow"/>
            <w:i/>
            <w:iCs/>
          </w:rPr>
          <w:delText xml:space="preserve">transactionAmount </w:delText>
        </w:r>
      </w:del>
    </w:p>
    <w:p w14:paraId="6994029B" w14:textId="514C3429" w:rsidR="00913222" w:rsidDel="00A90AD2" w:rsidRDefault="00913222" w:rsidP="00913222">
      <w:pPr>
        <w:shd w:val="clear" w:color="auto" w:fill="DAEEF3" w:themeFill="accent5" w:themeFillTint="33"/>
        <w:jc w:val="both"/>
        <w:rPr>
          <w:del w:id="2237" w:author="Uttam Kumar Gupta-NE" w:date="2025-03-20T20:03:00Z" w16du:dateUtc="2025-03-20T14:33:00Z"/>
          <w:rFonts w:ascii="Aptos Narrow" w:hAnsi="Aptos Narrow"/>
          <w:i/>
          <w:iCs/>
        </w:rPr>
      </w:pPr>
      <w:del w:id="2238" w:author="Uttam Kumar Gupta-NE" w:date="2025-03-20T20:02:00Z" w16du:dateUtc="2025-03-20T14:32:00Z">
        <w:r w:rsidRPr="002C3A9B" w:rsidDel="00A90AD2">
          <w:rPr>
            <w:rFonts w:ascii="Aptos Narrow" w:hAnsi="Aptos Narrow"/>
          </w:rPr>
          <w:delText xml:space="preserve">• </w:delText>
        </w:r>
        <w:r w:rsidRPr="002C3A9B" w:rsidDel="00A90AD2">
          <w:rPr>
            <w:rFonts w:ascii="Aptos Narrow" w:hAnsi="Aptos Narrow"/>
            <w:i/>
            <w:iCs/>
          </w:rPr>
          <w:delText>transactionCurrencyCode</w:delText>
        </w:r>
      </w:del>
      <w:r w:rsidRPr="002C3A9B">
        <w:rPr>
          <w:rFonts w:ascii="Aptos Narrow" w:hAnsi="Aptos Narrow"/>
          <w:i/>
          <w:iCs/>
        </w:rPr>
        <w:t xml:space="preserve"> </w:t>
      </w:r>
    </w:p>
    <w:p w14:paraId="39C2D23A" w14:textId="498303A4" w:rsidR="00A90AD2" w:rsidRDefault="00A90AD2" w:rsidP="00913222">
      <w:pPr>
        <w:shd w:val="clear" w:color="auto" w:fill="DAEEF3" w:themeFill="accent5" w:themeFillTint="33"/>
        <w:jc w:val="both"/>
        <w:rPr>
          <w:ins w:id="2239" w:author="Uttam Kumar Gupta-NE" w:date="2025-03-20T20:03:00Z" w16du:dateUtc="2025-03-20T14:33:00Z"/>
          <w:rFonts w:ascii="Aptos Narrow" w:hAnsi="Aptos Narrow"/>
          <w:i/>
          <w:iCs/>
        </w:rPr>
      </w:pPr>
      <w:ins w:id="2240" w:author="Uttam Kumar Gupta-NE" w:date="2025-03-20T20:03:00Z" w16du:dateUtc="2025-03-20T14:33:00Z">
        <w:r w:rsidRPr="34A2CE9E">
          <w:rPr>
            <w:rFonts w:ascii="Aptos Narrow" w:hAnsi="Aptos Narrow"/>
          </w:rPr>
          <w:t>Model variables are included based on their statistical significance and benefit to model performance. FICO performs data validation and go-live analysis to indicate if any fields are not present in the customer's data and/or in error based on its knowledge of the key fields that drive model performance.</w:t>
        </w:r>
        <w:r w:rsidRPr="00A90AD2">
          <w:rPr>
            <w:rFonts w:ascii="Aptos Narrow" w:hAnsi="Aptos Narrow"/>
          </w:rPr>
          <w:t xml:space="preserve"> </w:t>
        </w:r>
        <w:r w:rsidRPr="002C3A9B">
          <w:rPr>
            <w:rFonts w:ascii="Aptos Narrow" w:hAnsi="Aptos Narrow"/>
          </w:rPr>
          <w:t>Th</w:t>
        </w:r>
        <w:r>
          <w:rPr>
            <w:rFonts w:ascii="Aptos Narrow" w:hAnsi="Aptos Narrow"/>
          </w:rPr>
          <w:t>e FICO model</w:t>
        </w:r>
        <w:r w:rsidRPr="002C3A9B">
          <w:rPr>
            <w:rFonts w:ascii="Aptos Narrow" w:hAnsi="Aptos Narrow"/>
          </w:rPr>
          <w:t xml:space="preserve"> does not use the following data: race, ethnicity/color, religion, gender, sexual orientation, gender identity/expression, marital status, familial status, age, national origin, protected veteran status, disability, or receipt of public assistance.</w:t>
        </w:r>
      </w:ins>
    </w:p>
    <w:p w14:paraId="6E34E526" w14:textId="77777777" w:rsidR="00F67ADB" w:rsidRDefault="00F67ADB" w:rsidP="00913222">
      <w:pPr>
        <w:shd w:val="clear" w:color="auto" w:fill="DAEEF3" w:themeFill="accent5" w:themeFillTint="33"/>
        <w:jc w:val="both"/>
        <w:rPr>
          <w:rFonts w:ascii="Aptos Narrow" w:hAnsi="Aptos Narrow"/>
          <w:i/>
          <w:iCs/>
        </w:rPr>
      </w:pPr>
    </w:p>
    <w:p w14:paraId="7E47D1C5" w14:textId="77777777" w:rsidR="00F67ADB" w:rsidRPr="00F67ADB" w:rsidRDefault="00F67ADB" w:rsidP="00F67ADB">
      <w:pPr>
        <w:shd w:val="clear" w:color="auto" w:fill="DAEEF3" w:themeFill="accent5" w:themeFillTint="33"/>
        <w:jc w:val="both"/>
        <w:rPr>
          <w:rFonts w:ascii="Aptos Narrow" w:hAnsi="Aptos Narrow"/>
        </w:rPr>
      </w:pPr>
      <w:r w:rsidRPr="00F67ADB">
        <w:rPr>
          <w:rFonts w:ascii="Aptos Narrow" w:hAnsi="Aptos Narrow"/>
        </w:rPr>
        <w:t xml:space="preserve">The US Credit v29 model is most sensitive to the following fields and missing or inaccurate data in these fields will impact model performance. </w:t>
      </w:r>
    </w:p>
    <w:p w14:paraId="24477338" w14:textId="677E81DA" w:rsidR="00F67ADB" w:rsidRPr="00F67ADB" w:rsidRDefault="00F67ADB" w:rsidP="00F67ADB">
      <w:pPr>
        <w:shd w:val="clear" w:color="auto" w:fill="DAEEF3" w:themeFill="accent5" w:themeFillTint="33"/>
        <w:jc w:val="both"/>
        <w:rPr>
          <w:rFonts w:ascii="Aptos Narrow" w:hAnsi="Aptos Narrow"/>
        </w:rPr>
      </w:pPr>
      <w:r w:rsidRPr="34A2CE9E">
        <w:rPr>
          <w:rFonts w:ascii="Aptos Narrow" w:hAnsi="Aptos Narrow"/>
        </w:rPr>
        <w:t xml:space="preserve">• </w:t>
      </w:r>
      <w:r w:rsidR="609623D6" w:rsidRPr="34A2CE9E">
        <w:rPr>
          <w:rFonts w:ascii="Aptos Narrow" w:hAnsi="Aptos Narrow"/>
          <w:i/>
          <w:iCs/>
        </w:rPr>
        <w:t>postroad</w:t>
      </w:r>
      <w:r w:rsidRPr="34A2CE9E">
        <w:rPr>
          <w:rFonts w:ascii="Aptos Narrow" w:hAnsi="Aptos Narrow"/>
          <w:i/>
          <w:iCs/>
        </w:rPr>
        <w:t xml:space="preserve"> </w:t>
      </w:r>
    </w:p>
    <w:p w14:paraId="641C0089" w14:textId="77777777" w:rsidR="00F67ADB" w:rsidRPr="00F67ADB" w:rsidRDefault="00F67ADB" w:rsidP="00F67ADB">
      <w:pPr>
        <w:shd w:val="clear" w:color="auto" w:fill="DAEEF3" w:themeFill="accent5" w:themeFillTint="33"/>
        <w:jc w:val="both"/>
        <w:rPr>
          <w:rFonts w:ascii="Aptos Narrow" w:hAnsi="Aptos Narrow"/>
        </w:rPr>
      </w:pPr>
      <w:r w:rsidRPr="00F67ADB">
        <w:rPr>
          <w:rFonts w:ascii="Aptos Narrow" w:hAnsi="Aptos Narrow"/>
        </w:rPr>
        <w:t xml:space="preserve">• </w:t>
      </w:r>
      <w:r w:rsidRPr="00F67ADB">
        <w:rPr>
          <w:rFonts w:ascii="Aptos Narrow" w:hAnsi="Aptos Narrow"/>
          <w:i/>
          <w:iCs/>
        </w:rPr>
        <w:t xml:space="preserve">mcc </w:t>
      </w:r>
    </w:p>
    <w:p w14:paraId="214D75C4" w14:textId="77777777" w:rsidR="00F67ADB" w:rsidRPr="00F67ADB" w:rsidRDefault="00F67ADB" w:rsidP="00F67ADB">
      <w:pPr>
        <w:shd w:val="clear" w:color="auto" w:fill="DAEEF3" w:themeFill="accent5" w:themeFillTint="33"/>
        <w:jc w:val="both"/>
        <w:rPr>
          <w:rFonts w:ascii="Aptos Narrow" w:hAnsi="Aptos Narrow"/>
        </w:rPr>
      </w:pPr>
      <w:r w:rsidRPr="00F67ADB">
        <w:rPr>
          <w:rFonts w:ascii="Aptos Narrow" w:hAnsi="Aptos Narrow"/>
        </w:rPr>
        <w:t xml:space="preserve">• </w:t>
      </w:r>
      <w:proofErr w:type="spellStart"/>
      <w:r w:rsidRPr="00F67ADB">
        <w:rPr>
          <w:rFonts w:ascii="Aptos Narrow" w:hAnsi="Aptos Narrow"/>
          <w:i/>
          <w:iCs/>
        </w:rPr>
        <w:t>merchantCountryCode</w:t>
      </w:r>
      <w:proofErr w:type="spellEnd"/>
      <w:r w:rsidRPr="00F67ADB">
        <w:rPr>
          <w:rFonts w:ascii="Aptos Narrow" w:hAnsi="Aptos Narrow"/>
          <w:i/>
          <w:iCs/>
        </w:rPr>
        <w:t xml:space="preserve"> </w:t>
      </w:r>
    </w:p>
    <w:p w14:paraId="33ABAC8E" w14:textId="77777777" w:rsidR="00F67ADB" w:rsidRPr="00F67ADB" w:rsidRDefault="00F67ADB" w:rsidP="00F67ADB">
      <w:pPr>
        <w:shd w:val="clear" w:color="auto" w:fill="DAEEF3" w:themeFill="accent5" w:themeFillTint="33"/>
        <w:jc w:val="both"/>
        <w:rPr>
          <w:rFonts w:ascii="Aptos Narrow" w:hAnsi="Aptos Narrow"/>
        </w:rPr>
      </w:pPr>
      <w:r w:rsidRPr="00F67ADB">
        <w:rPr>
          <w:rFonts w:ascii="Aptos Narrow" w:hAnsi="Aptos Narrow"/>
        </w:rPr>
        <w:t xml:space="preserve">• </w:t>
      </w:r>
      <w:proofErr w:type="spellStart"/>
      <w:r w:rsidRPr="00F67ADB">
        <w:rPr>
          <w:rFonts w:ascii="Aptos Narrow" w:hAnsi="Aptos Narrow"/>
          <w:i/>
          <w:iCs/>
        </w:rPr>
        <w:t>merchantPostalCode</w:t>
      </w:r>
      <w:proofErr w:type="spellEnd"/>
      <w:r w:rsidRPr="00F67ADB">
        <w:rPr>
          <w:rFonts w:ascii="Aptos Narrow" w:hAnsi="Aptos Narrow"/>
          <w:i/>
          <w:iCs/>
        </w:rPr>
        <w:t xml:space="preserve"> </w:t>
      </w:r>
    </w:p>
    <w:p w14:paraId="5C07A0F2" w14:textId="77777777" w:rsidR="00F67ADB" w:rsidRPr="00F67ADB" w:rsidRDefault="00F67ADB" w:rsidP="00F67ADB">
      <w:pPr>
        <w:shd w:val="clear" w:color="auto" w:fill="DAEEF3" w:themeFill="accent5" w:themeFillTint="33"/>
        <w:jc w:val="both"/>
        <w:rPr>
          <w:rFonts w:ascii="Aptos Narrow" w:hAnsi="Aptos Narrow"/>
        </w:rPr>
      </w:pPr>
      <w:r w:rsidRPr="00F67ADB">
        <w:rPr>
          <w:rFonts w:ascii="Aptos Narrow" w:hAnsi="Aptos Narrow"/>
        </w:rPr>
        <w:t xml:space="preserve">• </w:t>
      </w:r>
      <w:proofErr w:type="spellStart"/>
      <w:r w:rsidRPr="00F67ADB">
        <w:rPr>
          <w:rFonts w:ascii="Aptos Narrow" w:hAnsi="Aptos Narrow"/>
          <w:i/>
          <w:iCs/>
        </w:rPr>
        <w:t>cardholderCountryCode</w:t>
      </w:r>
      <w:proofErr w:type="spellEnd"/>
      <w:r w:rsidRPr="00F67ADB">
        <w:rPr>
          <w:rFonts w:ascii="Aptos Narrow" w:hAnsi="Aptos Narrow"/>
          <w:i/>
          <w:iCs/>
        </w:rPr>
        <w:t xml:space="preserve"> </w:t>
      </w:r>
    </w:p>
    <w:p w14:paraId="2BB64A31" w14:textId="77777777" w:rsidR="00F67ADB" w:rsidRPr="00F67ADB" w:rsidRDefault="00F67ADB" w:rsidP="00F67ADB">
      <w:pPr>
        <w:shd w:val="clear" w:color="auto" w:fill="DAEEF3" w:themeFill="accent5" w:themeFillTint="33"/>
        <w:jc w:val="both"/>
        <w:rPr>
          <w:rFonts w:ascii="Aptos Narrow" w:hAnsi="Aptos Narrow"/>
        </w:rPr>
      </w:pPr>
      <w:r w:rsidRPr="00F67ADB">
        <w:rPr>
          <w:rFonts w:ascii="Aptos Narrow" w:hAnsi="Aptos Narrow"/>
        </w:rPr>
        <w:t xml:space="preserve">• </w:t>
      </w:r>
      <w:proofErr w:type="spellStart"/>
      <w:r w:rsidRPr="00F67ADB">
        <w:rPr>
          <w:rFonts w:ascii="Aptos Narrow" w:hAnsi="Aptos Narrow"/>
          <w:i/>
          <w:iCs/>
        </w:rPr>
        <w:t>cardholderPostalCode</w:t>
      </w:r>
      <w:proofErr w:type="spellEnd"/>
      <w:r w:rsidRPr="00F67ADB">
        <w:rPr>
          <w:rFonts w:ascii="Aptos Narrow" w:hAnsi="Aptos Narrow"/>
          <w:i/>
          <w:iCs/>
        </w:rPr>
        <w:t xml:space="preserve"> </w:t>
      </w:r>
    </w:p>
    <w:p w14:paraId="0B491152" w14:textId="77777777" w:rsidR="00F67ADB" w:rsidRPr="00F67ADB" w:rsidRDefault="00F67ADB" w:rsidP="00F67ADB">
      <w:pPr>
        <w:shd w:val="clear" w:color="auto" w:fill="DAEEF3" w:themeFill="accent5" w:themeFillTint="33"/>
        <w:jc w:val="both"/>
        <w:rPr>
          <w:rFonts w:ascii="Aptos Narrow" w:hAnsi="Aptos Narrow"/>
        </w:rPr>
      </w:pPr>
      <w:r w:rsidRPr="00F67ADB">
        <w:rPr>
          <w:rFonts w:ascii="Aptos Narrow" w:hAnsi="Aptos Narrow"/>
        </w:rPr>
        <w:t xml:space="preserve">• </w:t>
      </w:r>
      <w:proofErr w:type="spellStart"/>
      <w:r w:rsidRPr="00F67ADB">
        <w:rPr>
          <w:rFonts w:ascii="Aptos Narrow" w:hAnsi="Aptos Narrow"/>
          <w:i/>
          <w:iCs/>
        </w:rPr>
        <w:t>merchantId</w:t>
      </w:r>
      <w:proofErr w:type="spellEnd"/>
      <w:r w:rsidRPr="00F67ADB">
        <w:rPr>
          <w:rFonts w:ascii="Aptos Narrow" w:hAnsi="Aptos Narrow"/>
          <w:i/>
          <w:iCs/>
        </w:rPr>
        <w:t xml:space="preserve"> </w:t>
      </w:r>
    </w:p>
    <w:p w14:paraId="0D2A3043" w14:textId="77777777" w:rsidR="00F67ADB" w:rsidRPr="00F67ADB" w:rsidRDefault="00F67ADB" w:rsidP="00F67ADB">
      <w:pPr>
        <w:shd w:val="clear" w:color="auto" w:fill="DAEEF3" w:themeFill="accent5" w:themeFillTint="33"/>
        <w:jc w:val="both"/>
        <w:rPr>
          <w:rFonts w:ascii="Aptos Narrow" w:hAnsi="Aptos Narrow"/>
        </w:rPr>
      </w:pPr>
      <w:r w:rsidRPr="00F67ADB">
        <w:rPr>
          <w:rFonts w:ascii="Aptos Narrow" w:hAnsi="Aptos Narrow"/>
        </w:rPr>
        <w:t xml:space="preserve">• </w:t>
      </w:r>
      <w:proofErr w:type="spellStart"/>
      <w:r w:rsidRPr="00F67ADB">
        <w:rPr>
          <w:rFonts w:ascii="Aptos Narrow" w:hAnsi="Aptos Narrow"/>
          <w:i/>
          <w:iCs/>
        </w:rPr>
        <w:t>merchantCity</w:t>
      </w:r>
      <w:proofErr w:type="spellEnd"/>
      <w:r w:rsidRPr="00F67ADB">
        <w:rPr>
          <w:rFonts w:ascii="Aptos Narrow" w:hAnsi="Aptos Narrow"/>
          <w:i/>
          <w:iCs/>
        </w:rPr>
        <w:t xml:space="preserve"> </w:t>
      </w:r>
    </w:p>
    <w:p w14:paraId="268A3A08" w14:textId="77777777" w:rsidR="00F67ADB" w:rsidRPr="002C3A9B" w:rsidRDefault="00F67ADB" w:rsidP="00913222">
      <w:pPr>
        <w:shd w:val="clear" w:color="auto" w:fill="DAEEF3" w:themeFill="accent5" w:themeFillTint="33"/>
        <w:jc w:val="both"/>
        <w:rPr>
          <w:rFonts w:ascii="Aptos Narrow" w:hAnsi="Aptos Narrow"/>
        </w:rPr>
      </w:pPr>
      <w:r w:rsidRPr="00F67ADB">
        <w:rPr>
          <w:rFonts w:ascii="Aptos Narrow" w:hAnsi="Aptos Narrow"/>
        </w:rPr>
        <w:t xml:space="preserve">• </w:t>
      </w:r>
      <w:proofErr w:type="spellStart"/>
      <w:r w:rsidRPr="00F67ADB">
        <w:rPr>
          <w:rFonts w:ascii="Aptos Narrow" w:hAnsi="Aptos Narrow"/>
          <w:i/>
          <w:iCs/>
        </w:rPr>
        <w:t>terminalId</w:t>
      </w:r>
      <w:proofErr w:type="spellEnd"/>
      <w:r w:rsidRPr="00F67ADB">
        <w:rPr>
          <w:rFonts w:ascii="Aptos Narrow" w:hAnsi="Aptos Narrow"/>
          <w:i/>
          <w:iCs/>
        </w:rPr>
        <w:t xml:space="preserve"> </w:t>
      </w:r>
    </w:p>
    <w:p w14:paraId="1FE10785" w14:textId="77777777" w:rsidR="00913222" w:rsidRPr="002C3A9B" w:rsidRDefault="00913222" w:rsidP="00913222">
      <w:pPr>
        <w:shd w:val="clear" w:color="auto" w:fill="DAEEF3" w:themeFill="accent5" w:themeFillTint="33"/>
        <w:jc w:val="both"/>
        <w:rPr>
          <w:rFonts w:ascii="Aptos Narrow" w:hAnsi="Aptos Narrow"/>
        </w:rPr>
      </w:pPr>
    </w:p>
    <w:p w14:paraId="5C140C44" w14:textId="77777777" w:rsidR="00A90AD2" w:rsidRPr="00D0621E" w:rsidRDefault="00A90AD2" w:rsidP="00A90AD2">
      <w:pPr>
        <w:shd w:val="clear" w:color="auto" w:fill="DAEEF3" w:themeFill="accent5" w:themeFillTint="33"/>
        <w:jc w:val="both"/>
        <w:rPr>
          <w:ins w:id="2241" w:author="Uttam Kumar Gupta-NE" w:date="2025-03-20T20:04:00Z" w16du:dateUtc="2025-03-20T14:34:00Z"/>
          <w:rFonts w:ascii="Aptos Narrow" w:hAnsi="Aptos Narrow"/>
        </w:rPr>
      </w:pPr>
      <w:ins w:id="2242" w:author="Uttam Kumar Gupta-NE" w:date="2025-03-20T20:04:00Z" w16du:dateUtc="2025-03-20T14:34:00Z">
        <w:r>
          <w:rPr>
            <w:rFonts w:ascii="Aptos Narrow" w:hAnsi="Aptos Narrow"/>
          </w:rPr>
          <w:t>On the other hand, t</w:t>
        </w:r>
        <w:r w:rsidRPr="00D0621E">
          <w:rPr>
            <w:rFonts w:ascii="Aptos Narrow" w:hAnsi="Aptos Narrow"/>
          </w:rPr>
          <w:t>he US Debit v26.0 model is most sensitive to the following fields and missing or inaccurate data in these fields</w:t>
        </w:r>
        <w:r>
          <w:rPr>
            <w:rFonts w:ascii="Aptos Narrow" w:hAnsi="Aptos Narrow"/>
          </w:rPr>
          <w:t xml:space="preserve"> </w:t>
        </w:r>
        <w:r w:rsidRPr="00D0621E">
          <w:rPr>
            <w:rFonts w:ascii="Aptos Narrow" w:hAnsi="Aptos Narrow"/>
          </w:rPr>
          <w:t>will impact model performance.</w:t>
        </w:r>
      </w:ins>
    </w:p>
    <w:p w14:paraId="0827698B" w14:textId="77777777" w:rsidR="00A90AD2" w:rsidRPr="00D0621E" w:rsidRDefault="00A90AD2" w:rsidP="00A90AD2">
      <w:pPr>
        <w:shd w:val="clear" w:color="auto" w:fill="DAEEF3" w:themeFill="accent5" w:themeFillTint="33"/>
        <w:jc w:val="both"/>
        <w:rPr>
          <w:ins w:id="2243" w:author="Uttam Kumar Gupta-NE" w:date="2025-03-20T20:04:00Z" w16du:dateUtc="2025-03-20T14:34:00Z"/>
          <w:rFonts w:ascii="Aptos Narrow" w:hAnsi="Aptos Narrow"/>
          <w:i/>
          <w:iCs/>
        </w:rPr>
      </w:pPr>
      <w:ins w:id="2244" w:author="Uttam Kumar Gupta-NE" w:date="2025-03-20T20:04:00Z" w16du:dateUtc="2025-03-20T14:34:00Z">
        <w:r w:rsidRPr="00D0621E">
          <w:rPr>
            <w:rFonts w:ascii="Aptos Narrow" w:hAnsi="Aptos Narrow"/>
            <w:i/>
            <w:iCs/>
          </w:rPr>
          <w:t xml:space="preserve">• </w:t>
        </w:r>
        <w:proofErr w:type="spellStart"/>
        <w:r w:rsidRPr="00D0621E">
          <w:rPr>
            <w:rFonts w:ascii="Aptos Narrow" w:hAnsi="Aptos Narrow"/>
            <w:i/>
            <w:iCs/>
          </w:rPr>
          <w:t>posEntryMode</w:t>
        </w:r>
        <w:proofErr w:type="spellEnd"/>
      </w:ins>
    </w:p>
    <w:p w14:paraId="6B08AEFE" w14:textId="77777777" w:rsidR="00A90AD2" w:rsidRPr="00D0621E" w:rsidRDefault="00A90AD2" w:rsidP="00A90AD2">
      <w:pPr>
        <w:shd w:val="clear" w:color="auto" w:fill="DAEEF3" w:themeFill="accent5" w:themeFillTint="33"/>
        <w:jc w:val="both"/>
        <w:rPr>
          <w:ins w:id="2245" w:author="Uttam Kumar Gupta-NE" w:date="2025-03-20T20:04:00Z" w16du:dateUtc="2025-03-20T14:34:00Z"/>
          <w:rFonts w:ascii="Aptos Narrow" w:hAnsi="Aptos Narrow"/>
          <w:i/>
          <w:iCs/>
        </w:rPr>
      </w:pPr>
      <w:ins w:id="2246" w:author="Uttam Kumar Gupta-NE" w:date="2025-03-20T20:04:00Z" w16du:dateUtc="2025-03-20T14:34:00Z">
        <w:r w:rsidRPr="00D0621E">
          <w:rPr>
            <w:rFonts w:ascii="Aptos Narrow" w:hAnsi="Aptos Narrow"/>
            <w:i/>
            <w:iCs/>
          </w:rPr>
          <w:t>• mcc</w:t>
        </w:r>
      </w:ins>
    </w:p>
    <w:p w14:paraId="472E3AA3" w14:textId="77777777" w:rsidR="00A90AD2" w:rsidRPr="00D0621E" w:rsidRDefault="00A90AD2" w:rsidP="00A90AD2">
      <w:pPr>
        <w:shd w:val="clear" w:color="auto" w:fill="DAEEF3" w:themeFill="accent5" w:themeFillTint="33"/>
        <w:jc w:val="both"/>
        <w:rPr>
          <w:ins w:id="2247" w:author="Uttam Kumar Gupta-NE" w:date="2025-03-20T20:04:00Z" w16du:dateUtc="2025-03-20T14:34:00Z"/>
          <w:rFonts w:ascii="Aptos Narrow" w:hAnsi="Aptos Narrow"/>
          <w:i/>
          <w:iCs/>
        </w:rPr>
      </w:pPr>
      <w:ins w:id="2248" w:author="Uttam Kumar Gupta-NE" w:date="2025-03-20T20:04:00Z" w16du:dateUtc="2025-03-20T14:34:00Z">
        <w:r w:rsidRPr="00D0621E">
          <w:rPr>
            <w:rFonts w:ascii="Aptos Narrow" w:hAnsi="Aptos Narrow"/>
          </w:rPr>
          <w:t xml:space="preserve">• </w:t>
        </w:r>
        <w:proofErr w:type="spellStart"/>
        <w:r w:rsidRPr="00D0621E">
          <w:rPr>
            <w:rFonts w:ascii="Aptos Narrow" w:hAnsi="Aptos Narrow"/>
            <w:i/>
            <w:iCs/>
          </w:rPr>
          <w:t>cardholderCountryCode</w:t>
        </w:r>
        <w:proofErr w:type="spellEnd"/>
      </w:ins>
    </w:p>
    <w:p w14:paraId="538C5C80" w14:textId="77777777" w:rsidR="00A90AD2" w:rsidRPr="00D0621E" w:rsidRDefault="00A90AD2" w:rsidP="00A90AD2">
      <w:pPr>
        <w:shd w:val="clear" w:color="auto" w:fill="DAEEF3" w:themeFill="accent5" w:themeFillTint="33"/>
        <w:jc w:val="both"/>
        <w:rPr>
          <w:ins w:id="2249" w:author="Uttam Kumar Gupta-NE" w:date="2025-03-20T20:04:00Z" w16du:dateUtc="2025-03-20T14:34:00Z"/>
          <w:rFonts w:ascii="Aptos Narrow" w:hAnsi="Aptos Narrow"/>
          <w:i/>
          <w:iCs/>
        </w:rPr>
      </w:pPr>
      <w:ins w:id="2250" w:author="Uttam Kumar Gupta-NE" w:date="2025-03-20T20:04:00Z" w16du:dateUtc="2025-03-20T14:34:00Z">
        <w:r w:rsidRPr="00D0621E">
          <w:rPr>
            <w:rFonts w:ascii="Aptos Narrow" w:hAnsi="Aptos Narrow"/>
          </w:rPr>
          <w:t xml:space="preserve">• </w:t>
        </w:r>
        <w:proofErr w:type="spellStart"/>
        <w:r w:rsidRPr="00D0621E">
          <w:rPr>
            <w:rFonts w:ascii="Aptos Narrow" w:hAnsi="Aptos Narrow"/>
            <w:i/>
            <w:iCs/>
          </w:rPr>
          <w:t>cardholderPostalCode</w:t>
        </w:r>
        <w:proofErr w:type="spellEnd"/>
      </w:ins>
    </w:p>
    <w:p w14:paraId="4AC579CF" w14:textId="77777777" w:rsidR="00A90AD2" w:rsidRPr="00D0621E" w:rsidRDefault="00A90AD2" w:rsidP="00A90AD2">
      <w:pPr>
        <w:shd w:val="clear" w:color="auto" w:fill="DAEEF3" w:themeFill="accent5" w:themeFillTint="33"/>
        <w:jc w:val="both"/>
        <w:rPr>
          <w:ins w:id="2251" w:author="Uttam Kumar Gupta-NE" w:date="2025-03-20T20:04:00Z" w16du:dateUtc="2025-03-20T14:34:00Z"/>
          <w:rFonts w:ascii="Aptos Narrow" w:hAnsi="Aptos Narrow"/>
          <w:i/>
          <w:iCs/>
        </w:rPr>
      </w:pPr>
      <w:ins w:id="2252" w:author="Uttam Kumar Gupta-NE" w:date="2025-03-20T20:04:00Z" w16du:dateUtc="2025-03-20T14:34:00Z">
        <w:r w:rsidRPr="00D0621E">
          <w:rPr>
            <w:rFonts w:ascii="Aptos Narrow" w:hAnsi="Aptos Narrow"/>
            <w:i/>
            <w:iCs/>
          </w:rPr>
          <w:t xml:space="preserve">• </w:t>
        </w:r>
        <w:proofErr w:type="spellStart"/>
        <w:r w:rsidRPr="00D0621E">
          <w:rPr>
            <w:rFonts w:ascii="Aptos Narrow" w:hAnsi="Aptos Narrow"/>
            <w:i/>
            <w:iCs/>
          </w:rPr>
          <w:t>merchantCity</w:t>
        </w:r>
        <w:proofErr w:type="spellEnd"/>
      </w:ins>
    </w:p>
    <w:p w14:paraId="14DED5D7" w14:textId="77777777" w:rsidR="00A90AD2" w:rsidRPr="00D0621E" w:rsidRDefault="00A90AD2" w:rsidP="00A90AD2">
      <w:pPr>
        <w:shd w:val="clear" w:color="auto" w:fill="DAEEF3" w:themeFill="accent5" w:themeFillTint="33"/>
        <w:jc w:val="both"/>
        <w:rPr>
          <w:ins w:id="2253" w:author="Uttam Kumar Gupta-NE" w:date="2025-03-20T20:04:00Z" w16du:dateUtc="2025-03-20T14:34:00Z"/>
          <w:rFonts w:ascii="Aptos Narrow" w:hAnsi="Aptos Narrow"/>
          <w:i/>
          <w:iCs/>
        </w:rPr>
      </w:pPr>
      <w:ins w:id="2254" w:author="Uttam Kumar Gupta-NE" w:date="2025-03-20T20:04:00Z" w16du:dateUtc="2025-03-20T14:34:00Z">
        <w:r w:rsidRPr="00D0621E">
          <w:rPr>
            <w:rFonts w:ascii="Aptos Narrow" w:hAnsi="Aptos Narrow"/>
            <w:i/>
            <w:iCs/>
          </w:rPr>
          <w:t xml:space="preserve">• </w:t>
        </w:r>
        <w:proofErr w:type="spellStart"/>
        <w:r w:rsidRPr="00D0621E">
          <w:rPr>
            <w:rFonts w:ascii="Aptos Narrow" w:hAnsi="Aptos Narrow"/>
            <w:i/>
            <w:iCs/>
          </w:rPr>
          <w:t>merchantCountryCode</w:t>
        </w:r>
        <w:proofErr w:type="spellEnd"/>
      </w:ins>
    </w:p>
    <w:p w14:paraId="43BE5233" w14:textId="77777777" w:rsidR="00A90AD2" w:rsidRPr="00D0621E" w:rsidRDefault="00A90AD2" w:rsidP="00A90AD2">
      <w:pPr>
        <w:shd w:val="clear" w:color="auto" w:fill="DAEEF3" w:themeFill="accent5" w:themeFillTint="33"/>
        <w:jc w:val="both"/>
        <w:rPr>
          <w:ins w:id="2255" w:author="Uttam Kumar Gupta-NE" w:date="2025-03-20T20:04:00Z" w16du:dateUtc="2025-03-20T14:34:00Z"/>
          <w:rFonts w:ascii="Aptos Narrow" w:hAnsi="Aptos Narrow"/>
          <w:i/>
          <w:iCs/>
        </w:rPr>
      </w:pPr>
      <w:ins w:id="2256" w:author="Uttam Kumar Gupta-NE" w:date="2025-03-20T20:04:00Z" w16du:dateUtc="2025-03-20T14:34:00Z">
        <w:r w:rsidRPr="00D0621E">
          <w:rPr>
            <w:rFonts w:ascii="Aptos Narrow" w:hAnsi="Aptos Narrow"/>
            <w:i/>
            <w:iCs/>
          </w:rPr>
          <w:t xml:space="preserve">• </w:t>
        </w:r>
        <w:proofErr w:type="spellStart"/>
        <w:r w:rsidRPr="00D0621E">
          <w:rPr>
            <w:rFonts w:ascii="Aptos Narrow" w:hAnsi="Aptos Narrow"/>
            <w:i/>
            <w:iCs/>
          </w:rPr>
          <w:t>merchantId</w:t>
        </w:r>
        <w:proofErr w:type="spellEnd"/>
      </w:ins>
    </w:p>
    <w:p w14:paraId="77645819" w14:textId="77777777" w:rsidR="00A90AD2" w:rsidRPr="00D0621E" w:rsidRDefault="00A90AD2" w:rsidP="00A90AD2">
      <w:pPr>
        <w:shd w:val="clear" w:color="auto" w:fill="DAEEF3" w:themeFill="accent5" w:themeFillTint="33"/>
        <w:jc w:val="both"/>
        <w:rPr>
          <w:ins w:id="2257" w:author="Uttam Kumar Gupta-NE" w:date="2025-03-20T20:04:00Z" w16du:dateUtc="2025-03-20T14:34:00Z"/>
          <w:rFonts w:ascii="Aptos Narrow" w:hAnsi="Aptos Narrow"/>
          <w:i/>
          <w:iCs/>
        </w:rPr>
      </w:pPr>
      <w:ins w:id="2258" w:author="Uttam Kumar Gupta-NE" w:date="2025-03-20T20:04:00Z" w16du:dateUtc="2025-03-20T14:34:00Z">
        <w:r w:rsidRPr="00D0621E">
          <w:rPr>
            <w:rFonts w:ascii="Aptos Narrow" w:hAnsi="Aptos Narrow"/>
            <w:i/>
            <w:iCs/>
          </w:rPr>
          <w:t xml:space="preserve">• </w:t>
        </w:r>
        <w:proofErr w:type="spellStart"/>
        <w:r w:rsidRPr="00D0621E">
          <w:rPr>
            <w:rFonts w:ascii="Aptos Narrow" w:hAnsi="Aptos Narrow"/>
            <w:i/>
            <w:iCs/>
          </w:rPr>
          <w:t>merchantPostalCode</w:t>
        </w:r>
        <w:proofErr w:type="spellEnd"/>
      </w:ins>
    </w:p>
    <w:p w14:paraId="5F94B4A9" w14:textId="77777777" w:rsidR="00A90AD2" w:rsidRPr="00D0621E" w:rsidRDefault="00A90AD2" w:rsidP="00A90AD2">
      <w:pPr>
        <w:shd w:val="clear" w:color="auto" w:fill="DAEEF3" w:themeFill="accent5" w:themeFillTint="33"/>
        <w:jc w:val="both"/>
        <w:rPr>
          <w:ins w:id="2259" w:author="Uttam Kumar Gupta-NE" w:date="2025-03-20T20:04:00Z" w16du:dateUtc="2025-03-20T14:34:00Z"/>
          <w:rFonts w:ascii="Aptos Narrow" w:hAnsi="Aptos Narrow"/>
          <w:i/>
          <w:iCs/>
        </w:rPr>
      </w:pPr>
      <w:ins w:id="2260" w:author="Uttam Kumar Gupta-NE" w:date="2025-03-20T20:04:00Z" w16du:dateUtc="2025-03-20T14:34:00Z">
        <w:r w:rsidRPr="00D0621E">
          <w:rPr>
            <w:rFonts w:ascii="Aptos Narrow" w:hAnsi="Aptos Narrow"/>
          </w:rPr>
          <w:t xml:space="preserve">• </w:t>
        </w:r>
        <w:proofErr w:type="spellStart"/>
        <w:r w:rsidRPr="00D0621E">
          <w:rPr>
            <w:rFonts w:ascii="Aptos Narrow" w:hAnsi="Aptos Narrow"/>
            <w:i/>
            <w:iCs/>
          </w:rPr>
          <w:t>merchantState</w:t>
        </w:r>
        <w:proofErr w:type="spellEnd"/>
      </w:ins>
    </w:p>
    <w:p w14:paraId="66E3A1B7" w14:textId="77777777" w:rsidR="00A90AD2" w:rsidRPr="00D0621E" w:rsidRDefault="00A90AD2" w:rsidP="00A90AD2">
      <w:pPr>
        <w:shd w:val="clear" w:color="auto" w:fill="DAEEF3" w:themeFill="accent5" w:themeFillTint="33"/>
        <w:jc w:val="both"/>
        <w:rPr>
          <w:ins w:id="2261" w:author="Uttam Kumar Gupta-NE" w:date="2025-03-20T20:04:00Z" w16du:dateUtc="2025-03-20T14:34:00Z"/>
          <w:rFonts w:ascii="Aptos Narrow" w:hAnsi="Aptos Narrow"/>
          <w:i/>
          <w:iCs/>
        </w:rPr>
      </w:pPr>
      <w:ins w:id="2262" w:author="Uttam Kumar Gupta-NE" w:date="2025-03-20T20:04:00Z" w16du:dateUtc="2025-03-20T14:34:00Z">
        <w:r w:rsidRPr="00D0621E">
          <w:rPr>
            <w:rFonts w:ascii="Aptos Narrow" w:hAnsi="Aptos Narrow"/>
            <w:i/>
            <w:iCs/>
          </w:rPr>
          <w:t xml:space="preserve">• </w:t>
        </w:r>
        <w:proofErr w:type="spellStart"/>
        <w:r w:rsidRPr="00D0621E">
          <w:rPr>
            <w:rFonts w:ascii="Aptos Narrow" w:hAnsi="Aptos Narrow"/>
            <w:i/>
            <w:iCs/>
          </w:rPr>
          <w:t>terminalId</w:t>
        </w:r>
        <w:proofErr w:type="spellEnd"/>
      </w:ins>
    </w:p>
    <w:p w14:paraId="45BFE004" w14:textId="77777777" w:rsidR="00A90AD2" w:rsidRPr="00D0621E" w:rsidRDefault="00A90AD2" w:rsidP="00A90AD2">
      <w:pPr>
        <w:shd w:val="clear" w:color="auto" w:fill="DAEEF3" w:themeFill="accent5" w:themeFillTint="33"/>
        <w:jc w:val="both"/>
        <w:rPr>
          <w:ins w:id="2263" w:author="Uttam Kumar Gupta-NE" w:date="2025-03-20T20:04:00Z" w16du:dateUtc="2025-03-20T14:34:00Z"/>
          <w:rFonts w:ascii="Aptos Narrow" w:hAnsi="Aptos Narrow"/>
          <w:i/>
          <w:iCs/>
        </w:rPr>
      </w:pPr>
      <w:ins w:id="2264" w:author="Uttam Kumar Gupta-NE" w:date="2025-03-20T20:04:00Z" w16du:dateUtc="2025-03-20T14:34:00Z">
        <w:r w:rsidRPr="00D0621E">
          <w:rPr>
            <w:rFonts w:ascii="Aptos Narrow" w:hAnsi="Aptos Narrow"/>
          </w:rPr>
          <w:t xml:space="preserve">• </w:t>
        </w:r>
        <w:proofErr w:type="spellStart"/>
        <w:r w:rsidRPr="00D0621E">
          <w:rPr>
            <w:rFonts w:ascii="Aptos Narrow" w:hAnsi="Aptos Narrow"/>
            <w:i/>
            <w:iCs/>
          </w:rPr>
          <w:t>pinVerifyCode</w:t>
        </w:r>
        <w:proofErr w:type="spellEnd"/>
      </w:ins>
    </w:p>
    <w:p w14:paraId="6D01E0ED" w14:textId="77777777" w:rsidR="00A90AD2" w:rsidRPr="00D0621E" w:rsidRDefault="00A90AD2" w:rsidP="00A90AD2">
      <w:pPr>
        <w:shd w:val="clear" w:color="auto" w:fill="DAEEF3" w:themeFill="accent5" w:themeFillTint="33"/>
        <w:jc w:val="both"/>
        <w:rPr>
          <w:ins w:id="2265" w:author="Uttam Kumar Gupta-NE" w:date="2025-03-20T20:04:00Z" w16du:dateUtc="2025-03-20T14:34:00Z"/>
          <w:rFonts w:ascii="Aptos Narrow" w:hAnsi="Aptos Narrow"/>
          <w:i/>
          <w:iCs/>
        </w:rPr>
      </w:pPr>
      <w:ins w:id="2266" w:author="Uttam Kumar Gupta-NE" w:date="2025-03-20T20:04:00Z" w16du:dateUtc="2025-03-20T14:34:00Z">
        <w:r w:rsidRPr="00D0621E">
          <w:rPr>
            <w:rFonts w:ascii="Aptos Narrow" w:hAnsi="Aptos Narrow"/>
          </w:rPr>
          <w:t xml:space="preserve">• </w:t>
        </w:r>
        <w:proofErr w:type="spellStart"/>
        <w:r w:rsidRPr="00D0621E">
          <w:rPr>
            <w:rFonts w:ascii="Aptos Narrow" w:hAnsi="Aptos Narrow"/>
            <w:i/>
            <w:iCs/>
          </w:rPr>
          <w:t>authPostMiscIndicator</w:t>
        </w:r>
        <w:proofErr w:type="spellEnd"/>
      </w:ins>
    </w:p>
    <w:p w14:paraId="7C1EDE61" w14:textId="77777777" w:rsidR="00A90AD2" w:rsidRDefault="00A90AD2" w:rsidP="00A90AD2">
      <w:pPr>
        <w:shd w:val="clear" w:color="auto" w:fill="DAEEF3" w:themeFill="accent5" w:themeFillTint="33"/>
        <w:jc w:val="both"/>
        <w:rPr>
          <w:ins w:id="2267" w:author="Uttam Kumar Gupta-NE" w:date="2025-03-20T20:04:00Z" w16du:dateUtc="2025-03-20T14:34:00Z"/>
          <w:rFonts w:ascii="Aptos Narrow" w:hAnsi="Aptos Narrow"/>
          <w:i/>
          <w:iCs/>
        </w:rPr>
      </w:pPr>
      <w:ins w:id="2268" w:author="Uttam Kumar Gupta-NE" w:date="2025-03-20T20:04:00Z" w16du:dateUtc="2025-03-20T14:34:00Z">
        <w:r w:rsidRPr="00D0621E">
          <w:rPr>
            <w:rFonts w:ascii="Aptos Narrow" w:hAnsi="Aptos Narrow"/>
          </w:rPr>
          <w:t xml:space="preserve">• </w:t>
        </w:r>
        <w:proofErr w:type="spellStart"/>
        <w:r w:rsidRPr="00D0621E">
          <w:rPr>
            <w:rFonts w:ascii="Aptos Narrow" w:hAnsi="Aptos Narrow"/>
            <w:i/>
            <w:iCs/>
          </w:rPr>
          <w:t>transactionCurrencyConversionRate</w:t>
        </w:r>
        <w:proofErr w:type="spellEnd"/>
      </w:ins>
    </w:p>
    <w:p w14:paraId="60FCF00A" w14:textId="77777777" w:rsidR="00A90AD2" w:rsidRPr="002C3A9B" w:rsidRDefault="00A90AD2" w:rsidP="00A90AD2">
      <w:pPr>
        <w:shd w:val="clear" w:color="auto" w:fill="DAEEF3" w:themeFill="accent5" w:themeFillTint="33"/>
        <w:jc w:val="both"/>
        <w:rPr>
          <w:ins w:id="2269" w:author="Uttam Kumar Gupta-NE" w:date="2025-03-20T20:04:00Z" w16du:dateUtc="2025-03-20T14:34:00Z"/>
          <w:rFonts w:ascii="Aptos Narrow" w:hAnsi="Aptos Narrow"/>
        </w:rPr>
      </w:pPr>
    </w:p>
    <w:p w14:paraId="16EA3F27" w14:textId="6F77A579" w:rsidR="009052BD" w:rsidDel="00A90AD2" w:rsidRDefault="00913222" w:rsidP="00913222">
      <w:pPr>
        <w:shd w:val="clear" w:color="auto" w:fill="DAEEF3" w:themeFill="accent5" w:themeFillTint="33"/>
        <w:jc w:val="both"/>
        <w:rPr>
          <w:del w:id="2270" w:author="Uttam Kumar Gupta-NE" w:date="2025-03-20T20:04:00Z" w16du:dateUtc="2025-03-20T14:34:00Z"/>
          <w:rFonts w:ascii="Aptos Narrow" w:hAnsi="Aptos Narrow"/>
        </w:rPr>
      </w:pPr>
      <w:del w:id="2271" w:author="Uttam Kumar Gupta-NE" w:date="2025-03-20T20:04:00Z" w16du:dateUtc="2025-03-20T14:34:00Z">
        <w:r w:rsidRPr="002C3A9B" w:rsidDel="00A90AD2">
          <w:rPr>
            <w:rFonts w:ascii="Aptos Narrow" w:hAnsi="Aptos Narrow"/>
          </w:rPr>
          <w:delText>Th</w:delText>
        </w:r>
        <w:r w:rsidDel="00A90AD2">
          <w:rPr>
            <w:rFonts w:ascii="Aptos Narrow" w:hAnsi="Aptos Narrow"/>
          </w:rPr>
          <w:delText>e FICO model</w:delText>
        </w:r>
        <w:r w:rsidRPr="002C3A9B" w:rsidDel="00A90AD2">
          <w:rPr>
            <w:rFonts w:ascii="Aptos Narrow" w:hAnsi="Aptos Narrow"/>
          </w:rPr>
          <w:delText xml:space="preserve"> does not use the following data: race, ethnicity/color, religion, gender, sexual orientation, gender identity/expression, marital status, familial status, age, national origin, protected veteran status, disability, or receipt of public assistance.</w:delText>
        </w:r>
      </w:del>
    </w:p>
    <w:p w14:paraId="338579BC" w14:textId="77777777" w:rsidR="001E1343" w:rsidRDefault="001E1343" w:rsidP="00913222">
      <w:pPr>
        <w:shd w:val="clear" w:color="auto" w:fill="DAEEF3" w:themeFill="accent5" w:themeFillTint="33"/>
        <w:jc w:val="both"/>
        <w:rPr>
          <w:rFonts w:ascii="Aptos Narrow" w:hAnsi="Aptos Narrow"/>
        </w:rPr>
      </w:pPr>
    </w:p>
    <w:p w14:paraId="229BEE7A" w14:textId="625868A3" w:rsidR="001E1343" w:rsidDel="009A00C3" w:rsidRDefault="001E1343" w:rsidP="00913222">
      <w:pPr>
        <w:shd w:val="clear" w:color="auto" w:fill="DAEEF3" w:themeFill="accent5" w:themeFillTint="33"/>
        <w:jc w:val="both"/>
        <w:rPr>
          <w:del w:id="2272" w:author="Vibhu Bhalla-NE" w:date="2025-03-13T20:48:00Z" w16du:dateUtc="2025-03-13T15:18:00Z"/>
          <w:rFonts w:ascii="Aptos Narrow" w:hAnsi="Aptos Narrow"/>
        </w:rPr>
      </w:pPr>
      <w:del w:id="2273" w:author="Vibhu Bhalla-NE" w:date="2025-03-13T20:48:00Z" w16du:dateUtc="2025-03-13T15:18:00Z">
        <w:r w:rsidDel="009A00C3">
          <w:rPr>
            <w:rFonts w:ascii="Aptos Narrow" w:hAnsi="Aptos Narrow"/>
          </w:rPr>
          <w:lastRenderedPageBreak/>
          <w:delText xml:space="preserve">Please refer to </w:delText>
        </w:r>
        <w:r w:rsidRPr="00F15DAB" w:rsidDel="009A00C3">
          <w:rPr>
            <w:rFonts w:ascii="Aptos Narrow" w:hAnsi="Aptos Narrow"/>
            <w:b/>
            <w:bCs/>
          </w:rPr>
          <w:delText>“FICO Falcon Model Governance US Debit v26 (v2.0)”</w:delText>
        </w:r>
        <w:r w:rsidDel="009A00C3">
          <w:rPr>
            <w:rFonts w:ascii="Aptos Narrow" w:hAnsi="Aptos Narrow"/>
            <w:b/>
            <w:bCs/>
          </w:rPr>
          <w:delText xml:space="preserve"> </w:delText>
        </w:r>
        <w:r w:rsidRPr="00F15DAB" w:rsidDel="009A00C3">
          <w:rPr>
            <w:rFonts w:ascii="Aptos Narrow" w:hAnsi="Aptos Narrow"/>
          </w:rPr>
          <w:delText>and</w:delText>
        </w:r>
        <w:r w:rsidDel="009A00C3">
          <w:rPr>
            <w:rFonts w:ascii="Aptos Narrow" w:hAnsi="Aptos Narrow"/>
            <w:b/>
            <w:bCs/>
          </w:rPr>
          <w:delText xml:space="preserve"> “</w:delText>
        </w:r>
        <w:r w:rsidRPr="00F15DAB" w:rsidDel="009A00C3">
          <w:rPr>
            <w:rFonts w:ascii="Aptos Narrow" w:hAnsi="Aptos Narrow"/>
            <w:b/>
            <w:bCs/>
          </w:rPr>
          <w:delText>FICO Falcon Model Governance US Credit v29 (v2.0)</w:delText>
        </w:r>
        <w:r w:rsidDel="009A00C3">
          <w:rPr>
            <w:rFonts w:ascii="Aptos Narrow" w:hAnsi="Aptos Narrow"/>
            <w:b/>
            <w:bCs/>
          </w:rPr>
          <w:delText xml:space="preserve">” </w:delText>
        </w:r>
        <w:r w:rsidDel="009A00C3">
          <w:rPr>
            <w:rFonts w:ascii="Aptos Narrow" w:hAnsi="Aptos Narrow"/>
          </w:rPr>
          <w:delText xml:space="preserve">for further details. </w:delText>
        </w:r>
      </w:del>
    </w:p>
    <w:p w14:paraId="5318753E" w14:textId="77777777" w:rsidR="009052BD" w:rsidRDefault="009052BD" w:rsidP="009052BD">
      <w:pPr>
        <w:shd w:val="clear" w:color="auto" w:fill="DAEEF3" w:themeFill="accent5" w:themeFillTint="33"/>
        <w:rPr>
          <w:rFonts w:ascii="Aptos Narrow" w:hAnsi="Aptos Narrow"/>
        </w:rPr>
      </w:pPr>
    </w:p>
    <w:p w14:paraId="6C56AAD4" w14:textId="77777777" w:rsidR="009052BD" w:rsidRDefault="009052BD" w:rsidP="009052BD"/>
    <w:p w14:paraId="53E48904" w14:textId="77777777" w:rsidR="004F5D88" w:rsidRDefault="004F5D88" w:rsidP="001A64D1">
      <w:pPr>
        <w:pStyle w:val="Heading3"/>
        <w:numPr>
          <w:ilvl w:val="2"/>
          <w:numId w:val="36"/>
        </w:numPr>
      </w:pPr>
      <w:bookmarkStart w:id="2274" w:name="_Toc193800957"/>
      <w:bookmarkEnd w:id="2189"/>
      <w:r>
        <w:t>Model Formulas / Algorithms</w:t>
      </w:r>
      <w:bookmarkEnd w:id="2274"/>
    </w:p>
    <w:p w14:paraId="01693DFE" w14:textId="77777777" w:rsidR="004F5D88" w:rsidRDefault="004F5D88" w:rsidP="004F5D88">
      <w:pPr>
        <w:rPr>
          <w:rStyle w:val="SubtleEmphasis"/>
        </w:rPr>
      </w:pPr>
      <w:bookmarkStart w:id="2275" w:name="OLE_LINK25"/>
      <w:r>
        <w:rPr>
          <w:rStyle w:val="SubtleEmphasis"/>
        </w:rPr>
        <w:t>Describe detailed model formulas, algorithms, and numerical techniques</w:t>
      </w:r>
      <w:r w:rsidR="003B1F59">
        <w:rPr>
          <w:rStyle w:val="SubtleEmphasis"/>
        </w:rPr>
        <w:t>, if possible</w:t>
      </w:r>
      <w:r>
        <w:rPr>
          <w:rStyle w:val="SubtleEmphasis"/>
        </w:rPr>
        <w:t>.</w:t>
      </w:r>
      <w:bookmarkEnd w:id="2275"/>
    </w:p>
    <w:p w14:paraId="3D7BDD17" w14:textId="77777777" w:rsidR="004F5D88" w:rsidRDefault="004F5D88" w:rsidP="004F5D88">
      <w:pPr>
        <w:rPr>
          <w:rStyle w:val="SubtleEmphasis"/>
        </w:rPr>
      </w:pPr>
      <w:bookmarkStart w:id="2276" w:name="OLE_LINK36"/>
    </w:p>
    <w:p w14:paraId="53DD8E74" w14:textId="77777777" w:rsidR="004F5D88" w:rsidRDefault="004F5D88" w:rsidP="004F5D88">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2DD5BA6A" w14:textId="77777777" w:rsidR="00A90AD2" w:rsidRPr="002C3A9B" w:rsidRDefault="00A90AD2" w:rsidP="00A90AD2">
      <w:pPr>
        <w:shd w:val="clear" w:color="auto" w:fill="DAEEF3" w:themeFill="accent5" w:themeFillTint="33"/>
        <w:jc w:val="both"/>
        <w:rPr>
          <w:ins w:id="2277" w:author="Uttam Kumar Gupta-NE" w:date="2025-03-20T20:05:00Z" w16du:dateUtc="2025-03-20T14:35:00Z"/>
          <w:rFonts w:ascii="Aptos Narrow" w:hAnsi="Aptos Narrow"/>
        </w:rPr>
      </w:pPr>
      <w:ins w:id="2278" w:author="Uttam Kumar Gupta-NE" w:date="2025-03-20T20:05:00Z" w16du:dateUtc="2025-03-20T14:35:00Z">
        <w:r w:rsidRPr="00BB787A">
          <w:rPr>
            <w:rFonts w:ascii="Aptos Narrow" w:hAnsi="Aptos Narrow"/>
          </w:rPr>
          <w:t xml:space="preserve">The FIS </w:t>
        </w:r>
        <w:proofErr w:type="spellStart"/>
        <w:r w:rsidRPr="00BB787A">
          <w:rPr>
            <w:rFonts w:ascii="Aptos Narrow" w:hAnsi="Aptos Narrow"/>
          </w:rPr>
          <w:t>SecurLock</w:t>
        </w:r>
        <w:proofErr w:type="spellEnd"/>
        <w:r w:rsidRPr="00BB787A">
          <w:rPr>
            <w:rFonts w:ascii="Aptos Narrow" w:hAnsi="Aptos Narrow"/>
          </w:rPr>
          <w:t xml:space="preserve"> Predict program is a customized fraud detection solution that addresses fraud risks specific to each issuer's portfolio. It works in conjunction with FICO Falcon platform to score transactions, evaluating their risk levels while VISA VAA and Mastercard are employed to trigger alerts for potentially compromised transactions. The final decision on whether to approve or decline a transaction is made by </w:t>
        </w:r>
        <w:proofErr w:type="spellStart"/>
        <w:r w:rsidRPr="00BB787A">
          <w:rPr>
            <w:rFonts w:ascii="Aptos Narrow" w:hAnsi="Aptos Narrow"/>
          </w:rPr>
          <w:t>SecurLock</w:t>
        </w:r>
        <w:proofErr w:type="spellEnd"/>
        <w:r w:rsidRPr="00BB787A">
          <w:rPr>
            <w:rFonts w:ascii="Aptos Narrow" w:hAnsi="Aptos Narrow"/>
          </w:rPr>
          <w:t xml:space="preserve"> Predict, leveraging a rule-based system developed in collaboration with East West Bank.</w:t>
        </w:r>
      </w:ins>
    </w:p>
    <w:p w14:paraId="75AEC7F0" w14:textId="77777777" w:rsidR="004F5D88" w:rsidRDefault="004F5D88" w:rsidP="004F5D88">
      <w:pPr>
        <w:shd w:val="clear" w:color="auto" w:fill="DAEEF3" w:themeFill="accent5" w:themeFillTint="33"/>
        <w:rPr>
          <w:rFonts w:ascii="Aptos Narrow" w:hAnsi="Aptos Narrow"/>
        </w:rPr>
      </w:pPr>
    </w:p>
    <w:p w14:paraId="4D392D2F" w14:textId="4680F961" w:rsidR="00DC56B7" w:rsidRDefault="00DC56B7" w:rsidP="00DC56B7">
      <w:pPr>
        <w:shd w:val="clear" w:color="auto" w:fill="DAEEF3" w:themeFill="accent5" w:themeFillTint="33"/>
        <w:jc w:val="both"/>
        <w:rPr>
          <w:rFonts w:ascii="Aptos Narrow" w:hAnsi="Aptos Narrow"/>
        </w:rPr>
      </w:pPr>
      <w:commentRangeStart w:id="2279"/>
      <w:r w:rsidRPr="00DC56B7">
        <w:rPr>
          <w:rFonts w:ascii="Aptos Narrow" w:hAnsi="Aptos Narrow"/>
        </w:rPr>
        <w:t>FICO utilizes a proprietary neural net technology called NNET</w:t>
      </w:r>
      <w:ins w:id="2280" w:author="Uttam Kumar Gupta-NE" w:date="2025-03-20T20:06:00Z" w16du:dateUtc="2025-03-20T14:36:00Z">
        <w:r w:rsidR="00A90AD2" w:rsidRPr="00A90AD2">
          <w:rPr>
            <w:rFonts w:ascii="Aptos Narrow" w:hAnsi="Aptos Narrow"/>
          </w:rPr>
          <w:t xml:space="preserve"> </w:t>
        </w:r>
        <w:r w:rsidR="00A90AD2" w:rsidRPr="00DC56B7">
          <w:rPr>
            <w:rFonts w:ascii="Aptos Narrow" w:hAnsi="Aptos Narrow"/>
          </w:rPr>
          <w:t>NNET</w:t>
        </w:r>
        <w:r w:rsidR="00A90AD2">
          <w:rPr>
            <w:rFonts w:ascii="Aptos Narrow" w:hAnsi="Aptos Narrow"/>
          </w:rPr>
          <w:t xml:space="preserve">08 for credit transactions and NNET20 for debit transactions </w:t>
        </w:r>
      </w:ins>
      <w:del w:id="2281" w:author="Uttam Kumar Gupta-NE" w:date="2025-03-20T20:06:00Z" w16du:dateUtc="2025-03-20T14:36:00Z">
        <w:r w:rsidRPr="00DC56B7" w:rsidDel="00A90AD2">
          <w:rPr>
            <w:rFonts w:ascii="Aptos Narrow" w:hAnsi="Aptos Narrow"/>
          </w:rPr>
          <w:delText>08</w:delText>
        </w:r>
      </w:del>
      <w:r w:rsidRPr="00DC56B7">
        <w:rPr>
          <w:rFonts w:ascii="Aptos Narrow" w:hAnsi="Aptos Narrow"/>
        </w:rPr>
        <w:t xml:space="preserve"> which is a tool utilizing back propagation and unique regularization to </w:t>
      </w:r>
      <w:commentRangeEnd w:id="2279"/>
      <w:r w:rsidR="009A00C3">
        <w:rPr>
          <w:rStyle w:val="CommentReference"/>
        </w:rPr>
        <w:commentReference w:id="2279"/>
      </w:r>
      <w:r w:rsidRPr="00DC56B7">
        <w:rPr>
          <w:rFonts w:ascii="Aptos Narrow" w:hAnsi="Aptos Narrow"/>
        </w:rPr>
        <w:t>produce a neural net score that is refined for rare event detection such as payment card fraud. This NNET</w:t>
      </w:r>
      <w:del w:id="2282" w:author="Uttam Kumar Gupta-NE" w:date="2025-03-20T20:06:00Z" w16du:dateUtc="2025-03-20T14:36:00Z">
        <w:r w:rsidRPr="00DC56B7" w:rsidDel="00A90AD2">
          <w:rPr>
            <w:rFonts w:ascii="Aptos Narrow" w:hAnsi="Aptos Narrow"/>
          </w:rPr>
          <w:delText>08</w:delText>
        </w:r>
      </w:del>
      <w:r w:rsidRPr="00DC56B7">
        <w:rPr>
          <w:rFonts w:ascii="Aptos Narrow" w:hAnsi="Aptos Narrow"/>
        </w:rPr>
        <w:t xml:space="preserve"> has been shown repeatedly to outperform other neural net trainers on the market and even</w:t>
      </w:r>
      <w:r>
        <w:rPr>
          <w:rFonts w:ascii="Aptos Narrow" w:hAnsi="Aptos Narrow"/>
        </w:rPr>
        <w:t xml:space="preserve"> </w:t>
      </w:r>
      <w:r w:rsidRPr="00DC56B7">
        <w:rPr>
          <w:rFonts w:ascii="Aptos Narrow" w:hAnsi="Aptos Narrow"/>
        </w:rPr>
        <w:t xml:space="preserve">FICO's own Model Builder. </w:t>
      </w:r>
    </w:p>
    <w:p w14:paraId="25874C9A" w14:textId="77777777" w:rsidR="00DC56B7" w:rsidRDefault="00DC56B7" w:rsidP="00DC56B7">
      <w:pPr>
        <w:shd w:val="clear" w:color="auto" w:fill="DAEEF3" w:themeFill="accent5" w:themeFillTint="33"/>
        <w:jc w:val="both"/>
        <w:rPr>
          <w:rFonts w:ascii="Aptos Narrow" w:hAnsi="Aptos Narrow"/>
        </w:rPr>
      </w:pPr>
    </w:p>
    <w:p w14:paraId="52927255" w14:textId="3E939CF8" w:rsidR="004F5D88" w:rsidRDefault="00DC56B7" w:rsidP="00DC56B7">
      <w:pPr>
        <w:shd w:val="clear" w:color="auto" w:fill="DAEEF3" w:themeFill="accent5" w:themeFillTint="33"/>
        <w:jc w:val="both"/>
        <w:rPr>
          <w:rFonts w:ascii="Aptos Narrow" w:hAnsi="Aptos Narrow"/>
        </w:rPr>
      </w:pPr>
      <w:r w:rsidRPr="34A2CE9E">
        <w:rPr>
          <w:rFonts w:ascii="Aptos Narrow" w:hAnsi="Aptos Narrow"/>
        </w:rPr>
        <w:t xml:space="preserve">In production the weights are fixed and unchanged; this continues to </w:t>
      </w:r>
      <w:proofErr w:type="gramStart"/>
      <w:r w:rsidRPr="34A2CE9E">
        <w:rPr>
          <w:rFonts w:ascii="Aptos Narrow" w:hAnsi="Aptos Narrow"/>
        </w:rPr>
        <w:t>drive</w:t>
      </w:r>
      <w:proofErr w:type="gramEnd"/>
      <w:r w:rsidRPr="34A2CE9E">
        <w:rPr>
          <w:rFonts w:ascii="Aptos Narrow" w:hAnsi="Aptos Narrow"/>
        </w:rPr>
        <w:t xml:space="preserve"> the highest performance and is most computationally efficient. The model structure is often </w:t>
      </w:r>
      <w:bookmarkStart w:id="2283" w:name="_Int_GW0vUHi8"/>
      <w:r w:rsidRPr="34A2CE9E">
        <w:rPr>
          <w:rFonts w:ascii="Aptos Narrow" w:hAnsi="Aptos Narrow"/>
        </w:rPr>
        <w:t>single</w:t>
      </w:r>
      <w:bookmarkEnd w:id="2283"/>
      <w:r w:rsidRPr="34A2CE9E">
        <w:rPr>
          <w:rFonts w:ascii="Aptos Narrow" w:hAnsi="Aptos Narrow"/>
        </w:rPr>
        <w:t xml:space="preserve"> layer with different model segments to minimize the </w:t>
      </w:r>
      <w:r w:rsidR="00DD33D1" w:rsidRPr="34A2CE9E">
        <w:rPr>
          <w:rFonts w:ascii="Aptos Narrow" w:hAnsi="Aptos Narrow"/>
        </w:rPr>
        <w:t>number</w:t>
      </w:r>
      <w:r w:rsidRPr="34A2CE9E">
        <w:rPr>
          <w:rFonts w:ascii="Aptos Narrow" w:hAnsi="Aptos Narrow"/>
        </w:rPr>
        <w:t xml:space="preserve"> of degrees of freedom.</w:t>
      </w:r>
    </w:p>
    <w:p w14:paraId="5738FE2B" w14:textId="77777777" w:rsidR="001E1343" w:rsidRDefault="001E1343" w:rsidP="00DC56B7">
      <w:pPr>
        <w:shd w:val="clear" w:color="auto" w:fill="DAEEF3" w:themeFill="accent5" w:themeFillTint="33"/>
        <w:jc w:val="both"/>
        <w:rPr>
          <w:ins w:id="2284" w:author="Uttam Kumar Gupta-NE" w:date="2025-03-20T20:06:00Z" w16du:dateUtc="2025-03-20T14:36:00Z"/>
          <w:rFonts w:ascii="Aptos Narrow" w:hAnsi="Aptos Narrow"/>
        </w:rPr>
      </w:pPr>
    </w:p>
    <w:p w14:paraId="074E8C09" w14:textId="77777777" w:rsidR="00A90AD2" w:rsidRPr="000F1B6C" w:rsidRDefault="00A90AD2" w:rsidP="00A90AD2">
      <w:pPr>
        <w:shd w:val="clear" w:color="auto" w:fill="DAEEF3" w:themeFill="accent5" w:themeFillTint="33"/>
        <w:jc w:val="both"/>
        <w:rPr>
          <w:ins w:id="2285" w:author="Uttam Kumar Gupta-NE" w:date="2025-03-20T20:07:00Z" w16du:dateUtc="2025-03-20T14:37:00Z"/>
          <w:rFonts w:ascii="Aptos Narrow" w:hAnsi="Aptos Narrow"/>
        </w:rPr>
      </w:pPr>
      <w:ins w:id="2286" w:author="Uttam Kumar Gupta-NE" w:date="2025-03-20T20:07:00Z" w16du:dateUtc="2025-03-20T14:37:00Z">
        <w:r w:rsidRPr="000F1B6C">
          <w:rPr>
            <w:rFonts w:ascii="Aptos Narrow" w:hAnsi="Aptos Narrow"/>
          </w:rPr>
          <w:t>The following diagram is a high-level representation of a neural network with a single hidden layer and with the</w:t>
        </w:r>
      </w:ins>
    </w:p>
    <w:p w14:paraId="6B5EF362" w14:textId="77777777" w:rsidR="00A90AD2" w:rsidRPr="000F1B6C" w:rsidRDefault="00A90AD2" w:rsidP="00A90AD2">
      <w:pPr>
        <w:shd w:val="clear" w:color="auto" w:fill="DAEEF3" w:themeFill="accent5" w:themeFillTint="33"/>
        <w:jc w:val="both"/>
        <w:rPr>
          <w:ins w:id="2287" w:author="Uttam Kumar Gupta-NE" w:date="2025-03-20T20:07:00Z" w16du:dateUtc="2025-03-20T14:37:00Z"/>
          <w:rFonts w:ascii="Aptos Narrow" w:hAnsi="Aptos Narrow"/>
        </w:rPr>
      </w:pPr>
      <w:ins w:id="2288" w:author="Uttam Kumar Gupta-NE" w:date="2025-03-20T20:07:00Z" w16du:dateUtc="2025-03-20T14:37:00Z">
        <w:r w:rsidRPr="000F1B6C">
          <w:rPr>
            <w:rFonts w:ascii="Aptos Narrow" w:hAnsi="Aptos Narrow"/>
          </w:rPr>
          <w:t>back propagation of the error. Training typically starts with random weights using back propagation of the errors</w:t>
        </w:r>
      </w:ins>
    </w:p>
    <w:p w14:paraId="34ABE6B2" w14:textId="77777777" w:rsidR="00A90AD2" w:rsidRDefault="00A90AD2" w:rsidP="00A90AD2">
      <w:pPr>
        <w:shd w:val="clear" w:color="auto" w:fill="DAEEF3" w:themeFill="accent5" w:themeFillTint="33"/>
        <w:jc w:val="both"/>
        <w:rPr>
          <w:ins w:id="2289" w:author="Uttam Kumar Gupta-NE" w:date="2025-03-20T20:07:00Z" w16du:dateUtc="2025-03-20T14:37:00Z"/>
          <w:rFonts w:ascii="Aptos Narrow" w:hAnsi="Aptos Narrow"/>
        </w:rPr>
      </w:pPr>
      <w:ins w:id="2290" w:author="Uttam Kumar Gupta-NE" w:date="2025-03-20T20:07:00Z" w16du:dateUtc="2025-03-20T14:37:00Z">
        <w:r w:rsidRPr="000F1B6C">
          <w:rPr>
            <w:rFonts w:ascii="Aptos Narrow" w:hAnsi="Aptos Narrow"/>
          </w:rPr>
          <w:t>to adjust the weights until the network converges.</w:t>
        </w:r>
      </w:ins>
    </w:p>
    <w:p w14:paraId="60440E0F" w14:textId="2F225B67" w:rsidR="00A90AD2" w:rsidRDefault="00A90AD2" w:rsidP="00DC56B7">
      <w:pPr>
        <w:shd w:val="clear" w:color="auto" w:fill="DAEEF3" w:themeFill="accent5" w:themeFillTint="33"/>
        <w:jc w:val="both"/>
        <w:rPr>
          <w:rFonts w:ascii="Aptos Narrow" w:hAnsi="Aptos Narrow"/>
        </w:rPr>
      </w:pPr>
      <w:ins w:id="2291" w:author="Uttam Kumar Gupta-NE" w:date="2025-03-20T20:07:00Z" w16du:dateUtc="2025-03-20T14:37:00Z">
        <w:r>
          <w:rPr>
            <w:rFonts w:ascii="Aptos Narrow" w:hAnsi="Aptos Narrow"/>
          </w:rPr>
          <w:lastRenderedPageBreak/>
          <w:t xml:space="preserve"> </w:t>
        </w:r>
        <w:r w:rsidRPr="000F1B6C">
          <w:rPr>
            <w:rFonts w:ascii="Aptos Narrow" w:hAnsi="Aptos Narrow"/>
            <w:noProof/>
          </w:rPr>
          <w:drawing>
            <wp:inline distT="0" distB="0" distL="0" distR="0" wp14:anchorId="54194380" wp14:editId="13F0A67D">
              <wp:extent cx="6400800" cy="3663950"/>
              <wp:effectExtent l="0" t="0" r="0" b="0"/>
              <wp:docPr id="16344329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00800" cy="3663950"/>
                      </a:xfrm>
                      <a:prstGeom prst="rect">
                        <a:avLst/>
                      </a:prstGeom>
                      <a:noFill/>
                      <a:ln>
                        <a:noFill/>
                      </a:ln>
                    </pic:spPr>
                  </pic:pic>
                </a:graphicData>
              </a:graphic>
            </wp:inline>
          </w:drawing>
        </w:r>
      </w:ins>
    </w:p>
    <w:p w14:paraId="0FACCCE8" w14:textId="77777777" w:rsidR="00A90AD2" w:rsidRDefault="00A90AD2" w:rsidP="00DC56B7">
      <w:pPr>
        <w:shd w:val="clear" w:color="auto" w:fill="DAEEF3" w:themeFill="accent5" w:themeFillTint="33"/>
        <w:jc w:val="both"/>
        <w:rPr>
          <w:ins w:id="2292" w:author="Uttam Kumar Gupta-NE" w:date="2025-03-20T20:07:00Z" w16du:dateUtc="2025-03-20T14:37:00Z"/>
          <w:rFonts w:ascii="Aptos Narrow" w:hAnsi="Aptos Narrow"/>
        </w:rPr>
      </w:pPr>
    </w:p>
    <w:p w14:paraId="3A8F5587" w14:textId="77777777" w:rsidR="00A90AD2" w:rsidRDefault="00A90AD2" w:rsidP="00DC56B7">
      <w:pPr>
        <w:shd w:val="clear" w:color="auto" w:fill="DAEEF3" w:themeFill="accent5" w:themeFillTint="33"/>
        <w:jc w:val="both"/>
        <w:rPr>
          <w:ins w:id="2293" w:author="Uttam Kumar Gupta-NE" w:date="2025-03-20T20:07:00Z" w16du:dateUtc="2025-03-20T14:37:00Z"/>
          <w:rFonts w:ascii="Aptos Narrow" w:hAnsi="Aptos Narrow"/>
        </w:rPr>
      </w:pPr>
      <w:ins w:id="2294" w:author="Uttam Kumar Gupta-NE" w:date="2025-03-20T20:07:00Z" w16du:dateUtc="2025-03-20T14:37:00Z">
        <w:r w:rsidRPr="000F1B6C">
          <w:rPr>
            <w:rFonts w:ascii="Aptos Narrow" w:hAnsi="Aptos Narrow"/>
            <w:noProof/>
          </w:rPr>
          <w:drawing>
            <wp:inline distT="0" distB="0" distL="0" distR="0" wp14:anchorId="73261991" wp14:editId="17AFB222">
              <wp:extent cx="3800475" cy="3810000"/>
              <wp:effectExtent l="0" t="0" r="9525" b="0"/>
              <wp:docPr id="13443153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0475" cy="3810000"/>
                      </a:xfrm>
                      <a:prstGeom prst="rect">
                        <a:avLst/>
                      </a:prstGeom>
                      <a:noFill/>
                      <a:ln>
                        <a:noFill/>
                      </a:ln>
                    </pic:spPr>
                  </pic:pic>
                </a:graphicData>
              </a:graphic>
            </wp:inline>
          </w:drawing>
        </w:r>
      </w:ins>
    </w:p>
    <w:p w14:paraId="42A3294C" w14:textId="77777777" w:rsidR="00A90AD2" w:rsidRPr="000F1B6C" w:rsidRDefault="00A90AD2" w:rsidP="00A90AD2">
      <w:pPr>
        <w:shd w:val="clear" w:color="auto" w:fill="DAEEF3" w:themeFill="accent5" w:themeFillTint="33"/>
        <w:jc w:val="both"/>
        <w:rPr>
          <w:ins w:id="2295" w:author="Uttam Kumar Gupta-NE" w:date="2025-03-20T20:07:00Z" w16du:dateUtc="2025-03-20T14:37:00Z"/>
          <w:rFonts w:ascii="Aptos Narrow" w:hAnsi="Aptos Narrow"/>
          <w:b/>
          <w:bCs/>
          <w:i/>
          <w:iCs/>
        </w:rPr>
      </w:pPr>
      <w:ins w:id="2296" w:author="Uttam Kumar Gupta-NE" w:date="2025-03-20T20:07:00Z" w16du:dateUtc="2025-03-20T14:37:00Z">
        <w:r w:rsidRPr="000F1B6C">
          <w:rPr>
            <w:rFonts w:ascii="Aptos Narrow" w:hAnsi="Aptos Narrow"/>
            <w:b/>
            <w:bCs/>
            <w:i/>
            <w:iCs/>
          </w:rPr>
          <w:t>Variable Selection</w:t>
        </w:r>
      </w:ins>
    </w:p>
    <w:p w14:paraId="08742945" w14:textId="77777777" w:rsidR="00A90AD2" w:rsidRPr="000F1B6C" w:rsidRDefault="00A90AD2" w:rsidP="00A90AD2">
      <w:pPr>
        <w:shd w:val="clear" w:color="auto" w:fill="DAEEF3" w:themeFill="accent5" w:themeFillTint="33"/>
        <w:jc w:val="both"/>
        <w:rPr>
          <w:ins w:id="2297" w:author="Uttam Kumar Gupta-NE" w:date="2025-03-20T20:07:00Z" w16du:dateUtc="2025-03-20T14:37:00Z"/>
          <w:rFonts w:ascii="Aptos Narrow" w:hAnsi="Aptos Narrow"/>
        </w:rPr>
      </w:pPr>
      <w:ins w:id="2298" w:author="Uttam Kumar Gupta-NE" w:date="2025-03-20T20:07:00Z" w16du:dateUtc="2025-03-20T14:37:00Z">
        <w:r w:rsidRPr="000F1B6C">
          <w:rPr>
            <w:rFonts w:ascii="Aptos Narrow" w:hAnsi="Aptos Narrow"/>
          </w:rPr>
          <w:lastRenderedPageBreak/>
          <w:t>During model retrain, FICO takes a “kitchen sink” approach to variable selection. Standard statistical techniques</w:t>
        </w:r>
      </w:ins>
    </w:p>
    <w:p w14:paraId="6B5FFBAE" w14:textId="77777777" w:rsidR="00A90AD2" w:rsidRPr="000F1B6C" w:rsidRDefault="00A90AD2" w:rsidP="00A90AD2">
      <w:pPr>
        <w:shd w:val="clear" w:color="auto" w:fill="DAEEF3" w:themeFill="accent5" w:themeFillTint="33"/>
        <w:jc w:val="both"/>
        <w:rPr>
          <w:ins w:id="2299" w:author="Uttam Kumar Gupta-NE" w:date="2025-03-20T20:07:00Z" w16du:dateUtc="2025-03-20T14:37:00Z"/>
          <w:rFonts w:ascii="Aptos Narrow" w:hAnsi="Aptos Narrow"/>
        </w:rPr>
      </w:pPr>
      <w:ins w:id="2300" w:author="Uttam Kumar Gupta-NE" w:date="2025-03-20T20:07:00Z" w16du:dateUtc="2025-03-20T14:37:00Z">
        <w:r w:rsidRPr="000F1B6C">
          <w:rPr>
            <w:rFonts w:ascii="Aptos Narrow" w:hAnsi="Aptos Narrow"/>
          </w:rPr>
          <w:t>such as stepwise, forward, and backward analysis as well as internally developed methodologies are used in</w:t>
        </w:r>
      </w:ins>
    </w:p>
    <w:p w14:paraId="5C472437" w14:textId="77777777" w:rsidR="00A90AD2" w:rsidRPr="000F1B6C" w:rsidRDefault="00A90AD2" w:rsidP="00A90AD2">
      <w:pPr>
        <w:shd w:val="clear" w:color="auto" w:fill="DAEEF3" w:themeFill="accent5" w:themeFillTint="33"/>
        <w:jc w:val="both"/>
        <w:rPr>
          <w:ins w:id="2301" w:author="Uttam Kumar Gupta-NE" w:date="2025-03-20T20:07:00Z" w16du:dateUtc="2025-03-20T14:37:00Z"/>
          <w:rFonts w:ascii="Aptos Narrow" w:hAnsi="Aptos Narrow"/>
        </w:rPr>
      </w:pPr>
      <w:ins w:id="2302" w:author="Uttam Kumar Gupta-NE" w:date="2025-03-20T20:07:00Z" w16du:dateUtc="2025-03-20T14:37:00Z">
        <w:r w:rsidRPr="000F1B6C">
          <w:rPr>
            <w:rFonts w:ascii="Aptos Narrow" w:hAnsi="Aptos Narrow"/>
          </w:rPr>
          <w:t>variable selection. Variables that are no longer predictive from the prior model version are removed and</w:t>
        </w:r>
      </w:ins>
    </w:p>
    <w:p w14:paraId="3045424D" w14:textId="77777777" w:rsidR="00A90AD2" w:rsidRDefault="00A90AD2" w:rsidP="00A90AD2">
      <w:pPr>
        <w:shd w:val="clear" w:color="auto" w:fill="DAEEF3" w:themeFill="accent5" w:themeFillTint="33"/>
        <w:jc w:val="both"/>
        <w:rPr>
          <w:ins w:id="2303" w:author="Uttam Kumar Gupta-NE" w:date="2025-03-20T20:07:00Z" w16du:dateUtc="2025-03-20T14:37:00Z"/>
          <w:rFonts w:ascii="Aptos Narrow" w:hAnsi="Aptos Narrow"/>
        </w:rPr>
      </w:pPr>
      <w:ins w:id="2304" w:author="Uttam Kumar Gupta-NE" w:date="2025-03-20T20:07:00Z" w16du:dateUtc="2025-03-20T14:37:00Z">
        <w:r w:rsidRPr="000F1B6C">
          <w:rPr>
            <w:rFonts w:ascii="Aptos Narrow" w:hAnsi="Aptos Narrow"/>
          </w:rPr>
          <w:t>additional variables are considered.</w:t>
        </w:r>
      </w:ins>
    </w:p>
    <w:p w14:paraId="407BA8EA" w14:textId="630B46AC" w:rsidR="001E1343" w:rsidDel="00A90AD2" w:rsidRDefault="001E1343" w:rsidP="00DC56B7">
      <w:pPr>
        <w:shd w:val="clear" w:color="auto" w:fill="DAEEF3" w:themeFill="accent5" w:themeFillTint="33"/>
        <w:jc w:val="both"/>
        <w:rPr>
          <w:del w:id="2305" w:author="Uttam Kumar Gupta-NE" w:date="2025-03-20T20:07:00Z" w16du:dateUtc="2025-03-20T14:37:00Z"/>
          <w:rFonts w:ascii="Aptos Narrow" w:hAnsi="Aptos Narrow"/>
        </w:rPr>
      </w:pPr>
      <w:del w:id="2306" w:author="Uttam Kumar Gupta-NE" w:date="2025-03-20T20:07:00Z" w16du:dateUtc="2025-03-20T14:37:00Z">
        <w:r w:rsidDel="00A90AD2">
          <w:rPr>
            <w:rFonts w:ascii="Aptos Narrow" w:hAnsi="Aptos Narrow"/>
          </w:rPr>
          <w:delText xml:space="preserve">Please refer to </w:delText>
        </w:r>
        <w:r w:rsidRPr="00F15DAB" w:rsidDel="00A90AD2">
          <w:rPr>
            <w:rFonts w:ascii="Aptos Narrow" w:hAnsi="Aptos Narrow"/>
            <w:b/>
            <w:bCs/>
          </w:rPr>
          <w:delText>“FICO Falcon Model Governance US Debit v26 (v2.0)”</w:delText>
        </w:r>
        <w:r w:rsidDel="00A90AD2">
          <w:rPr>
            <w:rFonts w:ascii="Aptos Narrow" w:hAnsi="Aptos Narrow"/>
            <w:b/>
            <w:bCs/>
          </w:rPr>
          <w:delText xml:space="preserve"> </w:delText>
        </w:r>
        <w:r w:rsidRPr="00F15DAB" w:rsidDel="00A90AD2">
          <w:rPr>
            <w:rFonts w:ascii="Aptos Narrow" w:hAnsi="Aptos Narrow"/>
          </w:rPr>
          <w:delText>and</w:delText>
        </w:r>
        <w:r w:rsidDel="00A90AD2">
          <w:rPr>
            <w:rFonts w:ascii="Aptos Narrow" w:hAnsi="Aptos Narrow"/>
            <w:b/>
            <w:bCs/>
          </w:rPr>
          <w:delText xml:space="preserve"> “</w:delText>
        </w:r>
        <w:r w:rsidRPr="00F15DAB" w:rsidDel="00A90AD2">
          <w:rPr>
            <w:rFonts w:ascii="Aptos Narrow" w:hAnsi="Aptos Narrow"/>
            <w:b/>
            <w:bCs/>
          </w:rPr>
          <w:delText>FICO Falcon Model Governance US Credit v29 (v2.0)</w:delText>
        </w:r>
        <w:r w:rsidDel="00A90AD2">
          <w:rPr>
            <w:rFonts w:ascii="Aptos Narrow" w:hAnsi="Aptos Narrow"/>
            <w:b/>
            <w:bCs/>
          </w:rPr>
          <w:delText xml:space="preserve">” </w:delText>
        </w:r>
        <w:r w:rsidDel="00A90AD2">
          <w:rPr>
            <w:rFonts w:ascii="Aptos Narrow" w:hAnsi="Aptos Narrow"/>
          </w:rPr>
          <w:delText xml:space="preserve">for further details. </w:delText>
        </w:r>
      </w:del>
    </w:p>
    <w:p w14:paraId="630BE50F" w14:textId="77777777" w:rsidR="004F5D88" w:rsidRDefault="004F5D88" w:rsidP="004F5D88">
      <w:pPr>
        <w:shd w:val="clear" w:color="auto" w:fill="DAEEF3" w:themeFill="accent5" w:themeFillTint="33"/>
        <w:rPr>
          <w:rFonts w:ascii="Aptos Narrow" w:hAnsi="Aptos Narrow"/>
        </w:rPr>
      </w:pPr>
    </w:p>
    <w:p w14:paraId="5A5F584C" w14:textId="77777777" w:rsidR="004F5D88" w:rsidRDefault="004F5D88" w:rsidP="004F5D88"/>
    <w:p w14:paraId="16CB5260" w14:textId="77777777" w:rsidR="004F5D88" w:rsidRDefault="004F5D88" w:rsidP="001A64D1">
      <w:pPr>
        <w:pStyle w:val="Heading3"/>
        <w:numPr>
          <w:ilvl w:val="2"/>
          <w:numId w:val="36"/>
        </w:numPr>
      </w:pPr>
      <w:bookmarkStart w:id="2307" w:name="_Toc193800958"/>
      <w:bookmarkEnd w:id="2276"/>
      <w:r>
        <w:t>Model Parameter</w:t>
      </w:r>
      <w:r w:rsidR="003B1F59">
        <w:t>s and Settings</w:t>
      </w:r>
      <w:r>
        <w:t xml:space="preserve"> Values</w:t>
      </w:r>
      <w:bookmarkEnd w:id="2307"/>
    </w:p>
    <w:p w14:paraId="1123DC88" w14:textId="77777777" w:rsidR="003B1F59" w:rsidRDefault="004F5D88" w:rsidP="003B1F59">
      <w:pPr>
        <w:rPr>
          <w:rStyle w:val="SubtleEmphasis"/>
        </w:rPr>
      </w:pPr>
      <w:r>
        <w:rPr>
          <w:rStyle w:val="SubtleEmphasis"/>
        </w:rPr>
        <w:t xml:space="preserve">Provide the values for all parameters and other input </w:t>
      </w:r>
      <w:r w:rsidR="00136089">
        <w:rPr>
          <w:rStyle w:val="SubtleEmphasis"/>
        </w:rPr>
        <w:t>assumptions</w:t>
      </w:r>
      <w:r w:rsidR="00136089" w:rsidRPr="003B1F59">
        <w:t>,</w:t>
      </w:r>
      <w:r w:rsidR="003B1F59">
        <w:rPr>
          <w:rStyle w:val="SubtleEmphasis"/>
        </w:rPr>
        <w:t xml:space="preserve"> including hyper-parameters for machine learning models. </w:t>
      </w:r>
    </w:p>
    <w:p w14:paraId="27D014F7" w14:textId="77777777" w:rsidR="003B1F59" w:rsidRDefault="003B1F59" w:rsidP="003B1F59">
      <w:pPr>
        <w:rPr>
          <w:rStyle w:val="SubtleEmphasis"/>
        </w:rPr>
      </w:pPr>
    </w:p>
    <w:p w14:paraId="74C10D1C" w14:textId="77777777" w:rsidR="004F5D88" w:rsidRDefault="003B1F59" w:rsidP="003B1F59">
      <w:pPr>
        <w:rPr>
          <w:rStyle w:val="SubtleEmphasis"/>
        </w:rPr>
      </w:pPr>
      <w:r>
        <w:rPr>
          <w:rStyle w:val="SubtleEmphasis"/>
        </w:rPr>
        <w:t>For vendor models, specify values of user-selectable settings</w:t>
      </w:r>
      <w:r w:rsidR="004F5D88">
        <w:rPr>
          <w:rStyle w:val="SubtleEmphasis"/>
        </w:rPr>
        <w:t>.</w:t>
      </w:r>
    </w:p>
    <w:p w14:paraId="2D20F305" w14:textId="77777777" w:rsidR="004F5D88" w:rsidRDefault="004F5D88" w:rsidP="004F5D88">
      <w:pPr>
        <w:rPr>
          <w:rStyle w:val="SubtleEmphasis"/>
        </w:rPr>
      </w:pPr>
      <w:bookmarkStart w:id="2308" w:name="OLE_LINK38"/>
    </w:p>
    <w:p w14:paraId="6417C66E" w14:textId="77777777" w:rsidR="004F5D88" w:rsidRDefault="004F5D88" w:rsidP="004F5D88">
      <w:pPr>
        <w:shd w:val="clear" w:color="auto" w:fill="DAEEF3" w:themeFill="accent5" w:themeFillTint="33"/>
        <w:rPr>
          <w:ins w:id="2309" w:author="Uttam Kumar Gupta-NE" w:date="2025-03-20T20:08:00Z" w16du:dateUtc="2025-03-20T14:38:00Z"/>
          <w:rFonts w:ascii="Aptos Narrow" w:hAnsi="Aptos Narrow"/>
        </w:rPr>
      </w:pPr>
      <w:r>
        <w:rPr>
          <w:rFonts w:ascii="Aptos Narrow" w:hAnsi="Aptos Narrow"/>
        </w:rPr>
        <w:t xml:space="preserve">Model Owner: </w:t>
      </w:r>
      <w:r w:rsidR="00C719C8">
        <w:rPr>
          <w:rFonts w:ascii="Aptos Narrow" w:hAnsi="Aptos Narrow"/>
        </w:rPr>
        <w:t xml:space="preserve"> </w:t>
      </w:r>
    </w:p>
    <w:p w14:paraId="29FECC12" w14:textId="77777777" w:rsidR="00A90AD2" w:rsidRDefault="00A90AD2" w:rsidP="00A90AD2">
      <w:pPr>
        <w:shd w:val="clear" w:color="auto" w:fill="DAEEF3" w:themeFill="accent5" w:themeFillTint="33"/>
        <w:rPr>
          <w:ins w:id="2310" w:author="Uttam Kumar Gupta-NE" w:date="2025-03-20T20:08:00Z" w16du:dateUtc="2025-03-20T14:38:00Z"/>
          <w:rFonts w:ascii="Aptos Narrow" w:hAnsi="Aptos Narrow"/>
        </w:rPr>
      </w:pPr>
      <w:ins w:id="2311" w:author="Uttam Kumar Gupta-NE" w:date="2025-03-20T20:08:00Z" w16du:dateUtc="2025-03-20T14:38:00Z">
        <w:r w:rsidRPr="00220862">
          <w:rPr>
            <w:rFonts w:ascii="Aptos Narrow" w:hAnsi="Aptos Narrow"/>
          </w:rPr>
          <w:t xml:space="preserve">FIS </w:t>
        </w:r>
        <w:proofErr w:type="spellStart"/>
        <w:r w:rsidRPr="00220862">
          <w:rPr>
            <w:rFonts w:ascii="Aptos Narrow" w:hAnsi="Aptos Narrow"/>
          </w:rPr>
          <w:t>SecurLock</w:t>
        </w:r>
        <w:proofErr w:type="spellEnd"/>
        <w:r w:rsidRPr="00220862">
          <w:rPr>
            <w:rFonts w:ascii="Aptos Narrow" w:hAnsi="Aptos Narrow"/>
          </w:rPr>
          <w:t xml:space="preserve"> Predict program collaborates with the FICO Falcon platform to score transactions and assess their risk levels. Additionally, VISA VAA and Mastercard are used to generate alerts for potentially compromised transactions. The ultimate decision to approve or decline a transaction is made by </w:t>
        </w:r>
        <w:proofErr w:type="spellStart"/>
        <w:r w:rsidRPr="00220862">
          <w:rPr>
            <w:rFonts w:ascii="Aptos Narrow" w:hAnsi="Aptos Narrow"/>
          </w:rPr>
          <w:t>SecurLock</w:t>
        </w:r>
        <w:proofErr w:type="spellEnd"/>
        <w:r w:rsidRPr="00220862">
          <w:rPr>
            <w:rFonts w:ascii="Aptos Narrow" w:hAnsi="Aptos Narrow"/>
          </w:rPr>
          <w:t xml:space="preserve"> Predict, utilizing a rule-based system developed in partnership with East West Bank.</w:t>
        </w:r>
      </w:ins>
    </w:p>
    <w:p w14:paraId="7FC7A379" w14:textId="77777777" w:rsidR="00A90AD2" w:rsidRDefault="00A90AD2" w:rsidP="004F5D88">
      <w:pPr>
        <w:shd w:val="clear" w:color="auto" w:fill="DAEEF3" w:themeFill="accent5" w:themeFillTint="33"/>
        <w:rPr>
          <w:rFonts w:ascii="Aptos Narrow" w:hAnsi="Aptos Narrow"/>
        </w:rPr>
      </w:pPr>
    </w:p>
    <w:p w14:paraId="7F244BF7" w14:textId="77777777" w:rsidR="00E11B40" w:rsidRDefault="00E11B40" w:rsidP="004F5D88">
      <w:pPr>
        <w:shd w:val="clear" w:color="auto" w:fill="DAEEF3" w:themeFill="accent5" w:themeFillTint="33"/>
        <w:rPr>
          <w:rFonts w:ascii="Aptos Narrow" w:hAnsi="Aptos Narrow"/>
        </w:rPr>
      </w:pPr>
    </w:p>
    <w:p w14:paraId="2E83330D" w14:textId="77777777" w:rsidR="004F5D88" w:rsidRPr="006D59F3" w:rsidDel="001F6B89" w:rsidRDefault="00E11B40" w:rsidP="00E11B40">
      <w:pPr>
        <w:shd w:val="clear" w:color="auto" w:fill="DAEEF3" w:themeFill="accent5" w:themeFillTint="33"/>
        <w:jc w:val="both"/>
        <w:rPr>
          <w:del w:id="2312" w:author="Uttam Kumar Gupta-NE" w:date="2025-03-20T20:33:00Z" w16du:dateUtc="2025-03-20T15:03:00Z"/>
          <w:rFonts w:ascii="Aptos Narrow" w:hAnsi="Aptos Narrow"/>
        </w:rPr>
      </w:pPr>
      <w:r w:rsidRPr="006D59F3">
        <w:rPr>
          <w:rFonts w:ascii="Aptos Narrow" w:hAnsi="Aptos Narrow"/>
        </w:rPr>
        <w:t xml:space="preserve">The client’s portfolio should resemble the statistics of the model development portfolio and should be carefully monitored in terms of score </w:t>
      </w:r>
      <w:commentRangeStart w:id="2313"/>
      <w:proofErr w:type="spellStart"/>
      <w:r w:rsidRPr="006D59F3">
        <w:rPr>
          <w:rFonts w:ascii="Aptos Narrow" w:hAnsi="Aptos Narrow"/>
        </w:rPr>
        <w:t>distribution.</w:t>
      </w:r>
      <w:commentRangeEnd w:id="2313"/>
      <w:r w:rsidR="009A00C3">
        <w:rPr>
          <w:rStyle w:val="CommentReference"/>
        </w:rPr>
        <w:commentReference w:id="2313"/>
      </w:r>
    </w:p>
    <w:p w14:paraId="7A4A37FC" w14:textId="77777777" w:rsidR="00E11B40" w:rsidRPr="006D59F3" w:rsidDel="001F6B89" w:rsidRDefault="00E11B40" w:rsidP="00E11B40">
      <w:pPr>
        <w:shd w:val="clear" w:color="auto" w:fill="DAEEF3" w:themeFill="accent5" w:themeFillTint="33"/>
        <w:jc w:val="both"/>
        <w:rPr>
          <w:del w:id="2314" w:author="Uttam Kumar Gupta-NE" w:date="2025-03-20T20:33:00Z" w16du:dateUtc="2025-03-20T15:03:00Z"/>
          <w:rFonts w:ascii="Aptos Narrow" w:hAnsi="Aptos Narrow"/>
        </w:rPr>
      </w:pPr>
    </w:p>
    <w:p w14:paraId="0C52BC94" w14:textId="7796E2B7" w:rsidR="00E11B40" w:rsidRPr="006D59F3" w:rsidRDefault="00A90AD2" w:rsidP="00E11B40">
      <w:pPr>
        <w:shd w:val="clear" w:color="auto" w:fill="DAEEF3" w:themeFill="accent5" w:themeFillTint="33"/>
        <w:jc w:val="both"/>
        <w:rPr>
          <w:rFonts w:ascii="Aptos Narrow" w:hAnsi="Aptos Narrow"/>
        </w:rPr>
      </w:pPr>
      <w:ins w:id="2315" w:author="Uttam Kumar Gupta-NE" w:date="2025-03-20T20:08:00Z" w16du:dateUtc="2025-03-20T14:38:00Z">
        <w:r>
          <w:rPr>
            <w:rFonts w:ascii="Aptos Narrow" w:hAnsi="Aptos Narrow"/>
          </w:rPr>
          <w:t>For</w:t>
        </w:r>
        <w:proofErr w:type="spellEnd"/>
        <w:r>
          <w:rPr>
            <w:rFonts w:ascii="Aptos Narrow" w:hAnsi="Aptos Narrow"/>
          </w:rPr>
          <w:t xml:space="preserve"> FICO Falcon </w:t>
        </w:r>
      </w:ins>
      <w:r w:rsidR="00E11B40" w:rsidRPr="006D59F3">
        <w:rPr>
          <w:rFonts w:ascii="Aptos Narrow" w:hAnsi="Aptos Narrow"/>
        </w:rPr>
        <w:t>Scores range from 1 to 999. The higher the score, the greater the likelihood is that the account associated with the transaction has been used fraudulently.</w:t>
      </w:r>
    </w:p>
    <w:p w14:paraId="5D194152" w14:textId="77777777" w:rsidR="00E11B40" w:rsidRPr="006D59F3" w:rsidRDefault="00E11B40" w:rsidP="00E11B40">
      <w:pPr>
        <w:shd w:val="clear" w:color="auto" w:fill="DAEEF3" w:themeFill="accent5" w:themeFillTint="33"/>
        <w:jc w:val="both"/>
        <w:rPr>
          <w:rFonts w:ascii="Aptos Narrow" w:hAnsi="Aptos Narrow"/>
        </w:rPr>
      </w:pPr>
    </w:p>
    <w:p w14:paraId="2CEBD28A" w14:textId="77777777" w:rsidR="00E11B40" w:rsidRDefault="00E11B40" w:rsidP="00E11B40">
      <w:pPr>
        <w:shd w:val="clear" w:color="auto" w:fill="DAEEF3" w:themeFill="accent5" w:themeFillTint="33"/>
        <w:jc w:val="both"/>
        <w:rPr>
          <w:rFonts w:ascii="Aptos Narrow" w:hAnsi="Aptos Narrow"/>
        </w:rPr>
      </w:pPr>
      <w:r w:rsidRPr="34A2CE9E">
        <w:rPr>
          <w:rFonts w:ascii="Aptos Narrow" w:hAnsi="Aptos Narrow"/>
        </w:rPr>
        <w:t xml:space="preserve">In a Falcon model, an issuer sets a threshold score. If a transaction on an </w:t>
      </w:r>
      <w:r w:rsidR="00D45A7C" w:rsidRPr="34A2CE9E">
        <w:rPr>
          <w:rFonts w:ascii="Aptos Narrow" w:hAnsi="Aptos Narrow"/>
        </w:rPr>
        <w:t>account score</w:t>
      </w:r>
      <w:r w:rsidRPr="34A2CE9E">
        <w:rPr>
          <w:rFonts w:ascii="Aptos Narrow" w:hAnsi="Aptos Narrow"/>
        </w:rPr>
        <w:t xml:space="preserve"> </w:t>
      </w:r>
      <w:bookmarkStart w:id="2316" w:name="_Int_sG6YGE0K"/>
      <w:r w:rsidRPr="34A2CE9E">
        <w:rPr>
          <w:rFonts w:ascii="Aptos Narrow" w:hAnsi="Aptos Narrow"/>
        </w:rPr>
        <w:t>above</w:t>
      </w:r>
      <w:bookmarkEnd w:id="2316"/>
      <w:r w:rsidRPr="34A2CE9E">
        <w:rPr>
          <w:rFonts w:ascii="Aptos Narrow" w:hAnsi="Aptos Narrow"/>
        </w:rPr>
        <w:t xml:space="preserve"> this threshold, it is considered suspect enough to be investigated further or referred. Scores above the threshold place the transaction, and thus an account, into one of two groups: actual frauds or false positives; the latter are legitimate accounts that may appear </w:t>
      </w:r>
      <w:r w:rsidR="005768D9" w:rsidRPr="34A2CE9E">
        <w:rPr>
          <w:rFonts w:ascii="Aptos Narrow" w:hAnsi="Aptos Narrow"/>
        </w:rPr>
        <w:t>suspected</w:t>
      </w:r>
      <w:r w:rsidRPr="34A2CE9E">
        <w:rPr>
          <w:rFonts w:ascii="Aptos Narrow" w:hAnsi="Aptos Narrow"/>
        </w:rPr>
        <w:t xml:space="preserve"> because they do not reflect usual spending patterns.</w:t>
      </w:r>
    </w:p>
    <w:p w14:paraId="1C6993C3" w14:textId="77777777" w:rsidR="004A2DE6" w:rsidRDefault="004A2DE6" w:rsidP="004A2DE6">
      <w:pPr>
        <w:shd w:val="clear" w:color="auto" w:fill="DAEEF3" w:themeFill="accent5" w:themeFillTint="33"/>
        <w:jc w:val="both"/>
        <w:rPr>
          <w:ins w:id="2317" w:author="Uttam Kumar Gupta-NE" w:date="2025-03-20T20:09:00Z" w16du:dateUtc="2025-03-20T14:39:00Z"/>
          <w:rFonts w:ascii="Aptos Narrow" w:hAnsi="Aptos Narrow"/>
        </w:rPr>
      </w:pPr>
      <w:ins w:id="2318" w:author="Uttam Kumar Gupta-NE" w:date="2025-03-20T20:09:00Z" w16du:dateUtc="2025-03-20T14:39:00Z">
        <w:r>
          <w:rPr>
            <w:rFonts w:ascii="Aptos Narrow" w:hAnsi="Aptos Narrow"/>
          </w:rPr>
          <w:t xml:space="preserve">Few examples of </w:t>
        </w:r>
        <w:proofErr w:type="spellStart"/>
        <w:r>
          <w:rPr>
            <w:rFonts w:ascii="Aptos Narrow" w:hAnsi="Aptos Narrow"/>
          </w:rPr>
          <w:t>SecurLock</w:t>
        </w:r>
        <w:proofErr w:type="spellEnd"/>
        <w:r>
          <w:rPr>
            <w:rFonts w:ascii="Aptos Narrow" w:hAnsi="Aptos Narrow"/>
          </w:rPr>
          <w:t xml:space="preserve"> Predict ruleset in collaboration with EWB are as follows:</w:t>
        </w:r>
      </w:ins>
    </w:p>
    <w:p w14:paraId="19565381" w14:textId="77777777" w:rsidR="004A2DE6" w:rsidRDefault="004A2DE6" w:rsidP="004A2DE6">
      <w:pPr>
        <w:shd w:val="clear" w:color="auto" w:fill="DAEEF3" w:themeFill="accent5" w:themeFillTint="33"/>
        <w:jc w:val="both"/>
        <w:rPr>
          <w:ins w:id="2319" w:author="Uttam Kumar Gupta-NE" w:date="2025-03-20T20:09:00Z" w16du:dateUtc="2025-03-20T14:39:00Z"/>
          <w:rFonts w:ascii="Aptos Narrow" w:hAnsi="Aptos Narrow"/>
        </w:rPr>
      </w:pPr>
    </w:p>
    <w:p w14:paraId="1FCE4BC7" w14:textId="77777777" w:rsidR="004A2DE6" w:rsidRPr="00416857" w:rsidRDefault="004A2DE6" w:rsidP="004A2DE6">
      <w:pPr>
        <w:shd w:val="clear" w:color="auto" w:fill="DAEEF3" w:themeFill="accent5" w:themeFillTint="33"/>
        <w:jc w:val="both"/>
        <w:rPr>
          <w:ins w:id="2320" w:author="Uttam Kumar Gupta-NE" w:date="2025-03-20T20:09:00Z" w16du:dateUtc="2025-03-20T14:39:00Z"/>
          <w:rFonts w:ascii="Aptos Narrow" w:hAnsi="Aptos Narrow"/>
          <w:b/>
          <w:bCs/>
          <w:rPrChange w:id="2321" w:author="Vibhu Bhalla-NE" w:date="2025-03-17T14:58:00Z" w16du:dateUtc="2025-03-17T09:28:00Z">
            <w:rPr>
              <w:ins w:id="2322" w:author="Uttam Kumar Gupta-NE" w:date="2025-03-20T20:09:00Z" w16du:dateUtc="2025-03-20T14:39:00Z"/>
              <w:rFonts w:ascii="Aptos Narrow" w:hAnsi="Aptos Narrow"/>
            </w:rPr>
          </w:rPrChange>
        </w:rPr>
      </w:pPr>
      <w:ins w:id="2323" w:author="Uttam Kumar Gupta-NE" w:date="2025-03-20T20:09:00Z" w16du:dateUtc="2025-03-20T14:39:00Z">
        <w:r w:rsidRPr="00416857">
          <w:rPr>
            <w:rFonts w:ascii="Aptos Narrow" w:hAnsi="Aptos Narrow"/>
            <w:b/>
            <w:bCs/>
            <w:rPrChange w:id="2324" w:author="Vibhu Bhalla-NE" w:date="2025-03-17T14:58:00Z" w16du:dateUtc="2025-03-17T09:28:00Z">
              <w:rPr>
                <w:rFonts w:ascii="Aptos Narrow" w:hAnsi="Aptos Narrow"/>
              </w:rPr>
            </w:rPrChange>
          </w:rPr>
          <w:t>For Credit Transactions</w:t>
        </w:r>
      </w:ins>
    </w:p>
    <w:p w14:paraId="483DCD33" w14:textId="77777777" w:rsidR="004A2DE6" w:rsidRPr="00416857" w:rsidRDefault="004A2DE6" w:rsidP="004A2DE6">
      <w:pPr>
        <w:shd w:val="clear" w:color="auto" w:fill="DAEEF3" w:themeFill="accent5" w:themeFillTint="33"/>
        <w:jc w:val="both"/>
        <w:rPr>
          <w:ins w:id="2325" w:author="Uttam Kumar Gupta-NE" w:date="2025-03-20T20:09:00Z" w16du:dateUtc="2025-03-20T14:39:00Z"/>
          <w:rFonts w:ascii="Aptos Narrow" w:hAnsi="Aptos Narrow"/>
          <w:b/>
          <w:bCs/>
          <w:rPrChange w:id="2326" w:author="Vibhu Bhalla-NE" w:date="2025-03-17T14:58:00Z" w16du:dateUtc="2025-03-17T09:28:00Z">
            <w:rPr>
              <w:ins w:id="2327" w:author="Uttam Kumar Gupta-NE" w:date="2025-03-20T20:09:00Z" w16du:dateUtc="2025-03-20T14:39:00Z"/>
              <w:rFonts w:ascii="Aptos Narrow" w:hAnsi="Aptos Narrow"/>
            </w:rPr>
          </w:rPrChange>
        </w:rPr>
      </w:pPr>
      <w:ins w:id="2328" w:author="Uttam Kumar Gupta-NE" w:date="2025-03-20T20:09:00Z" w16du:dateUtc="2025-03-20T14:39:00Z">
        <w:r w:rsidRPr="00416857">
          <w:rPr>
            <w:rFonts w:ascii="Aptos Narrow" w:hAnsi="Aptos Narrow"/>
            <w:b/>
            <w:bCs/>
            <w:rPrChange w:id="2329" w:author="Vibhu Bhalla-NE" w:date="2025-03-17T14:58:00Z" w16du:dateUtc="2025-03-17T09:28:00Z">
              <w:rPr>
                <w:rFonts w:ascii="Aptos Narrow" w:hAnsi="Aptos Narrow"/>
              </w:rPr>
            </w:rPrChange>
          </w:rPr>
          <w:t>CR_CASE_AA_EWB_THRESHOLD</w:t>
        </w:r>
      </w:ins>
    </w:p>
    <w:p w14:paraId="05F5ECB1" w14:textId="77777777" w:rsidR="004A2DE6" w:rsidRPr="00416857" w:rsidRDefault="004A2DE6" w:rsidP="004A2DE6">
      <w:pPr>
        <w:shd w:val="clear" w:color="auto" w:fill="DAEEF3" w:themeFill="accent5" w:themeFillTint="33"/>
        <w:jc w:val="both"/>
        <w:rPr>
          <w:ins w:id="2330" w:author="Uttam Kumar Gupta-NE" w:date="2025-03-20T20:09:00Z" w16du:dateUtc="2025-03-20T14:39:00Z"/>
          <w:rFonts w:ascii="Aptos Narrow" w:hAnsi="Aptos Narrow"/>
          <w:b/>
          <w:bCs/>
          <w:rPrChange w:id="2331" w:author="Vibhu Bhalla-NE" w:date="2025-03-17T14:58:00Z" w16du:dateUtc="2025-03-17T09:28:00Z">
            <w:rPr>
              <w:ins w:id="2332" w:author="Uttam Kumar Gupta-NE" w:date="2025-03-20T20:09:00Z" w16du:dateUtc="2025-03-20T14:39:00Z"/>
              <w:rFonts w:ascii="Aptos Narrow" w:hAnsi="Aptos Narrow"/>
            </w:rPr>
          </w:rPrChange>
        </w:rPr>
      </w:pPr>
      <w:ins w:id="2333" w:author="Uttam Kumar Gupta-NE" w:date="2025-03-20T20:09:00Z" w16du:dateUtc="2025-03-20T14:39:00Z">
        <w:r w:rsidRPr="00416857">
          <w:rPr>
            <w:rFonts w:ascii="Aptos Narrow" w:hAnsi="Aptos Narrow"/>
            <w:b/>
            <w:bCs/>
            <w:rPrChange w:id="2334" w:author="Vibhu Bhalla-NE" w:date="2025-03-17T14:58:00Z" w16du:dateUtc="2025-03-17T09:28:00Z">
              <w:rPr>
                <w:rFonts w:ascii="Aptos Narrow" w:hAnsi="Aptos Narrow"/>
              </w:rPr>
            </w:rPrChange>
          </w:rPr>
          <w:t>Section One:</w:t>
        </w:r>
      </w:ins>
    </w:p>
    <w:p w14:paraId="46860549" w14:textId="77777777" w:rsidR="004A2DE6" w:rsidRPr="00416857" w:rsidRDefault="004A2DE6" w:rsidP="004A2DE6">
      <w:pPr>
        <w:shd w:val="clear" w:color="auto" w:fill="DAEEF3" w:themeFill="accent5" w:themeFillTint="33"/>
        <w:jc w:val="both"/>
        <w:rPr>
          <w:ins w:id="2335" w:author="Uttam Kumar Gupta-NE" w:date="2025-03-20T20:09:00Z" w16du:dateUtc="2025-03-20T14:39:00Z"/>
          <w:rFonts w:ascii="Aptos Narrow" w:hAnsi="Aptos Narrow"/>
        </w:rPr>
      </w:pPr>
      <w:ins w:id="2336" w:author="Uttam Kumar Gupta-NE" w:date="2025-03-20T20:09:00Z" w16du:dateUtc="2025-03-20T14:39:00Z">
        <w:r w:rsidRPr="00416857">
          <w:rPr>
            <w:rFonts w:ascii="Aptos Narrow" w:hAnsi="Aptos Narrow"/>
          </w:rPr>
          <w:t>•</w:t>
        </w:r>
        <w:r>
          <w:rPr>
            <w:rFonts w:ascii="Aptos Narrow" w:hAnsi="Aptos Narrow"/>
          </w:rPr>
          <w:t xml:space="preserve"> </w:t>
        </w:r>
        <w:r w:rsidRPr="00416857">
          <w:rPr>
            <w:rFonts w:ascii="Aptos Narrow" w:hAnsi="Aptos Narrow"/>
          </w:rPr>
          <w:t>Fraud Score &gt;= 960</w:t>
        </w:r>
      </w:ins>
    </w:p>
    <w:p w14:paraId="1E85AA32" w14:textId="77777777" w:rsidR="004A2DE6" w:rsidRPr="00416857" w:rsidRDefault="004A2DE6" w:rsidP="004A2DE6">
      <w:pPr>
        <w:shd w:val="clear" w:color="auto" w:fill="DAEEF3" w:themeFill="accent5" w:themeFillTint="33"/>
        <w:jc w:val="both"/>
        <w:rPr>
          <w:ins w:id="2337" w:author="Uttam Kumar Gupta-NE" w:date="2025-03-20T20:09:00Z" w16du:dateUtc="2025-03-20T14:39:00Z"/>
          <w:rFonts w:ascii="Aptos Narrow" w:hAnsi="Aptos Narrow"/>
        </w:rPr>
      </w:pPr>
      <w:ins w:id="2338" w:author="Uttam Kumar Gupta-NE" w:date="2025-03-20T20:09:00Z" w16du:dateUtc="2025-03-20T14:39:00Z">
        <w:r w:rsidRPr="00416857">
          <w:rPr>
            <w:rFonts w:ascii="Aptos Narrow" w:hAnsi="Aptos Narrow"/>
          </w:rPr>
          <w:t>•</w:t>
        </w:r>
        <w:r>
          <w:rPr>
            <w:rFonts w:ascii="Aptos Narrow" w:hAnsi="Aptos Narrow"/>
          </w:rPr>
          <w:t xml:space="preserve"> </w:t>
        </w:r>
        <w:r w:rsidRPr="00416857">
          <w:rPr>
            <w:rFonts w:ascii="Aptos Narrow" w:hAnsi="Aptos Narrow"/>
          </w:rPr>
          <w:t>VAA Score &gt;= 36</w:t>
        </w:r>
      </w:ins>
    </w:p>
    <w:p w14:paraId="08DF107E" w14:textId="77777777" w:rsidR="004A2DE6" w:rsidRPr="00416857" w:rsidRDefault="004A2DE6" w:rsidP="004A2DE6">
      <w:pPr>
        <w:shd w:val="clear" w:color="auto" w:fill="DAEEF3" w:themeFill="accent5" w:themeFillTint="33"/>
        <w:jc w:val="both"/>
        <w:rPr>
          <w:ins w:id="2339" w:author="Uttam Kumar Gupta-NE" w:date="2025-03-20T20:09:00Z" w16du:dateUtc="2025-03-20T14:39:00Z"/>
          <w:rFonts w:ascii="Aptos Narrow" w:hAnsi="Aptos Narrow"/>
        </w:rPr>
      </w:pPr>
      <w:ins w:id="2340" w:author="Uttam Kumar Gupta-NE" w:date="2025-03-20T20:09:00Z" w16du:dateUtc="2025-03-20T14:39:00Z">
        <w:r w:rsidRPr="00416857">
          <w:rPr>
            <w:rFonts w:ascii="Aptos Narrow" w:hAnsi="Aptos Narrow"/>
          </w:rPr>
          <w:t>•</w:t>
        </w:r>
        <w:r>
          <w:rPr>
            <w:rFonts w:ascii="Aptos Narrow" w:hAnsi="Aptos Narrow"/>
          </w:rPr>
          <w:t xml:space="preserve"> </w:t>
        </w:r>
        <w:r w:rsidRPr="00416857">
          <w:rPr>
            <w:rFonts w:ascii="Aptos Narrow" w:hAnsi="Aptos Narrow"/>
          </w:rPr>
          <w:t>Merchant State NOT CA</w:t>
        </w:r>
      </w:ins>
    </w:p>
    <w:p w14:paraId="70885A75" w14:textId="77777777" w:rsidR="004A2DE6" w:rsidRDefault="004A2DE6" w:rsidP="004A2DE6">
      <w:pPr>
        <w:shd w:val="clear" w:color="auto" w:fill="DAEEF3" w:themeFill="accent5" w:themeFillTint="33"/>
        <w:jc w:val="both"/>
        <w:rPr>
          <w:ins w:id="2341" w:author="Uttam Kumar Gupta-NE" w:date="2025-03-20T20:09:00Z" w16du:dateUtc="2025-03-20T14:39:00Z"/>
          <w:rFonts w:ascii="Aptos Narrow" w:hAnsi="Aptos Narrow"/>
        </w:rPr>
      </w:pPr>
      <w:ins w:id="2342" w:author="Uttam Kumar Gupta-NE" w:date="2025-03-20T20:09:00Z" w16du:dateUtc="2025-03-20T14:39:00Z">
        <w:r w:rsidRPr="00416857">
          <w:rPr>
            <w:rFonts w:ascii="Aptos Narrow" w:hAnsi="Aptos Narrow"/>
          </w:rPr>
          <w:t>•</w:t>
        </w:r>
        <w:r>
          <w:rPr>
            <w:rFonts w:ascii="Aptos Narrow" w:hAnsi="Aptos Narrow"/>
          </w:rPr>
          <w:t xml:space="preserve"> </w:t>
        </w:r>
        <w:r w:rsidRPr="00416857">
          <w:rPr>
            <w:rFonts w:ascii="Aptos Narrow" w:hAnsi="Aptos Narrow"/>
          </w:rPr>
          <w:t>POS Entry Mode NOT Chipped</w:t>
        </w:r>
      </w:ins>
    </w:p>
    <w:p w14:paraId="3A032C8C" w14:textId="77777777" w:rsidR="004A2DE6" w:rsidRDefault="004A2DE6" w:rsidP="004A2DE6">
      <w:pPr>
        <w:shd w:val="clear" w:color="auto" w:fill="DAEEF3" w:themeFill="accent5" w:themeFillTint="33"/>
        <w:jc w:val="both"/>
        <w:rPr>
          <w:ins w:id="2343" w:author="Uttam Kumar Gupta-NE" w:date="2025-03-20T20:09:00Z" w16du:dateUtc="2025-03-20T14:39:00Z"/>
          <w:rFonts w:ascii="Aptos Narrow" w:hAnsi="Aptos Narrow"/>
        </w:rPr>
      </w:pPr>
    </w:p>
    <w:p w14:paraId="26D0BC05" w14:textId="77777777" w:rsidR="004A2DE6" w:rsidRPr="00416857" w:rsidRDefault="004A2DE6" w:rsidP="004A2DE6">
      <w:pPr>
        <w:shd w:val="clear" w:color="auto" w:fill="DAEEF3" w:themeFill="accent5" w:themeFillTint="33"/>
        <w:jc w:val="both"/>
        <w:rPr>
          <w:ins w:id="2344" w:author="Uttam Kumar Gupta-NE" w:date="2025-03-20T20:09:00Z" w16du:dateUtc="2025-03-20T14:39:00Z"/>
          <w:rFonts w:ascii="Aptos Narrow" w:hAnsi="Aptos Narrow"/>
          <w:b/>
          <w:bCs/>
          <w:rPrChange w:id="2345" w:author="Vibhu Bhalla-NE" w:date="2025-03-17T15:01:00Z" w16du:dateUtc="2025-03-17T09:31:00Z">
            <w:rPr>
              <w:ins w:id="2346" w:author="Uttam Kumar Gupta-NE" w:date="2025-03-20T20:09:00Z" w16du:dateUtc="2025-03-20T14:39:00Z"/>
              <w:rFonts w:ascii="Aptos Narrow" w:hAnsi="Aptos Narrow"/>
            </w:rPr>
          </w:rPrChange>
        </w:rPr>
      </w:pPr>
      <w:ins w:id="2347" w:author="Uttam Kumar Gupta-NE" w:date="2025-03-20T20:09:00Z" w16du:dateUtc="2025-03-20T14:39:00Z">
        <w:r w:rsidRPr="00416857">
          <w:rPr>
            <w:rFonts w:ascii="Aptos Narrow" w:hAnsi="Aptos Narrow"/>
            <w:b/>
            <w:bCs/>
            <w:rPrChange w:id="2348" w:author="Vibhu Bhalla-NE" w:date="2025-03-17T15:01:00Z" w16du:dateUtc="2025-03-17T09:31:00Z">
              <w:rPr>
                <w:rFonts w:ascii="Aptos Narrow" w:hAnsi="Aptos Narrow"/>
              </w:rPr>
            </w:rPrChange>
          </w:rPr>
          <w:lastRenderedPageBreak/>
          <w:t>For Debit Transactions</w:t>
        </w:r>
      </w:ins>
    </w:p>
    <w:p w14:paraId="30C9D865" w14:textId="77777777" w:rsidR="004A2DE6" w:rsidRPr="00416857" w:rsidRDefault="004A2DE6" w:rsidP="004A2DE6">
      <w:pPr>
        <w:shd w:val="clear" w:color="auto" w:fill="DAEEF3" w:themeFill="accent5" w:themeFillTint="33"/>
        <w:jc w:val="both"/>
        <w:rPr>
          <w:ins w:id="2349" w:author="Uttam Kumar Gupta-NE" w:date="2025-03-20T20:09:00Z" w16du:dateUtc="2025-03-20T14:39:00Z"/>
          <w:rFonts w:ascii="Aptos Narrow" w:hAnsi="Aptos Narrow"/>
        </w:rPr>
      </w:pPr>
      <w:ins w:id="2350" w:author="Uttam Kumar Gupta-NE" w:date="2025-03-20T20:09:00Z" w16du:dateUtc="2025-03-20T14:39:00Z">
        <w:r w:rsidRPr="00416857">
          <w:rPr>
            <w:rFonts w:ascii="Aptos Narrow" w:hAnsi="Aptos Narrow"/>
            <w:b/>
            <w:bCs/>
            <w:rPrChange w:id="2351" w:author="Vibhu Bhalla-NE" w:date="2025-03-17T15:01:00Z" w16du:dateUtc="2025-03-17T09:31:00Z">
              <w:rPr>
                <w:rFonts w:ascii="Aptos Narrow" w:hAnsi="Aptos Narrow"/>
              </w:rPr>
            </w:rPrChange>
          </w:rPr>
          <w:t>DB_RT_AA_EWB_THRESHOLD</w:t>
        </w:r>
        <w:r w:rsidRPr="00416857">
          <w:rPr>
            <w:rFonts w:ascii="Aptos Narrow" w:hAnsi="Aptos Narrow"/>
          </w:rPr>
          <w:t xml:space="preserve"> </w:t>
        </w:r>
      </w:ins>
    </w:p>
    <w:p w14:paraId="4A7F6698" w14:textId="77777777" w:rsidR="004A2DE6" w:rsidRPr="00416857" w:rsidRDefault="004A2DE6" w:rsidP="004A2DE6">
      <w:pPr>
        <w:shd w:val="clear" w:color="auto" w:fill="DAEEF3" w:themeFill="accent5" w:themeFillTint="33"/>
        <w:jc w:val="both"/>
        <w:rPr>
          <w:ins w:id="2352" w:author="Uttam Kumar Gupta-NE" w:date="2025-03-20T20:09:00Z" w16du:dateUtc="2025-03-20T14:39:00Z"/>
          <w:rFonts w:ascii="Aptos Narrow" w:hAnsi="Aptos Narrow"/>
          <w:b/>
          <w:bCs/>
          <w:rPrChange w:id="2353" w:author="Vibhu Bhalla-NE" w:date="2025-03-17T15:01:00Z" w16du:dateUtc="2025-03-17T09:31:00Z">
            <w:rPr>
              <w:ins w:id="2354" w:author="Uttam Kumar Gupta-NE" w:date="2025-03-20T20:09:00Z" w16du:dateUtc="2025-03-20T14:39:00Z"/>
              <w:rFonts w:ascii="Aptos Narrow" w:hAnsi="Aptos Narrow"/>
            </w:rPr>
          </w:rPrChange>
        </w:rPr>
      </w:pPr>
      <w:ins w:id="2355" w:author="Uttam Kumar Gupta-NE" w:date="2025-03-20T20:09:00Z" w16du:dateUtc="2025-03-20T14:39:00Z">
        <w:r w:rsidRPr="00416857">
          <w:rPr>
            <w:rFonts w:ascii="Aptos Narrow" w:hAnsi="Aptos Narrow"/>
            <w:b/>
            <w:bCs/>
            <w:rPrChange w:id="2356" w:author="Vibhu Bhalla-NE" w:date="2025-03-17T15:01:00Z" w16du:dateUtc="2025-03-17T09:31:00Z">
              <w:rPr>
                <w:rFonts w:ascii="Aptos Narrow" w:hAnsi="Aptos Narrow"/>
              </w:rPr>
            </w:rPrChange>
          </w:rPr>
          <w:t>Section One:</w:t>
        </w:r>
      </w:ins>
    </w:p>
    <w:p w14:paraId="148FAF23" w14:textId="77777777" w:rsidR="004A2DE6" w:rsidRPr="00416857" w:rsidRDefault="004A2DE6" w:rsidP="004A2DE6">
      <w:pPr>
        <w:shd w:val="clear" w:color="auto" w:fill="DAEEF3" w:themeFill="accent5" w:themeFillTint="33"/>
        <w:jc w:val="both"/>
        <w:rPr>
          <w:ins w:id="2357" w:author="Uttam Kumar Gupta-NE" w:date="2025-03-20T20:09:00Z" w16du:dateUtc="2025-03-20T14:39:00Z"/>
          <w:rFonts w:ascii="Aptos Narrow" w:hAnsi="Aptos Narrow"/>
        </w:rPr>
      </w:pPr>
      <w:ins w:id="2358" w:author="Uttam Kumar Gupta-NE" w:date="2025-03-20T20:09:00Z" w16du:dateUtc="2025-03-20T14:39:00Z">
        <w:r w:rsidRPr="00416857">
          <w:rPr>
            <w:rFonts w:ascii="Aptos Narrow" w:hAnsi="Aptos Narrow"/>
          </w:rPr>
          <w:t>•</w:t>
        </w:r>
        <w:r>
          <w:rPr>
            <w:rFonts w:ascii="Aptos Narrow" w:hAnsi="Aptos Narrow"/>
          </w:rPr>
          <w:t xml:space="preserve"> </w:t>
        </w:r>
        <w:r w:rsidRPr="00416857">
          <w:rPr>
            <w:rFonts w:ascii="Aptos Narrow" w:hAnsi="Aptos Narrow"/>
          </w:rPr>
          <w:t>Country &lt;&gt; 840</w:t>
        </w:r>
      </w:ins>
    </w:p>
    <w:p w14:paraId="673E83FD" w14:textId="77777777" w:rsidR="004A2DE6" w:rsidRPr="00416857" w:rsidRDefault="004A2DE6" w:rsidP="004A2DE6">
      <w:pPr>
        <w:shd w:val="clear" w:color="auto" w:fill="DAEEF3" w:themeFill="accent5" w:themeFillTint="33"/>
        <w:jc w:val="both"/>
        <w:rPr>
          <w:ins w:id="2359" w:author="Uttam Kumar Gupta-NE" w:date="2025-03-20T20:09:00Z" w16du:dateUtc="2025-03-20T14:39:00Z"/>
          <w:rFonts w:ascii="Aptos Narrow" w:hAnsi="Aptos Narrow"/>
        </w:rPr>
      </w:pPr>
      <w:ins w:id="2360" w:author="Uttam Kumar Gupta-NE" w:date="2025-03-20T20:09:00Z" w16du:dateUtc="2025-03-20T14:39:00Z">
        <w:r w:rsidRPr="00416857">
          <w:rPr>
            <w:rFonts w:ascii="Aptos Narrow" w:hAnsi="Aptos Narrow"/>
          </w:rPr>
          <w:t>•</w:t>
        </w:r>
        <w:r>
          <w:rPr>
            <w:rFonts w:ascii="Aptos Narrow" w:hAnsi="Aptos Narrow"/>
          </w:rPr>
          <w:t xml:space="preserve"> </w:t>
        </w:r>
        <w:r w:rsidRPr="00416857">
          <w:rPr>
            <w:rFonts w:ascii="Aptos Narrow" w:hAnsi="Aptos Narrow"/>
          </w:rPr>
          <w:t>POS Entry Mode &lt;&gt; V</w:t>
        </w:r>
      </w:ins>
    </w:p>
    <w:p w14:paraId="645A7C8A" w14:textId="77777777" w:rsidR="004A2DE6" w:rsidRPr="00416857" w:rsidRDefault="004A2DE6" w:rsidP="004A2DE6">
      <w:pPr>
        <w:shd w:val="clear" w:color="auto" w:fill="DAEEF3" w:themeFill="accent5" w:themeFillTint="33"/>
        <w:jc w:val="both"/>
        <w:rPr>
          <w:ins w:id="2361" w:author="Uttam Kumar Gupta-NE" w:date="2025-03-20T20:09:00Z" w16du:dateUtc="2025-03-20T14:39:00Z"/>
          <w:rFonts w:ascii="Aptos Narrow" w:hAnsi="Aptos Narrow"/>
        </w:rPr>
      </w:pPr>
      <w:ins w:id="2362" w:author="Uttam Kumar Gupta-NE" w:date="2025-03-20T20:09:00Z" w16du:dateUtc="2025-03-20T14:39:00Z">
        <w:r w:rsidRPr="00416857">
          <w:rPr>
            <w:rFonts w:ascii="Aptos Narrow" w:hAnsi="Aptos Narrow"/>
          </w:rPr>
          <w:t>•</w:t>
        </w:r>
        <w:r>
          <w:rPr>
            <w:rFonts w:ascii="Aptos Narrow" w:hAnsi="Aptos Narrow"/>
          </w:rPr>
          <w:t xml:space="preserve"> </w:t>
        </w:r>
        <w:r w:rsidRPr="00416857">
          <w:rPr>
            <w:rFonts w:ascii="Aptos Narrow" w:hAnsi="Aptos Narrow"/>
          </w:rPr>
          <w:t>Fraud Score &gt;= 928</w:t>
        </w:r>
      </w:ins>
    </w:p>
    <w:p w14:paraId="7E68AF18" w14:textId="77777777" w:rsidR="004A2DE6" w:rsidRPr="00416857" w:rsidRDefault="004A2DE6" w:rsidP="004A2DE6">
      <w:pPr>
        <w:shd w:val="clear" w:color="auto" w:fill="DAEEF3" w:themeFill="accent5" w:themeFillTint="33"/>
        <w:jc w:val="both"/>
        <w:rPr>
          <w:ins w:id="2363" w:author="Uttam Kumar Gupta-NE" w:date="2025-03-20T20:09:00Z" w16du:dateUtc="2025-03-20T14:39:00Z"/>
          <w:rFonts w:ascii="Aptos Narrow" w:hAnsi="Aptos Narrow"/>
        </w:rPr>
      </w:pPr>
      <w:ins w:id="2364" w:author="Uttam Kumar Gupta-NE" w:date="2025-03-20T20:09:00Z" w16du:dateUtc="2025-03-20T14:39:00Z">
        <w:r w:rsidRPr="00416857">
          <w:rPr>
            <w:rFonts w:ascii="Aptos Narrow" w:hAnsi="Aptos Narrow"/>
          </w:rPr>
          <w:t>•</w:t>
        </w:r>
        <w:r>
          <w:rPr>
            <w:rFonts w:ascii="Aptos Narrow" w:hAnsi="Aptos Narrow"/>
          </w:rPr>
          <w:t xml:space="preserve"> </w:t>
        </w:r>
        <w:r w:rsidRPr="00416857">
          <w:rPr>
            <w:rFonts w:ascii="Aptos Narrow" w:hAnsi="Aptos Narrow"/>
          </w:rPr>
          <w:t>VAA Score &lt;&gt; Between: 1 – 39</w:t>
        </w:r>
      </w:ins>
    </w:p>
    <w:p w14:paraId="11121A51" w14:textId="77777777" w:rsidR="004A2DE6" w:rsidRPr="00416857" w:rsidRDefault="004A2DE6" w:rsidP="004A2DE6">
      <w:pPr>
        <w:shd w:val="clear" w:color="auto" w:fill="DAEEF3" w:themeFill="accent5" w:themeFillTint="33"/>
        <w:jc w:val="both"/>
        <w:rPr>
          <w:ins w:id="2365" w:author="Uttam Kumar Gupta-NE" w:date="2025-03-20T20:09:00Z" w16du:dateUtc="2025-03-20T14:39:00Z"/>
          <w:rFonts w:ascii="Aptos Narrow" w:hAnsi="Aptos Narrow"/>
        </w:rPr>
      </w:pPr>
      <w:ins w:id="2366" w:author="Uttam Kumar Gupta-NE" w:date="2025-03-20T20:09:00Z" w16du:dateUtc="2025-03-20T14:39:00Z">
        <w:r w:rsidRPr="00416857">
          <w:rPr>
            <w:rFonts w:ascii="Aptos Narrow" w:hAnsi="Aptos Narrow"/>
          </w:rPr>
          <w:t>Section Two:</w:t>
        </w:r>
      </w:ins>
    </w:p>
    <w:p w14:paraId="7E884CCB" w14:textId="77777777" w:rsidR="004A2DE6" w:rsidRPr="00416857" w:rsidRDefault="004A2DE6" w:rsidP="004A2DE6">
      <w:pPr>
        <w:shd w:val="clear" w:color="auto" w:fill="DAEEF3" w:themeFill="accent5" w:themeFillTint="33"/>
        <w:jc w:val="both"/>
        <w:rPr>
          <w:ins w:id="2367" w:author="Uttam Kumar Gupta-NE" w:date="2025-03-20T20:09:00Z" w16du:dateUtc="2025-03-20T14:39:00Z"/>
          <w:rFonts w:ascii="Aptos Narrow" w:hAnsi="Aptos Narrow"/>
        </w:rPr>
      </w:pPr>
      <w:ins w:id="2368" w:author="Uttam Kumar Gupta-NE" w:date="2025-03-20T20:09:00Z" w16du:dateUtc="2025-03-20T14:39:00Z">
        <w:r w:rsidRPr="00416857">
          <w:rPr>
            <w:rFonts w:ascii="Aptos Narrow" w:hAnsi="Aptos Narrow"/>
          </w:rPr>
          <w:t>•</w:t>
        </w:r>
        <w:r>
          <w:rPr>
            <w:rFonts w:ascii="Aptos Narrow" w:hAnsi="Aptos Narrow"/>
          </w:rPr>
          <w:t xml:space="preserve"> </w:t>
        </w:r>
        <w:r w:rsidRPr="00416857">
          <w:rPr>
            <w:rFonts w:ascii="Aptos Narrow" w:hAnsi="Aptos Narrow"/>
          </w:rPr>
          <w:t>Country = 840</w:t>
        </w:r>
      </w:ins>
    </w:p>
    <w:p w14:paraId="4DF710DD" w14:textId="77777777" w:rsidR="004A2DE6" w:rsidRPr="00416857" w:rsidRDefault="004A2DE6" w:rsidP="004A2DE6">
      <w:pPr>
        <w:shd w:val="clear" w:color="auto" w:fill="DAEEF3" w:themeFill="accent5" w:themeFillTint="33"/>
        <w:jc w:val="both"/>
        <w:rPr>
          <w:ins w:id="2369" w:author="Uttam Kumar Gupta-NE" w:date="2025-03-20T20:09:00Z" w16du:dateUtc="2025-03-20T14:39:00Z"/>
          <w:rFonts w:ascii="Aptos Narrow" w:hAnsi="Aptos Narrow"/>
        </w:rPr>
      </w:pPr>
      <w:ins w:id="2370" w:author="Uttam Kumar Gupta-NE" w:date="2025-03-20T20:09:00Z" w16du:dateUtc="2025-03-20T14:39:00Z">
        <w:r w:rsidRPr="00416857">
          <w:rPr>
            <w:rFonts w:ascii="Aptos Narrow" w:hAnsi="Aptos Narrow"/>
          </w:rPr>
          <w:t>•</w:t>
        </w:r>
        <w:r>
          <w:rPr>
            <w:rFonts w:ascii="Aptos Narrow" w:hAnsi="Aptos Narrow"/>
          </w:rPr>
          <w:t xml:space="preserve"> </w:t>
        </w:r>
        <w:r w:rsidRPr="00416857">
          <w:rPr>
            <w:rFonts w:ascii="Aptos Narrow" w:hAnsi="Aptos Narrow"/>
          </w:rPr>
          <w:t>POS Entry Mode &lt;&gt; V</w:t>
        </w:r>
      </w:ins>
    </w:p>
    <w:p w14:paraId="1A4ED7B6" w14:textId="77777777" w:rsidR="004A2DE6" w:rsidRPr="00416857" w:rsidRDefault="004A2DE6" w:rsidP="004A2DE6">
      <w:pPr>
        <w:shd w:val="clear" w:color="auto" w:fill="DAEEF3" w:themeFill="accent5" w:themeFillTint="33"/>
        <w:jc w:val="both"/>
        <w:rPr>
          <w:ins w:id="2371" w:author="Uttam Kumar Gupta-NE" w:date="2025-03-20T20:09:00Z" w16du:dateUtc="2025-03-20T14:39:00Z"/>
          <w:rFonts w:ascii="Aptos Narrow" w:hAnsi="Aptos Narrow"/>
        </w:rPr>
      </w:pPr>
      <w:ins w:id="2372" w:author="Uttam Kumar Gupta-NE" w:date="2025-03-20T20:09:00Z" w16du:dateUtc="2025-03-20T14:39:00Z">
        <w:r w:rsidRPr="00416857">
          <w:rPr>
            <w:rFonts w:ascii="Aptos Narrow" w:hAnsi="Aptos Narrow"/>
          </w:rPr>
          <w:t>•</w:t>
        </w:r>
        <w:r>
          <w:rPr>
            <w:rFonts w:ascii="Aptos Narrow" w:hAnsi="Aptos Narrow"/>
          </w:rPr>
          <w:t xml:space="preserve"> </w:t>
        </w:r>
        <w:r w:rsidRPr="00416857">
          <w:rPr>
            <w:rFonts w:ascii="Aptos Narrow" w:hAnsi="Aptos Narrow"/>
          </w:rPr>
          <w:t>Fraud Score &gt;= 928</w:t>
        </w:r>
      </w:ins>
    </w:p>
    <w:p w14:paraId="5DB62A65" w14:textId="77777777" w:rsidR="004A2DE6" w:rsidRPr="00416857" w:rsidRDefault="004A2DE6" w:rsidP="004A2DE6">
      <w:pPr>
        <w:shd w:val="clear" w:color="auto" w:fill="DAEEF3" w:themeFill="accent5" w:themeFillTint="33"/>
        <w:jc w:val="both"/>
        <w:rPr>
          <w:ins w:id="2373" w:author="Uttam Kumar Gupta-NE" w:date="2025-03-20T20:09:00Z" w16du:dateUtc="2025-03-20T14:39:00Z"/>
          <w:rFonts w:ascii="Aptos Narrow" w:hAnsi="Aptos Narrow"/>
        </w:rPr>
      </w:pPr>
      <w:ins w:id="2374" w:author="Uttam Kumar Gupta-NE" w:date="2025-03-20T20:09:00Z" w16du:dateUtc="2025-03-20T14:39:00Z">
        <w:r w:rsidRPr="00416857">
          <w:rPr>
            <w:rFonts w:ascii="Aptos Narrow" w:hAnsi="Aptos Narrow"/>
          </w:rPr>
          <w:t>•</w:t>
        </w:r>
        <w:r>
          <w:rPr>
            <w:rFonts w:ascii="Aptos Narrow" w:hAnsi="Aptos Narrow"/>
          </w:rPr>
          <w:t xml:space="preserve"> </w:t>
        </w:r>
        <w:r w:rsidRPr="00416857">
          <w:rPr>
            <w:rFonts w:ascii="Aptos Narrow" w:hAnsi="Aptos Narrow"/>
          </w:rPr>
          <w:t>VAA Score &lt;&gt; Between: 1 – 31</w:t>
        </w:r>
      </w:ins>
    </w:p>
    <w:p w14:paraId="30855742" w14:textId="77777777" w:rsidR="004A2DE6" w:rsidRPr="00416857" w:rsidRDefault="004A2DE6" w:rsidP="004A2DE6">
      <w:pPr>
        <w:shd w:val="clear" w:color="auto" w:fill="DAEEF3" w:themeFill="accent5" w:themeFillTint="33"/>
        <w:jc w:val="both"/>
        <w:rPr>
          <w:ins w:id="2375" w:author="Uttam Kumar Gupta-NE" w:date="2025-03-20T20:09:00Z" w16du:dateUtc="2025-03-20T14:39:00Z"/>
          <w:rFonts w:ascii="Aptos Narrow" w:hAnsi="Aptos Narrow"/>
        </w:rPr>
      </w:pPr>
      <w:ins w:id="2376" w:author="Uttam Kumar Gupta-NE" w:date="2025-03-20T20:09:00Z" w16du:dateUtc="2025-03-20T14:39:00Z">
        <w:r w:rsidRPr="00416857">
          <w:rPr>
            <w:rFonts w:ascii="Aptos Narrow" w:hAnsi="Aptos Narrow"/>
          </w:rPr>
          <w:t>Section Three:</w:t>
        </w:r>
      </w:ins>
    </w:p>
    <w:p w14:paraId="06714E68" w14:textId="77777777" w:rsidR="004A2DE6" w:rsidRPr="00416857" w:rsidRDefault="004A2DE6" w:rsidP="004A2DE6">
      <w:pPr>
        <w:shd w:val="clear" w:color="auto" w:fill="DAEEF3" w:themeFill="accent5" w:themeFillTint="33"/>
        <w:jc w:val="both"/>
        <w:rPr>
          <w:ins w:id="2377" w:author="Uttam Kumar Gupta-NE" w:date="2025-03-20T20:09:00Z" w16du:dateUtc="2025-03-20T14:39:00Z"/>
          <w:rFonts w:ascii="Aptos Narrow" w:hAnsi="Aptos Narrow"/>
        </w:rPr>
      </w:pPr>
      <w:ins w:id="2378" w:author="Uttam Kumar Gupta-NE" w:date="2025-03-20T20:09:00Z" w16du:dateUtc="2025-03-20T14:39:00Z">
        <w:r w:rsidRPr="00416857">
          <w:rPr>
            <w:rFonts w:ascii="Aptos Narrow" w:hAnsi="Aptos Narrow"/>
          </w:rPr>
          <w:t>•</w:t>
        </w:r>
        <w:r>
          <w:rPr>
            <w:rFonts w:ascii="Aptos Narrow" w:hAnsi="Aptos Narrow"/>
          </w:rPr>
          <w:t xml:space="preserve"> </w:t>
        </w:r>
        <w:r w:rsidRPr="00416857">
          <w:rPr>
            <w:rFonts w:ascii="Aptos Narrow" w:hAnsi="Aptos Narrow"/>
          </w:rPr>
          <w:t>POS Entry Mode = V</w:t>
        </w:r>
      </w:ins>
    </w:p>
    <w:p w14:paraId="43D98D93" w14:textId="77777777" w:rsidR="004A2DE6" w:rsidRPr="00416857" w:rsidRDefault="004A2DE6" w:rsidP="004A2DE6">
      <w:pPr>
        <w:shd w:val="clear" w:color="auto" w:fill="DAEEF3" w:themeFill="accent5" w:themeFillTint="33"/>
        <w:jc w:val="both"/>
        <w:rPr>
          <w:ins w:id="2379" w:author="Uttam Kumar Gupta-NE" w:date="2025-03-20T20:09:00Z" w16du:dateUtc="2025-03-20T14:39:00Z"/>
          <w:rFonts w:ascii="Aptos Narrow" w:hAnsi="Aptos Narrow"/>
        </w:rPr>
      </w:pPr>
      <w:proofErr w:type="gramStart"/>
      <w:ins w:id="2380" w:author="Uttam Kumar Gupta-NE" w:date="2025-03-20T20:09:00Z" w16du:dateUtc="2025-03-20T14:39:00Z">
        <w:r w:rsidRPr="00416857">
          <w:rPr>
            <w:rFonts w:ascii="Aptos Narrow" w:hAnsi="Aptos Narrow"/>
          </w:rPr>
          <w:t>•</w:t>
        </w:r>
        <w:r>
          <w:rPr>
            <w:rFonts w:ascii="Aptos Narrow" w:hAnsi="Aptos Narrow"/>
          </w:rPr>
          <w:t xml:space="preserve"> </w:t>
        </w:r>
        <w:r w:rsidRPr="00416857">
          <w:rPr>
            <w:rFonts w:ascii="Aptos Narrow" w:hAnsi="Aptos Narrow"/>
          </w:rPr>
          <w:t>Fraud Score &gt;</w:t>
        </w:r>
        <w:proofErr w:type="gramEnd"/>
        <w:r w:rsidRPr="00416857">
          <w:rPr>
            <w:rFonts w:ascii="Aptos Narrow" w:hAnsi="Aptos Narrow"/>
          </w:rPr>
          <w:t>= 888</w:t>
        </w:r>
      </w:ins>
    </w:p>
    <w:p w14:paraId="0C19172C" w14:textId="77777777" w:rsidR="004A2DE6" w:rsidRPr="00416857" w:rsidRDefault="004A2DE6" w:rsidP="004A2DE6">
      <w:pPr>
        <w:shd w:val="clear" w:color="auto" w:fill="DAEEF3" w:themeFill="accent5" w:themeFillTint="33"/>
        <w:jc w:val="both"/>
        <w:rPr>
          <w:ins w:id="2381" w:author="Uttam Kumar Gupta-NE" w:date="2025-03-20T20:09:00Z" w16du:dateUtc="2025-03-20T14:39:00Z"/>
          <w:rFonts w:ascii="Aptos Narrow" w:hAnsi="Aptos Narrow"/>
        </w:rPr>
      </w:pPr>
      <w:ins w:id="2382" w:author="Uttam Kumar Gupta-NE" w:date="2025-03-20T20:09:00Z" w16du:dateUtc="2025-03-20T14:39:00Z">
        <w:r w:rsidRPr="00416857">
          <w:rPr>
            <w:rFonts w:ascii="Aptos Narrow" w:hAnsi="Aptos Narrow"/>
          </w:rPr>
          <w:t>•</w:t>
        </w:r>
        <w:r>
          <w:rPr>
            <w:rFonts w:ascii="Aptos Narrow" w:hAnsi="Aptos Narrow"/>
          </w:rPr>
          <w:t xml:space="preserve"> </w:t>
        </w:r>
        <w:r w:rsidRPr="00416857">
          <w:rPr>
            <w:rFonts w:ascii="Aptos Narrow" w:hAnsi="Aptos Narrow"/>
          </w:rPr>
          <w:t>VAA Score &gt;= 48</w:t>
        </w:r>
      </w:ins>
    </w:p>
    <w:p w14:paraId="399AB380" w14:textId="77777777" w:rsidR="004A2DE6" w:rsidRPr="00416857" w:rsidRDefault="004A2DE6" w:rsidP="004A2DE6">
      <w:pPr>
        <w:shd w:val="clear" w:color="auto" w:fill="DAEEF3" w:themeFill="accent5" w:themeFillTint="33"/>
        <w:jc w:val="both"/>
        <w:rPr>
          <w:ins w:id="2383" w:author="Uttam Kumar Gupta-NE" w:date="2025-03-20T20:09:00Z" w16du:dateUtc="2025-03-20T14:39:00Z"/>
          <w:rFonts w:ascii="Aptos Narrow" w:hAnsi="Aptos Narrow"/>
        </w:rPr>
      </w:pPr>
      <w:ins w:id="2384" w:author="Uttam Kumar Gupta-NE" w:date="2025-03-20T20:09:00Z" w16du:dateUtc="2025-03-20T14:39:00Z">
        <w:r w:rsidRPr="00416857">
          <w:rPr>
            <w:rFonts w:ascii="Aptos Narrow" w:hAnsi="Aptos Narrow"/>
          </w:rPr>
          <w:t>Section Four:</w:t>
        </w:r>
      </w:ins>
    </w:p>
    <w:p w14:paraId="7EE4F808" w14:textId="77777777" w:rsidR="004A2DE6" w:rsidRPr="00416857" w:rsidRDefault="004A2DE6" w:rsidP="004A2DE6">
      <w:pPr>
        <w:shd w:val="clear" w:color="auto" w:fill="DAEEF3" w:themeFill="accent5" w:themeFillTint="33"/>
        <w:jc w:val="both"/>
        <w:rPr>
          <w:ins w:id="2385" w:author="Uttam Kumar Gupta-NE" w:date="2025-03-20T20:09:00Z" w16du:dateUtc="2025-03-20T14:39:00Z"/>
          <w:rFonts w:ascii="Aptos Narrow" w:hAnsi="Aptos Narrow"/>
        </w:rPr>
      </w:pPr>
      <w:ins w:id="2386" w:author="Uttam Kumar Gupta-NE" w:date="2025-03-20T20:09:00Z" w16du:dateUtc="2025-03-20T14:39:00Z">
        <w:r w:rsidRPr="00416857">
          <w:rPr>
            <w:rFonts w:ascii="Aptos Narrow" w:hAnsi="Aptos Narrow"/>
          </w:rPr>
          <w:t>•</w:t>
        </w:r>
        <w:r>
          <w:rPr>
            <w:rFonts w:ascii="Aptos Narrow" w:hAnsi="Aptos Narrow"/>
          </w:rPr>
          <w:t xml:space="preserve"> </w:t>
        </w:r>
        <w:r w:rsidRPr="00416857">
          <w:rPr>
            <w:rFonts w:ascii="Aptos Narrow" w:hAnsi="Aptos Narrow"/>
          </w:rPr>
          <w:t>VAA Score &gt;= 73</w:t>
        </w:r>
      </w:ins>
    </w:p>
    <w:p w14:paraId="310C5680" w14:textId="77777777" w:rsidR="004A2DE6" w:rsidRPr="00416857" w:rsidRDefault="004A2DE6" w:rsidP="004A2DE6">
      <w:pPr>
        <w:shd w:val="clear" w:color="auto" w:fill="DAEEF3" w:themeFill="accent5" w:themeFillTint="33"/>
        <w:jc w:val="both"/>
        <w:rPr>
          <w:ins w:id="2387" w:author="Uttam Kumar Gupta-NE" w:date="2025-03-20T20:09:00Z" w16du:dateUtc="2025-03-20T14:39:00Z"/>
          <w:rFonts w:ascii="Aptos Narrow" w:hAnsi="Aptos Narrow"/>
        </w:rPr>
      </w:pPr>
    </w:p>
    <w:p w14:paraId="415F2F43" w14:textId="77777777" w:rsidR="004A2DE6" w:rsidRPr="00416857" w:rsidRDefault="004A2DE6" w:rsidP="004A2DE6">
      <w:pPr>
        <w:shd w:val="clear" w:color="auto" w:fill="DAEEF3" w:themeFill="accent5" w:themeFillTint="33"/>
        <w:jc w:val="both"/>
        <w:rPr>
          <w:ins w:id="2388" w:author="Uttam Kumar Gupta-NE" w:date="2025-03-20T20:09:00Z" w16du:dateUtc="2025-03-20T14:39:00Z"/>
          <w:rFonts w:ascii="Aptos Narrow" w:hAnsi="Aptos Narrow"/>
        </w:rPr>
      </w:pPr>
      <w:ins w:id="2389" w:author="Uttam Kumar Gupta-NE" w:date="2025-03-20T20:09:00Z" w16du:dateUtc="2025-03-20T14:39:00Z">
        <w:r w:rsidRPr="00416857">
          <w:rPr>
            <w:rFonts w:ascii="Aptos Narrow" w:hAnsi="Aptos Narrow"/>
          </w:rPr>
          <w:t>Section Five:</w:t>
        </w:r>
      </w:ins>
    </w:p>
    <w:p w14:paraId="7BA4F11B" w14:textId="77777777" w:rsidR="004A2DE6" w:rsidRPr="00416857" w:rsidRDefault="004A2DE6" w:rsidP="004A2DE6">
      <w:pPr>
        <w:shd w:val="clear" w:color="auto" w:fill="DAEEF3" w:themeFill="accent5" w:themeFillTint="33"/>
        <w:jc w:val="both"/>
        <w:rPr>
          <w:ins w:id="2390" w:author="Uttam Kumar Gupta-NE" w:date="2025-03-20T20:09:00Z" w16du:dateUtc="2025-03-20T14:39:00Z"/>
          <w:rFonts w:ascii="Aptos Narrow" w:hAnsi="Aptos Narrow"/>
        </w:rPr>
      </w:pPr>
      <w:ins w:id="2391" w:author="Uttam Kumar Gupta-NE" w:date="2025-03-20T20:09:00Z" w16du:dateUtc="2025-03-20T14:39:00Z">
        <w:r w:rsidRPr="00416857">
          <w:rPr>
            <w:rFonts w:ascii="Aptos Narrow" w:hAnsi="Aptos Narrow"/>
          </w:rPr>
          <w:t>•</w:t>
        </w:r>
        <w:r>
          <w:rPr>
            <w:rFonts w:ascii="Aptos Narrow" w:hAnsi="Aptos Narrow"/>
          </w:rPr>
          <w:t xml:space="preserve"> </w:t>
        </w:r>
        <w:r w:rsidRPr="00416857">
          <w:rPr>
            <w:rFonts w:ascii="Aptos Narrow" w:hAnsi="Aptos Narrow"/>
          </w:rPr>
          <w:t>Fraud Score = 0</w:t>
        </w:r>
      </w:ins>
    </w:p>
    <w:p w14:paraId="01C29BDD" w14:textId="77777777" w:rsidR="004A2DE6" w:rsidRPr="00416857" w:rsidRDefault="004A2DE6" w:rsidP="004A2DE6">
      <w:pPr>
        <w:shd w:val="clear" w:color="auto" w:fill="DAEEF3" w:themeFill="accent5" w:themeFillTint="33"/>
        <w:jc w:val="both"/>
        <w:rPr>
          <w:ins w:id="2392" w:author="Uttam Kumar Gupta-NE" w:date="2025-03-20T20:09:00Z" w16du:dateUtc="2025-03-20T14:39:00Z"/>
          <w:rFonts w:ascii="Aptos Narrow" w:hAnsi="Aptos Narrow"/>
        </w:rPr>
      </w:pPr>
      <w:ins w:id="2393" w:author="Uttam Kumar Gupta-NE" w:date="2025-03-20T20:09:00Z" w16du:dateUtc="2025-03-20T14:39:00Z">
        <w:r w:rsidRPr="00416857">
          <w:rPr>
            <w:rFonts w:ascii="Aptos Narrow" w:hAnsi="Aptos Narrow"/>
          </w:rPr>
          <w:t>•</w:t>
        </w:r>
        <w:r>
          <w:rPr>
            <w:rFonts w:ascii="Aptos Narrow" w:hAnsi="Aptos Narrow"/>
          </w:rPr>
          <w:t xml:space="preserve"> </w:t>
        </w:r>
        <w:r w:rsidRPr="00416857">
          <w:rPr>
            <w:rFonts w:ascii="Aptos Narrow" w:hAnsi="Aptos Narrow"/>
          </w:rPr>
          <w:t>Previous Fraud Score &gt; 895</w:t>
        </w:r>
      </w:ins>
    </w:p>
    <w:p w14:paraId="21E214ED" w14:textId="77777777" w:rsidR="004A2DE6" w:rsidRPr="00416857" w:rsidRDefault="004A2DE6" w:rsidP="004A2DE6">
      <w:pPr>
        <w:shd w:val="clear" w:color="auto" w:fill="DAEEF3" w:themeFill="accent5" w:themeFillTint="33"/>
        <w:jc w:val="both"/>
        <w:rPr>
          <w:ins w:id="2394" w:author="Uttam Kumar Gupta-NE" w:date="2025-03-20T20:09:00Z" w16du:dateUtc="2025-03-20T14:39:00Z"/>
          <w:rFonts w:ascii="Aptos Narrow" w:hAnsi="Aptos Narrow"/>
        </w:rPr>
      </w:pPr>
      <w:ins w:id="2395" w:author="Uttam Kumar Gupta-NE" w:date="2025-03-20T20:09:00Z" w16du:dateUtc="2025-03-20T14:39:00Z">
        <w:r w:rsidRPr="00416857">
          <w:rPr>
            <w:rFonts w:ascii="Aptos Narrow" w:hAnsi="Aptos Narrow"/>
          </w:rPr>
          <w:t>•</w:t>
        </w:r>
        <w:r>
          <w:rPr>
            <w:rFonts w:ascii="Aptos Narrow" w:hAnsi="Aptos Narrow"/>
          </w:rPr>
          <w:t xml:space="preserve"> </w:t>
        </w:r>
        <w:r w:rsidRPr="00416857">
          <w:rPr>
            <w:rFonts w:ascii="Aptos Narrow" w:hAnsi="Aptos Narrow"/>
          </w:rPr>
          <w:t>VAA Score &gt;= 56</w:t>
        </w:r>
      </w:ins>
    </w:p>
    <w:p w14:paraId="79497EF2" w14:textId="77777777" w:rsidR="004A2DE6" w:rsidRPr="00416857" w:rsidRDefault="004A2DE6" w:rsidP="004A2DE6">
      <w:pPr>
        <w:shd w:val="clear" w:color="auto" w:fill="DAEEF3" w:themeFill="accent5" w:themeFillTint="33"/>
        <w:jc w:val="both"/>
        <w:rPr>
          <w:ins w:id="2396" w:author="Uttam Kumar Gupta-NE" w:date="2025-03-20T20:09:00Z" w16du:dateUtc="2025-03-20T14:39:00Z"/>
          <w:rFonts w:ascii="Aptos Narrow" w:hAnsi="Aptos Narrow"/>
        </w:rPr>
      </w:pPr>
      <w:ins w:id="2397" w:author="Uttam Kumar Gupta-NE" w:date="2025-03-20T20:09:00Z" w16du:dateUtc="2025-03-20T14:39:00Z">
        <w:r w:rsidRPr="00416857">
          <w:rPr>
            <w:rFonts w:ascii="Aptos Narrow" w:hAnsi="Aptos Narrow"/>
          </w:rPr>
          <w:t>Section Six:</w:t>
        </w:r>
      </w:ins>
    </w:p>
    <w:p w14:paraId="1397F943" w14:textId="77777777" w:rsidR="004A2DE6" w:rsidRPr="00416857" w:rsidRDefault="004A2DE6" w:rsidP="004A2DE6">
      <w:pPr>
        <w:shd w:val="clear" w:color="auto" w:fill="DAEEF3" w:themeFill="accent5" w:themeFillTint="33"/>
        <w:jc w:val="both"/>
        <w:rPr>
          <w:ins w:id="2398" w:author="Uttam Kumar Gupta-NE" w:date="2025-03-20T20:09:00Z" w16du:dateUtc="2025-03-20T14:39:00Z"/>
          <w:rFonts w:ascii="Aptos Narrow" w:hAnsi="Aptos Narrow"/>
        </w:rPr>
      </w:pPr>
      <w:ins w:id="2399" w:author="Uttam Kumar Gupta-NE" w:date="2025-03-20T20:09:00Z" w16du:dateUtc="2025-03-20T14:39:00Z">
        <w:r w:rsidRPr="00416857">
          <w:rPr>
            <w:rFonts w:ascii="Aptos Narrow" w:hAnsi="Aptos Narrow"/>
          </w:rPr>
          <w:t>•</w:t>
        </w:r>
        <w:r>
          <w:rPr>
            <w:rFonts w:ascii="Aptos Narrow" w:hAnsi="Aptos Narrow"/>
          </w:rPr>
          <w:t xml:space="preserve"> </w:t>
        </w:r>
        <w:r w:rsidRPr="00416857">
          <w:rPr>
            <w:rFonts w:ascii="Aptos Narrow" w:hAnsi="Aptos Narrow"/>
          </w:rPr>
          <w:t>Fraud Score &gt;= 986</w:t>
        </w:r>
      </w:ins>
    </w:p>
    <w:p w14:paraId="48422FD1" w14:textId="77777777" w:rsidR="004A2DE6" w:rsidRPr="00416857" w:rsidRDefault="004A2DE6" w:rsidP="004A2DE6">
      <w:pPr>
        <w:shd w:val="clear" w:color="auto" w:fill="DAEEF3" w:themeFill="accent5" w:themeFillTint="33"/>
        <w:jc w:val="both"/>
        <w:rPr>
          <w:ins w:id="2400" w:author="Uttam Kumar Gupta-NE" w:date="2025-03-20T20:09:00Z" w16du:dateUtc="2025-03-20T14:39:00Z"/>
          <w:rFonts w:ascii="Aptos Narrow" w:hAnsi="Aptos Narrow"/>
        </w:rPr>
      </w:pPr>
      <w:ins w:id="2401" w:author="Uttam Kumar Gupta-NE" w:date="2025-03-20T20:09:00Z" w16du:dateUtc="2025-03-20T14:39:00Z">
        <w:r w:rsidRPr="00416857">
          <w:rPr>
            <w:rFonts w:ascii="Aptos Narrow" w:hAnsi="Aptos Narrow"/>
          </w:rPr>
          <w:t>Section Seven:</w:t>
        </w:r>
      </w:ins>
    </w:p>
    <w:p w14:paraId="2E3152C6" w14:textId="77777777" w:rsidR="004A2DE6" w:rsidRPr="00416857" w:rsidRDefault="004A2DE6" w:rsidP="004A2DE6">
      <w:pPr>
        <w:shd w:val="clear" w:color="auto" w:fill="DAEEF3" w:themeFill="accent5" w:themeFillTint="33"/>
        <w:jc w:val="both"/>
        <w:rPr>
          <w:ins w:id="2402" w:author="Uttam Kumar Gupta-NE" w:date="2025-03-20T20:09:00Z" w16du:dateUtc="2025-03-20T14:39:00Z"/>
          <w:rFonts w:ascii="Aptos Narrow" w:hAnsi="Aptos Narrow"/>
        </w:rPr>
      </w:pPr>
      <w:ins w:id="2403" w:author="Uttam Kumar Gupta-NE" w:date="2025-03-20T20:09:00Z" w16du:dateUtc="2025-03-20T14:39:00Z">
        <w:r w:rsidRPr="00416857">
          <w:rPr>
            <w:rFonts w:ascii="Aptos Narrow" w:hAnsi="Aptos Narrow"/>
          </w:rPr>
          <w:t>•</w:t>
        </w:r>
        <w:r>
          <w:rPr>
            <w:rFonts w:ascii="Aptos Narrow" w:hAnsi="Aptos Narrow"/>
          </w:rPr>
          <w:t xml:space="preserve"> </w:t>
        </w:r>
        <w:r w:rsidRPr="00416857">
          <w:rPr>
            <w:rFonts w:ascii="Aptos Narrow" w:hAnsi="Aptos Narrow"/>
          </w:rPr>
          <w:t>Fraud Score = 0</w:t>
        </w:r>
      </w:ins>
    </w:p>
    <w:p w14:paraId="35413459" w14:textId="77777777" w:rsidR="004A2DE6" w:rsidRDefault="004A2DE6" w:rsidP="004A2DE6">
      <w:pPr>
        <w:shd w:val="clear" w:color="auto" w:fill="DAEEF3" w:themeFill="accent5" w:themeFillTint="33"/>
        <w:jc w:val="both"/>
        <w:rPr>
          <w:ins w:id="2404" w:author="Uttam Kumar Gupta-NE" w:date="2025-03-20T20:09:00Z" w16du:dateUtc="2025-03-20T14:39:00Z"/>
          <w:rFonts w:ascii="Aptos Narrow" w:hAnsi="Aptos Narrow"/>
        </w:rPr>
      </w:pPr>
      <w:ins w:id="2405" w:author="Uttam Kumar Gupta-NE" w:date="2025-03-20T20:09:00Z" w16du:dateUtc="2025-03-20T14:39:00Z">
        <w:r w:rsidRPr="00416857">
          <w:rPr>
            <w:rFonts w:ascii="Aptos Narrow" w:hAnsi="Aptos Narrow"/>
          </w:rPr>
          <w:t>•</w:t>
        </w:r>
        <w:r>
          <w:rPr>
            <w:rFonts w:ascii="Aptos Narrow" w:hAnsi="Aptos Narrow"/>
          </w:rPr>
          <w:t xml:space="preserve"> </w:t>
        </w:r>
        <w:r w:rsidRPr="00416857">
          <w:rPr>
            <w:rFonts w:ascii="Aptos Narrow" w:hAnsi="Aptos Narrow"/>
          </w:rPr>
          <w:t>Previous Fraud Score &gt;= 980</w:t>
        </w:r>
      </w:ins>
    </w:p>
    <w:p w14:paraId="2181F993" w14:textId="77777777" w:rsidR="004A2DE6" w:rsidRDefault="004A2DE6" w:rsidP="004A2DE6">
      <w:pPr>
        <w:shd w:val="clear" w:color="auto" w:fill="DAEEF3" w:themeFill="accent5" w:themeFillTint="33"/>
        <w:jc w:val="both"/>
        <w:rPr>
          <w:ins w:id="2406" w:author="Uttam Kumar Gupta-NE" w:date="2025-03-20T20:09:00Z" w16du:dateUtc="2025-03-20T14:39:00Z"/>
          <w:rFonts w:ascii="Aptos Narrow" w:hAnsi="Aptos Narrow"/>
        </w:rPr>
      </w:pPr>
    </w:p>
    <w:p w14:paraId="12503B92" w14:textId="77777777" w:rsidR="004A2DE6" w:rsidRDefault="004A2DE6" w:rsidP="004A2DE6">
      <w:pPr>
        <w:shd w:val="clear" w:color="auto" w:fill="DAEEF3" w:themeFill="accent5" w:themeFillTint="33"/>
        <w:rPr>
          <w:ins w:id="2407" w:author="Uttam Kumar Gupta-NE" w:date="2025-03-20T20:09:00Z" w16du:dateUtc="2025-03-20T14:39:00Z"/>
          <w:rFonts w:ascii="Aptos Narrow" w:hAnsi="Aptos Narrow"/>
        </w:rPr>
      </w:pPr>
      <w:ins w:id="2408" w:author="Uttam Kumar Gupta-NE" w:date="2025-03-20T20:09:00Z" w16du:dateUtc="2025-03-20T14:39:00Z">
        <w:r>
          <w:rPr>
            <w:rFonts w:ascii="Aptos Narrow" w:hAnsi="Aptos Narrow"/>
          </w:rPr>
          <w:t>Input Assumption is as follows:</w:t>
        </w:r>
      </w:ins>
    </w:p>
    <w:p w14:paraId="2B0A083D" w14:textId="77777777" w:rsidR="004A2DE6" w:rsidRDefault="004A2DE6" w:rsidP="004A2DE6">
      <w:pPr>
        <w:shd w:val="clear" w:color="auto" w:fill="DAEEF3" w:themeFill="accent5" w:themeFillTint="33"/>
        <w:rPr>
          <w:ins w:id="2409" w:author="Uttam Kumar Gupta-NE" w:date="2025-03-20T20:09:00Z" w16du:dateUtc="2025-03-20T14:39:00Z"/>
          <w:rFonts w:ascii="Aptos Narrow" w:hAnsi="Aptos Narrow"/>
        </w:rPr>
      </w:pPr>
    </w:p>
    <w:p w14:paraId="3AEAC87A" w14:textId="77777777" w:rsidR="004A2DE6" w:rsidRPr="0003567F" w:rsidRDefault="004A2DE6" w:rsidP="004A2DE6">
      <w:pPr>
        <w:shd w:val="clear" w:color="auto" w:fill="DAEEF3" w:themeFill="accent5" w:themeFillTint="33"/>
        <w:rPr>
          <w:ins w:id="2410" w:author="Uttam Kumar Gupta-NE" w:date="2025-03-20T20:09:00Z" w16du:dateUtc="2025-03-20T14:39:00Z"/>
          <w:rFonts w:ascii="Aptos Narrow" w:hAnsi="Aptos Narrow"/>
        </w:rPr>
      </w:pPr>
      <w:ins w:id="2411" w:author="Uttam Kumar Gupta-NE" w:date="2025-03-20T20:09:00Z" w16du:dateUtc="2025-03-20T14:39:00Z">
        <w:r w:rsidRPr="0003567F">
          <w:rPr>
            <w:rFonts w:ascii="Aptos Narrow" w:hAnsi="Aptos Narrow"/>
          </w:rPr>
          <w:t>Clients and processors must be able to provide accurate and complete data for the model execution</w:t>
        </w:r>
        <w:r>
          <w:rPr>
            <w:rFonts w:ascii="Aptos Narrow" w:hAnsi="Aptos Narrow"/>
          </w:rPr>
          <w:t xml:space="preserve">. </w:t>
        </w:r>
        <w:r w:rsidRPr="0003567F">
          <w:rPr>
            <w:rFonts w:ascii="Aptos Narrow" w:hAnsi="Aptos Narrow"/>
          </w:rPr>
          <w:t>The client’s portfolio should resemble the statistics of the</w:t>
        </w:r>
        <w:r>
          <w:rPr>
            <w:rFonts w:ascii="Aptos Narrow" w:hAnsi="Aptos Narrow"/>
          </w:rPr>
          <w:t xml:space="preserve"> </w:t>
        </w:r>
        <w:r w:rsidRPr="0003567F">
          <w:rPr>
            <w:rFonts w:ascii="Aptos Narrow" w:hAnsi="Aptos Narrow"/>
          </w:rPr>
          <w:t>model development portfolio and should be carefully monitored in terms of score distribution.</w:t>
        </w:r>
      </w:ins>
    </w:p>
    <w:p w14:paraId="5C19D2A0" w14:textId="77777777" w:rsidR="004A2DE6" w:rsidRDefault="004A2DE6" w:rsidP="004A2DE6">
      <w:pPr>
        <w:shd w:val="clear" w:color="auto" w:fill="DAEEF3" w:themeFill="accent5" w:themeFillTint="33"/>
        <w:rPr>
          <w:ins w:id="2412" w:author="Uttam Kumar Gupta-NE" w:date="2025-03-20T20:09:00Z" w16du:dateUtc="2025-03-20T14:39:00Z"/>
          <w:rFonts w:ascii="Aptos Narrow" w:hAnsi="Aptos Narrow"/>
        </w:rPr>
      </w:pPr>
      <w:ins w:id="2413" w:author="Uttam Kumar Gupta-NE" w:date="2025-03-20T20:09:00Z" w16du:dateUtc="2025-03-20T14:39:00Z">
        <w:r w:rsidRPr="0003567F">
          <w:rPr>
            <w:rFonts w:ascii="Aptos Narrow" w:hAnsi="Aptos Narrow"/>
          </w:rPr>
          <w:t>In addition, any client’s portfolio should use the model only on those portfolios on which</w:t>
        </w:r>
        <w:r>
          <w:rPr>
            <w:rFonts w:ascii="Aptos Narrow" w:hAnsi="Aptos Narrow"/>
          </w:rPr>
          <w:t xml:space="preserve"> </w:t>
        </w:r>
        <w:r w:rsidRPr="0003567F">
          <w:rPr>
            <w:rFonts w:ascii="Aptos Narrow" w:hAnsi="Aptos Narrow"/>
          </w:rPr>
          <w:t>the model was developed</w:t>
        </w:r>
        <w:r>
          <w:rPr>
            <w:rFonts w:ascii="Aptos Narrow" w:hAnsi="Aptos Narrow"/>
          </w:rPr>
          <w:t xml:space="preserve"> </w:t>
        </w:r>
        <w:r w:rsidRPr="0003567F">
          <w:rPr>
            <w:rFonts w:ascii="Aptos Narrow" w:hAnsi="Aptos Narrow"/>
          </w:rPr>
          <w:t>with respect to geography, product type, and transaction type.</w:t>
        </w:r>
      </w:ins>
    </w:p>
    <w:p w14:paraId="65B229F3" w14:textId="77777777" w:rsidR="004A2DE6" w:rsidRDefault="004A2DE6" w:rsidP="004A2DE6">
      <w:pPr>
        <w:shd w:val="clear" w:color="auto" w:fill="DAEEF3" w:themeFill="accent5" w:themeFillTint="33"/>
        <w:rPr>
          <w:ins w:id="2414" w:author="Uttam Kumar Gupta-NE" w:date="2025-03-20T20:09:00Z" w16du:dateUtc="2025-03-20T14:39:00Z"/>
          <w:rFonts w:ascii="Aptos Narrow" w:hAnsi="Aptos Narrow"/>
        </w:rPr>
      </w:pPr>
    </w:p>
    <w:p w14:paraId="7F0049B5" w14:textId="03D8A077" w:rsidR="004A2DE6" w:rsidRDefault="004A2DE6" w:rsidP="004A2DE6">
      <w:pPr>
        <w:shd w:val="clear" w:color="auto" w:fill="DAEEF3" w:themeFill="accent5" w:themeFillTint="33"/>
        <w:rPr>
          <w:ins w:id="2415" w:author="Uttam Kumar Gupta-NE" w:date="2025-03-20T20:09:00Z" w16du:dateUtc="2025-03-20T14:39:00Z"/>
          <w:rFonts w:ascii="Aptos Narrow" w:hAnsi="Aptos Narrow"/>
        </w:rPr>
      </w:pPr>
      <w:ins w:id="2416" w:author="Uttam Kumar Gupta-NE" w:date="2025-03-20T20:09:00Z" w16du:dateUtc="2025-03-20T14:39:00Z">
        <w:r>
          <w:rPr>
            <w:rFonts w:ascii="Aptos Narrow" w:hAnsi="Aptos Narrow"/>
          </w:rPr>
          <w:t xml:space="preserve">For more information on </w:t>
        </w:r>
        <w:proofErr w:type="spellStart"/>
        <w:r>
          <w:rPr>
            <w:rFonts w:ascii="Aptos Narrow" w:hAnsi="Aptos Narrow"/>
          </w:rPr>
          <w:t>SecurLock</w:t>
        </w:r>
        <w:proofErr w:type="spellEnd"/>
        <w:r>
          <w:rPr>
            <w:rFonts w:ascii="Aptos Narrow" w:hAnsi="Aptos Narrow"/>
          </w:rPr>
          <w:t xml:space="preserve"> Predict ruleset, please refer to the following document</w:t>
        </w:r>
      </w:ins>
      <w:ins w:id="2417" w:author="Uttam Kumar Gupta-NE" w:date="2025-03-20T20:43:00Z" w16du:dateUtc="2025-03-20T15:13:00Z">
        <w:r w:rsidR="00F31754">
          <w:rPr>
            <w:rFonts w:ascii="Aptos Narrow" w:hAnsi="Aptos Narrow"/>
          </w:rPr>
          <w:t>.</w:t>
        </w:r>
      </w:ins>
    </w:p>
    <w:p w14:paraId="6DF8B340" w14:textId="2883E856" w:rsidR="004F5D88" w:rsidRDefault="00F31754" w:rsidP="004F5D88">
      <w:pPr>
        <w:shd w:val="clear" w:color="auto" w:fill="DAEEF3" w:themeFill="accent5" w:themeFillTint="33"/>
        <w:rPr>
          <w:ins w:id="2418" w:author="Uttam Kumar Gupta-NE" w:date="2025-03-20T20:10:00Z" w16du:dateUtc="2025-03-20T14:40:00Z"/>
          <w:rFonts w:ascii="Aptos Narrow" w:hAnsi="Aptos Narrow"/>
        </w:rPr>
      </w:pPr>
      <w:ins w:id="2419" w:author="Uttam Kumar Gupta-NE" w:date="2025-03-20T20:46:00Z" w16du:dateUtc="2025-03-20T15:16:00Z">
        <w:r>
          <w:rPr>
            <w:rFonts w:ascii="Aptos Narrow" w:hAnsi="Aptos Narrow"/>
          </w:rPr>
          <w:object w:dxaOrig="1538" w:dyaOrig="993" w14:anchorId="6774EB01">
            <v:shape id="_x0000_i1031" type="#_x0000_t75" style="width:77.25pt;height:49.5pt" o:ole="">
              <v:imagedata r:id="rId69" o:title=""/>
            </v:shape>
            <o:OLEObject Type="Link" ProgID="Word.Document.12" ShapeID="_x0000_i1031" DrawAspect="Icon" r:id="rId70" UpdateMode="Always">
              <o:LinkType>EnhancedMetaFile</o:LinkType>
              <o:LockedField>false</o:LockedField>
              <o:FieldCodes>\f 0</o:FieldCodes>
            </o:OLEObject>
          </w:object>
        </w:r>
      </w:ins>
    </w:p>
    <w:p w14:paraId="2C0063D8" w14:textId="77777777" w:rsidR="004A2DE6" w:rsidRDefault="004A2DE6" w:rsidP="004F5D88">
      <w:pPr>
        <w:shd w:val="clear" w:color="auto" w:fill="DAEEF3" w:themeFill="accent5" w:themeFillTint="33"/>
        <w:rPr>
          <w:rFonts w:ascii="Aptos Narrow" w:hAnsi="Aptos Narrow"/>
        </w:rPr>
      </w:pPr>
    </w:p>
    <w:bookmarkEnd w:id="2308"/>
    <w:p w14:paraId="79018426" w14:textId="77777777" w:rsidR="004F5D88" w:rsidRDefault="004F5D88" w:rsidP="004F5D88"/>
    <w:p w14:paraId="4A37A735" w14:textId="77777777" w:rsidR="004F5D88" w:rsidRDefault="004F5D88" w:rsidP="001A64D1">
      <w:pPr>
        <w:pStyle w:val="Heading3"/>
        <w:numPr>
          <w:ilvl w:val="2"/>
          <w:numId w:val="36"/>
        </w:numPr>
      </w:pPr>
      <w:bookmarkStart w:id="2420" w:name="_Toc193800959"/>
      <w:r>
        <w:t>Model Outputs</w:t>
      </w:r>
      <w:bookmarkEnd w:id="2420"/>
    </w:p>
    <w:p w14:paraId="54166A67" w14:textId="77777777" w:rsidR="004F5D88" w:rsidRDefault="004F5D88" w:rsidP="004F5D88">
      <w:pPr>
        <w:rPr>
          <w:rStyle w:val="SubtleEmphasis"/>
        </w:rPr>
      </w:pPr>
      <w:r>
        <w:rPr>
          <w:rStyle w:val="SubtleEmphasis"/>
        </w:rPr>
        <w:t>Provide a list of all model outputs, including expected values or ranges.</w:t>
      </w:r>
    </w:p>
    <w:p w14:paraId="7AFCDC90" w14:textId="77777777" w:rsidR="004F5D88" w:rsidRDefault="004F5D88" w:rsidP="004F5D88">
      <w:pPr>
        <w:rPr>
          <w:rStyle w:val="SubtleEmphasis"/>
        </w:rPr>
      </w:pPr>
    </w:p>
    <w:p w14:paraId="51A676C6" w14:textId="77777777" w:rsidR="004F5D88" w:rsidRDefault="004F5D88" w:rsidP="004F5D88">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163AEB9D" w14:textId="77777777" w:rsidR="004A2DE6" w:rsidRDefault="004A2DE6" w:rsidP="004A2DE6">
      <w:pPr>
        <w:shd w:val="clear" w:color="auto" w:fill="DAEEF3" w:themeFill="accent5" w:themeFillTint="33"/>
        <w:jc w:val="both"/>
        <w:rPr>
          <w:ins w:id="2421" w:author="Uttam Kumar Gupta-NE" w:date="2025-03-20T20:10:00Z" w16du:dateUtc="2025-03-20T14:40:00Z"/>
          <w:rFonts w:ascii="Aptos Narrow" w:hAnsi="Aptos Narrow"/>
        </w:rPr>
      </w:pPr>
      <w:ins w:id="2422" w:author="Uttam Kumar Gupta-NE" w:date="2025-03-20T20:10:00Z" w16du:dateUtc="2025-03-20T14:40:00Z">
        <w:r w:rsidRPr="00576070">
          <w:rPr>
            <w:rFonts w:ascii="Aptos Narrow" w:hAnsi="Aptos Narrow"/>
          </w:rPr>
          <w:t xml:space="preserve">The FIS </w:t>
        </w:r>
        <w:proofErr w:type="spellStart"/>
        <w:r w:rsidRPr="00576070">
          <w:rPr>
            <w:rFonts w:ascii="Aptos Narrow" w:hAnsi="Aptos Narrow"/>
          </w:rPr>
          <w:t>SecurLock</w:t>
        </w:r>
        <w:proofErr w:type="spellEnd"/>
        <w:r w:rsidRPr="00576070">
          <w:rPr>
            <w:rFonts w:ascii="Aptos Narrow" w:hAnsi="Aptos Narrow"/>
          </w:rPr>
          <w:t xml:space="preserve"> Predict program is a tailored fraud detection solution designed to address the unique fraud risks of each issuer's portfolio. It collaborates with the FICO Falcon platform to score transactions and assess their risk levels. Additionally, VISA VAA and Mastercard are used to generate alerts for potentially compromised transactions. The ultimate decision to approve or decline a transaction is made by </w:t>
        </w:r>
        <w:proofErr w:type="spellStart"/>
        <w:r w:rsidRPr="00576070">
          <w:rPr>
            <w:rFonts w:ascii="Aptos Narrow" w:hAnsi="Aptos Narrow"/>
          </w:rPr>
          <w:t>SecurLock</w:t>
        </w:r>
        <w:proofErr w:type="spellEnd"/>
        <w:r w:rsidRPr="00576070">
          <w:rPr>
            <w:rFonts w:ascii="Aptos Narrow" w:hAnsi="Aptos Narrow"/>
          </w:rPr>
          <w:t xml:space="preserve"> Predict, utilizing a rule-based system developed in partnership with East West Bank.</w:t>
        </w:r>
      </w:ins>
    </w:p>
    <w:p w14:paraId="7A276A82" w14:textId="77777777" w:rsidR="00425339" w:rsidRDefault="00425339" w:rsidP="001852CE">
      <w:pPr>
        <w:shd w:val="clear" w:color="auto" w:fill="DAEEF3" w:themeFill="accent5" w:themeFillTint="33"/>
        <w:jc w:val="both"/>
        <w:rPr>
          <w:rFonts w:ascii="Aptos Narrow" w:hAnsi="Aptos Narrow"/>
        </w:rPr>
      </w:pPr>
    </w:p>
    <w:p w14:paraId="552E0299" w14:textId="1EB2912C" w:rsidR="004F5D88" w:rsidRDefault="00425339" w:rsidP="001852CE">
      <w:pPr>
        <w:shd w:val="clear" w:color="auto" w:fill="DAEEF3" w:themeFill="accent5" w:themeFillTint="33"/>
        <w:jc w:val="both"/>
        <w:rPr>
          <w:rFonts w:ascii="Aptos Narrow" w:hAnsi="Aptos Narrow"/>
        </w:rPr>
      </w:pPr>
      <w:r w:rsidRPr="00425339">
        <w:rPr>
          <w:rFonts w:ascii="Aptos Narrow" w:hAnsi="Aptos Narrow"/>
        </w:rPr>
        <w:t xml:space="preserve">Falcon </w:t>
      </w:r>
      <w:del w:id="2423" w:author="Uttam Kumar Gupta-NE" w:date="2025-03-20T20:11:00Z" w16du:dateUtc="2025-03-20T14:41:00Z">
        <w:r w:rsidRPr="00425339" w:rsidDel="004A2DE6">
          <w:rPr>
            <w:rFonts w:ascii="Aptos Narrow" w:hAnsi="Aptos Narrow"/>
          </w:rPr>
          <w:delText xml:space="preserve">(FFM) </w:delText>
        </w:r>
      </w:del>
      <w:r w:rsidRPr="00425339">
        <w:rPr>
          <w:rFonts w:ascii="Aptos Narrow" w:hAnsi="Aptos Narrow"/>
        </w:rPr>
        <w:t>model</w:t>
      </w:r>
      <w:del w:id="2424" w:author="Uttam Kumar Gupta-NE" w:date="2025-03-20T20:11:00Z" w16du:dateUtc="2025-03-20T14:41:00Z">
        <w:r w:rsidRPr="00425339" w:rsidDel="004A2DE6">
          <w:rPr>
            <w:rFonts w:ascii="Aptos Narrow" w:hAnsi="Aptos Narrow"/>
          </w:rPr>
          <w:delText>s</w:delText>
        </w:r>
      </w:del>
      <w:r w:rsidRPr="00425339">
        <w:rPr>
          <w:rFonts w:ascii="Aptos Narrow" w:hAnsi="Aptos Narrow"/>
        </w:rPr>
        <w:t xml:space="preserve"> run neural-network models that calculate a score each time they are presented with a card transaction. Scores range from 1 to 999. The higher the score, the greater the likelihood is that the account associated with the transaction has been used fraudulently.</w:t>
      </w:r>
    </w:p>
    <w:p w14:paraId="61268DB5" w14:textId="77777777" w:rsidR="00425339" w:rsidRDefault="00425339" w:rsidP="001852CE">
      <w:pPr>
        <w:shd w:val="clear" w:color="auto" w:fill="DAEEF3" w:themeFill="accent5" w:themeFillTint="33"/>
        <w:jc w:val="both"/>
        <w:rPr>
          <w:rFonts w:ascii="Aptos Narrow" w:hAnsi="Aptos Narrow"/>
        </w:rPr>
      </w:pPr>
    </w:p>
    <w:p w14:paraId="1F1748B3" w14:textId="77777777" w:rsidR="0043564A" w:rsidRDefault="0043564A" w:rsidP="001852CE">
      <w:pPr>
        <w:shd w:val="clear" w:color="auto" w:fill="DAEEF3" w:themeFill="accent5" w:themeFillTint="33"/>
        <w:jc w:val="both"/>
        <w:rPr>
          <w:rFonts w:ascii="Aptos Narrow" w:hAnsi="Aptos Narrow"/>
        </w:rPr>
      </w:pPr>
      <w:r w:rsidRPr="0043564A">
        <w:rPr>
          <w:rFonts w:ascii="Aptos Narrow" w:hAnsi="Aptos Narrow"/>
        </w:rPr>
        <w:t xml:space="preserve">The key output is the response that </w:t>
      </w:r>
      <w:proofErr w:type="spellStart"/>
      <w:r w:rsidR="00C75BBB">
        <w:rPr>
          <w:rFonts w:ascii="Aptos Narrow" w:hAnsi="Aptos Narrow"/>
        </w:rPr>
        <w:t>SecurLock</w:t>
      </w:r>
      <w:proofErr w:type="spellEnd"/>
      <w:r w:rsidRPr="0043564A">
        <w:rPr>
          <w:rFonts w:ascii="Aptos Narrow" w:hAnsi="Aptos Narrow"/>
        </w:rPr>
        <w:t xml:space="preserve"> Predict returns after interrogating a card transaction, whether the transaction is allowed to proceed or not.</w:t>
      </w:r>
    </w:p>
    <w:p w14:paraId="0159674F" w14:textId="77777777" w:rsidR="00297403" w:rsidRDefault="00297403" w:rsidP="001852CE">
      <w:pPr>
        <w:shd w:val="clear" w:color="auto" w:fill="DAEEF3" w:themeFill="accent5" w:themeFillTint="33"/>
        <w:jc w:val="both"/>
        <w:rPr>
          <w:rFonts w:ascii="Aptos Narrow" w:hAnsi="Aptos Narrow"/>
        </w:rPr>
      </w:pPr>
    </w:p>
    <w:p w14:paraId="553AEC68" w14:textId="798E4F8F" w:rsidR="00297403" w:rsidRPr="009E31B1" w:rsidRDefault="00297403" w:rsidP="00297403">
      <w:pPr>
        <w:shd w:val="clear" w:color="auto" w:fill="DAEEF3" w:themeFill="accent5" w:themeFillTint="33"/>
        <w:rPr>
          <w:rFonts w:ascii="Aptos Narrow" w:hAnsi="Aptos Narrow"/>
        </w:rPr>
      </w:pPr>
      <w:r w:rsidRPr="009E31B1">
        <w:rPr>
          <w:rFonts w:ascii="Aptos Narrow" w:hAnsi="Aptos Narrow"/>
        </w:rPr>
        <w:t xml:space="preserve">Issuers view the fraud alert generated by FIS </w:t>
      </w:r>
      <w:proofErr w:type="spellStart"/>
      <w:r w:rsidRPr="009E31B1">
        <w:rPr>
          <w:rFonts w:ascii="Aptos Narrow" w:hAnsi="Aptos Narrow"/>
        </w:rPr>
        <w:t>SecurL</w:t>
      </w:r>
      <w:ins w:id="2425" w:author="Uttam Kumar Gupta-NE" w:date="2025-03-20T20:11:00Z" w16du:dateUtc="2025-03-20T14:41:00Z">
        <w:r w:rsidR="004A2DE6">
          <w:rPr>
            <w:rFonts w:ascii="Aptos Narrow" w:hAnsi="Aptos Narrow"/>
          </w:rPr>
          <w:t>ock</w:t>
        </w:r>
        <w:proofErr w:type="spellEnd"/>
        <w:r w:rsidR="004A2DE6">
          <w:rPr>
            <w:rFonts w:ascii="Aptos Narrow" w:hAnsi="Aptos Narrow"/>
          </w:rPr>
          <w:t xml:space="preserve"> </w:t>
        </w:r>
      </w:ins>
      <w:del w:id="2426" w:author="Uttam Kumar Gupta-NE" w:date="2025-03-20T20:11:00Z" w16du:dateUtc="2025-03-20T14:41:00Z">
        <w:r w:rsidRPr="009E31B1" w:rsidDel="004A2DE6">
          <w:rPr>
            <w:rFonts w:ascii="Aptos Narrow" w:hAnsi="Aptos Narrow"/>
          </w:rPr>
          <w:delText>OCK</w:delText>
        </w:r>
      </w:del>
      <w:r w:rsidRPr="009E31B1">
        <w:rPr>
          <w:rFonts w:ascii="Aptos Narrow" w:hAnsi="Aptos Narrow"/>
        </w:rPr>
        <w:t xml:space="preserve"> as:</w:t>
      </w:r>
    </w:p>
    <w:p w14:paraId="508C3E94" w14:textId="77777777" w:rsidR="00297403" w:rsidRPr="009E31B1" w:rsidRDefault="00297403" w:rsidP="00297403">
      <w:pPr>
        <w:shd w:val="clear" w:color="auto" w:fill="DAEEF3" w:themeFill="accent5" w:themeFillTint="33"/>
        <w:rPr>
          <w:rFonts w:ascii="Aptos Narrow" w:hAnsi="Aptos Narrow"/>
        </w:rPr>
      </w:pPr>
    </w:p>
    <w:p w14:paraId="2F499AB8" w14:textId="77777777" w:rsidR="00297403" w:rsidRPr="009E31B1" w:rsidRDefault="00297403" w:rsidP="00297403">
      <w:pPr>
        <w:shd w:val="clear" w:color="auto" w:fill="DAEEF3" w:themeFill="accent5" w:themeFillTint="33"/>
        <w:rPr>
          <w:rFonts w:ascii="Aptos Narrow" w:hAnsi="Aptos Narrow"/>
          <w:b/>
          <w:bCs/>
        </w:rPr>
      </w:pPr>
      <w:r w:rsidRPr="009E31B1">
        <w:rPr>
          <w:rFonts w:ascii="Aptos Narrow" w:hAnsi="Aptos Narrow"/>
          <w:b/>
          <w:bCs/>
        </w:rPr>
        <w:t>1.    Other Status (Active, Unable to Confirm, Call Back, etc.)</w:t>
      </w:r>
    </w:p>
    <w:p w14:paraId="35C14E59" w14:textId="77777777" w:rsidR="00297403" w:rsidRPr="009E31B1" w:rsidRDefault="00297403" w:rsidP="00297403">
      <w:pPr>
        <w:shd w:val="clear" w:color="auto" w:fill="DAEEF3" w:themeFill="accent5" w:themeFillTint="33"/>
        <w:rPr>
          <w:rFonts w:ascii="Aptos Narrow" w:hAnsi="Aptos Narrow"/>
        </w:rPr>
      </w:pPr>
      <w:r w:rsidRPr="009E31B1">
        <w:rPr>
          <w:rFonts w:ascii="Aptos Narrow" w:hAnsi="Aptos Narrow"/>
        </w:rPr>
        <w:t>These are the most important, as they have not been confirmed by your cardholder.</w:t>
      </w:r>
    </w:p>
    <w:p w14:paraId="53E78D70" w14:textId="77777777" w:rsidR="00297403" w:rsidRPr="009E31B1" w:rsidRDefault="00297403" w:rsidP="00297403">
      <w:pPr>
        <w:pStyle w:val="ListParagraph"/>
        <w:numPr>
          <w:ilvl w:val="0"/>
          <w:numId w:val="8"/>
        </w:numPr>
        <w:shd w:val="clear" w:color="auto" w:fill="DAEEF3" w:themeFill="accent5" w:themeFillTint="33"/>
        <w:rPr>
          <w:rFonts w:ascii="Aptos Narrow" w:hAnsi="Aptos Narrow"/>
          <w:b/>
          <w:bCs/>
        </w:rPr>
      </w:pPr>
      <w:r w:rsidRPr="009E31B1">
        <w:rPr>
          <w:rFonts w:ascii="Aptos Narrow" w:hAnsi="Aptos Narrow"/>
          <w:b/>
          <w:bCs/>
        </w:rPr>
        <w:t>Confirmed Fraud</w:t>
      </w:r>
    </w:p>
    <w:p w14:paraId="7529EB1C" w14:textId="77777777" w:rsidR="00297403" w:rsidRPr="009E31B1" w:rsidRDefault="00297403" w:rsidP="00297403">
      <w:pPr>
        <w:shd w:val="clear" w:color="auto" w:fill="DAEEF3" w:themeFill="accent5" w:themeFillTint="33"/>
        <w:rPr>
          <w:rFonts w:ascii="Aptos Narrow" w:hAnsi="Aptos Narrow"/>
        </w:rPr>
      </w:pPr>
      <w:r w:rsidRPr="009E31B1">
        <w:rPr>
          <w:rFonts w:ascii="Aptos Narrow" w:hAnsi="Aptos Narrow"/>
        </w:rPr>
        <w:t>These typically require follow-up action on reissued cards or action to start the fraud chargeback process by the issuer.</w:t>
      </w:r>
    </w:p>
    <w:p w14:paraId="642D80D0" w14:textId="77777777" w:rsidR="00297403" w:rsidRPr="009E31B1" w:rsidRDefault="00297403" w:rsidP="00297403">
      <w:pPr>
        <w:pStyle w:val="ListParagraph"/>
        <w:numPr>
          <w:ilvl w:val="0"/>
          <w:numId w:val="8"/>
        </w:numPr>
        <w:shd w:val="clear" w:color="auto" w:fill="DAEEF3" w:themeFill="accent5" w:themeFillTint="33"/>
        <w:rPr>
          <w:rFonts w:ascii="Aptos Narrow" w:hAnsi="Aptos Narrow"/>
          <w:b/>
          <w:bCs/>
        </w:rPr>
      </w:pPr>
      <w:r w:rsidRPr="009E31B1">
        <w:rPr>
          <w:rFonts w:ascii="Aptos Narrow" w:hAnsi="Aptos Narrow"/>
          <w:b/>
          <w:bCs/>
        </w:rPr>
        <w:t>Confirmed Not Fraud</w:t>
      </w:r>
    </w:p>
    <w:p w14:paraId="01DEA3B4" w14:textId="3A6FA972" w:rsidR="00297403" w:rsidRDefault="00297403" w:rsidP="00297403">
      <w:pPr>
        <w:shd w:val="clear" w:color="auto" w:fill="DAEEF3" w:themeFill="accent5" w:themeFillTint="33"/>
        <w:rPr>
          <w:rFonts w:ascii="Aptos Narrow" w:hAnsi="Aptos Narrow"/>
        </w:rPr>
      </w:pPr>
      <w:r w:rsidRPr="009E31B1">
        <w:rPr>
          <w:rFonts w:ascii="Aptos Narrow" w:hAnsi="Aptos Narrow"/>
        </w:rPr>
        <w:t>Review these fraud alerts for validated activities in case additional review of the case is warranted.</w:t>
      </w:r>
    </w:p>
    <w:p w14:paraId="5B4CBCBD" w14:textId="77777777" w:rsidR="00203CA1" w:rsidRDefault="00203CA1" w:rsidP="004F5D88">
      <w:pPr>
        <w:shd w:val="clear" w:color="auto" w:fill="DAEEF3" w:themeFill="accent5" w:themeFillTint="33"/>
        <w:rPr>
          <w:rFonts w:ascii="Aptos Narrow" w:hAnsi="Aptos Narrow"/>
        </w:rPr>
      </w:pPr>
    </w:p>
    <w:p w14:paraId="29F183F7" w14:textId="77777777" w:rsidR="004F5D88" w:rsidRDefault="004F5D88" w:rsidP="004F5D88">
      <w:pPr>
        <w:rPr>
          <w:rStyle w:val="SubtleEmphasis"/>
        </w:rPr>
      </w:pPr>
    </w:p>
    <w:p w14:paraId="31606463" w14:textId="77777777" w:rsidR="004F5D88" w:rsidRDefault="004F5D88" w:rsidP="001A64D1">
      <w:pPr>
        <w:pStyle w:val="Heading3"/>
        <w:numPr>
          <w:ilvl w:val="2"/>
          <w:numId w:val="36"/>
        </w:numPr>
      </w:pPr>
      <w:bookmarkStart w:id="2427" w:name="_Toc193800960"/>
      <w:r>
        <w:t>Reports</w:t>
      </w:r>
      <w:bookmarkEnd w:id="2427"/>
    </w:p>
    <w:p w14:paraId="59F7F2A5" w14:textId="77777777" w:rsidR="004F5D88" w:rsidRDefault="004F5D88" w:rsidP="004F5D88">
      <w:pPr>
        <w:rPr>
          <w:rStyle w:val="SubtleEmphasis"/>
        </w:rPr>
      </w:pPr>
      <w:r>
        <w:rPr>
          <w:rStyle w:val="SubtleEmphasis"/>
        </w:rPr>
        <w:t>Provide a list of all standard output files or reports and describe how they are used in the business.</w:t>
      </w:r>
    </w:p>
    <w:p w14:paraId="18248520" w14:textId="77777777" w:rsidR="004F5D88" w:rsidRDefault="004F5D88" w:rsidP="004F5D88">
      <w:pPr>
        <w:rPr>
          <w:rStyle w:val="SubtleEmphasis"/>
        </w:rPr>
      </w:pPr>
      <w:bookmarkStart w:id="2428" w:name="OLE_LINK53"/>
      <w:bookmarkStart w:id="2429" w:name="OLE_LINK51"/>
    </w:p>
    <w:p w14:paraId="4C13E6A7" w14:textId="2FD69465" w:rsidR="004F5D88" w:rsidRDefault="004F5D88" w:rsidP="004F5D88">
      <w:pPr>
        <w:shd w:val="clear" w:color="auto" w:fill="DAEEF3" w:themeFill="accent5" w:themeFillTint="33"/>
        <w:rPr>
          <w:rFonts w:ascii="Aptos Narrow" w:hAnsi="Aptos Narrow"/>
        </w:rPr>
      </w:pPr>
      <w:bookmarkStart w:id="2430" w:name="OLE_LINK50"/>
      <w:r w:rsidRPr="36D10421">
        <w:rPr>
          <w:rFonts w:ascii="Aptos Narrow" w:hAnsi="Aptos Narrow"/>
        </w:rPr>
        <w:t xml:space="preserve">Model Owner: </w:t>
      </w:r>
      <w:r w:rsidR="00C719C8" w:rsidRPr="36D10421">
        <w:rPr>
          <w:rFonts w:ascii="Aptos Narrow" w:hAnsi="Aptos Narrow"/>
        </w:rPr>
        <w:t xml:space="preserve"> </w:t>
      </w:r>
    </w:p>
    <w:p w14:paraId="32848031" w14:textId="77777777" w:rsidR="004F5D88" w:rsidRDefault="004F5D88" w:rsidP="004F5D88">
      <w:pPr>
        <w:shd w:val="clear" w:color="auto" w:fill="DAEEF3" w:themeFill="accent5" w:themeFillTint="33"/>
        <w:rPr>
          <w:rFonts w:ascii="Aptos Narrow" w:hAnsi="Aptos Narrow"/>
        </w:rPr>
      </w:pPr>
    </w:p>
    <w:p w14:paraId="2036A461" w14:textId="77777777" w:rsidR="00BF5B35" w:rsidRDefault="004B0FA9" w:rsidP="004F5D88">
      <w:pPr>
        <w:shd w:val="clear" w:color="auto" w:fill="DAEEF3" w:themeFill="accent5" w:themeFillTint="33"/>
        <w:rPr>
          <w:rFonts w:ascii="Aptos Narrow" w:hAnsi="Aptos Narrow"/>
        </w:rPr>
      </w:pPr>
      <w:r w:rsidRPr="36D10421">
        <w:rPr>
          <w:rFonts w:ascii="Aptos Narrow" w:hAnsi="Aptos Narrow"/>
        </w:rPr>
        <w:t xml:space="preserve">The key output is the response that </w:t>
      </w:r>
      <w:proofErr w:type="spellStart"/>
      <w:r w:rsidRPr="36D10421">
        <w:rPr>
          <w:rFonts w:ascii="Aptos Narrow" w:hAnsi="Aptos Narrow"/>
        </w:rPr>
        <w:t>SecurLock</w:t>
      </w:r>
      <w:proofErr w:type="spellEnd"/>
      <w:r w:rsidRPr="36D10421">
        <w:rPr>
          <w:rFonts w:ascii="Aptos Narrow" w:hAnsi="Aptos Narrow"/>
        </w:rPr>
        <w:t xml:space="preserve"> Predict returns after interrogating a card transaction, whether the transaction is allowed to proceed or not. The output impact is ultimately whether the card transaction is allowed or not.</w:t>
      </w:r>
    </w:p>
    <w:p w14:paraId="2150D9CB" w14:textId="77777777" w:rsidR="00AD3580" w:rsidRDefault="00AD3580" w:rsidP="004F5D88">
      <w:pPr>
        <w:shd w:val="clear" w:color="auto" w:fill="DAEEF3" w:themeFill="accent5" w:themeFillTint="33"/>
        <w:rPr>
          <w:rFonts w:ascii="Aptos Narrow" w:hAnsi="Aptos Narrow"/>
        </w:rPr>
      </w:pPr>
    </w:p>
    <w:p w14:paraId="1EE86B03" w14:textId="386D0844" w:rsidR="00AD3580" w:rsidRDefault="00AD3580" w:rsidP="004F5D88">
      <w:pPr>
        <w:shd w:val="clear" w:color="auto" w:fill="DAEEF3" w:themeFill="accent5" w:themeFillTint="33"/>
        <w:rPr>
          <w:rFonts w:ascii="Aptos Narrow" w:hAnsi="Aptos Narrow"/>
        </w:rPr>
      </w:pPr>
      <w:r w:rsidRPr="34A2CE9E">
        <w:rPr>
          <w:rFonts w:ascii="Aptos Narrow" w:hAnsi="Aptos Narrow"/>
        </w:rPr>
        <w:lastRenderedPageBreak/>
        <w:t xml:space="preserve">FIS </w:t>
      </w:r>
      <w:r w:rsidR="00186EEB" w:rsidRPr="34A2CE9E">
        <w:rPr>
          <w:rFonts w:ascii="Aptos Narrow" w:hAnsi="Aptos Narrow"/>
        </w:rPr>
        <w:t>Card Fraud Analytics produce</w:t>
      </w:r>
      <w:ins w:id="2431" w:author="Uttam Kumar Gupta-NE" w:date="2025-03-20T20:11:00Z" w16du:dateUtc="2025-03-20T14:41:00Z">
        <w:r w:rsidR="004A2DE6">
          <w:rPr>
            <w:rFonts w:ascii="Aptos Narrow" w:hAnsi="Aptos Narrow"/>
          </w:rPr>
          <w:t>s</w:t>
        </w:r>
      </w:ins>
      <w:ins w:id="2432" w:author="Uttam Kumar Gupta-NE" w:date="2025-03-20T20:12:00Z" w16du:dateUtc="2025-03-20T14:42:00Z">
        <w:r w:rsidR="004A2DE6">
          <w:rPr>
            <w:rFonts w:ascii="Aptos Narrow" w:hAnsi="Aptos Narrow"/>
          </w:rPr>
          <w:t xml:space="preserve"> </w:t>
        </w:r>
      </w:ins>
      <w:del w:id="2433" w:author="Uttam Kumar Gupta-NE" w:date="2025-03-20T20:11:00Z" w16du:dateUtc="2025-03-20T14:41:00Z">
        <w:r w:rsidR="00186EEB" w:rsidRPr="34A2CE9E" w:rsidDel="004A2DE6">
          <w:rPr>
            <w:rFonts w:ascii="Aptos Narrow" w:hAnsi="Aptos Narrow"/>
          </w:rPr>
          <w:delText>d</w:delText>
        </w:r>
      </w:del>
      <w:r w:rsidR="00186EEB" w:rsidRPr="34A2CE9E">
        <w:rPr>
          <w:rFonts w:ascii="Aptos Narrow" w:hAnsi="Aptos Narrow"/>
        </w:rPr>
        <w:t xml:space="preserve"> a deck to present monthly for the bank </w:t>
      </w:r>
      <w:r w:rsidR="00CE3A0B" w:rsidRPr="34A2CE9E">
        <w:rPr>
          <w:rFonts w:ascii="Aptos Narrow" w:hAnsi="Aptos Narrow"/>
        </w:rPr>
        <w:t xml:space="preserve">with </w:t>
      </w:r>
      <w:r w:rsidR="004C3B23" w:rsidRPr="34A2CE9E">
        <w:rPr>
          <w:rFonts w:ascii="Aptos Narrow" w:hAnsi="Aptos Narrow"/>
        </w:rPr>
        <w:t xml:space="preserve">trends </w:t>
      </w:r>
      <w:r w:rsidR="00CE3A0B" w:rsidRPr="34A2CE9E">
        <w:rPr>
          <w:rFonts w:ascii="Aptos Narrow" w:hAnsi="Aptos Narrow"/>
        </w:rPr>
        <w:t xml:space="preserve">and key metrics </w:t>
      </w:r>
      <w:r w:rsidR="004C3B23" w:rsidRPr="34A2CE9E">
        <w:rPr>
          <w:rFonts w:ascii="Aptos Narrow" w:hAnsi="Aptos Narrow"/>
        </w:rPr>
        <w:t>for both debit and credit cards.</w:t>
      </w:r>
      <w:r w:rsidR="009A7585" w:rsidRPr="34A2CE9E">
        <w:rPr>
          <w:rFonts w:ascii="Aptos Narrow" w:hAnsi="Aptos Narrow"/>
        </w:rPr>
        <w:t xml:space="preserve">  </w:t>
      </w:r>
      <w:r w:rsidR="00BD0EE8" w:rsidRPr="34A2CE9E">
        <w:rPr>
          <w:rFonts w:ascii="Aptos Narrow" w:hAnsi="Aptos Narrow"/>
        </w:rPr>
        <w:t>Analytics include</w:t>
      </w:r>
      <w:r w:rsidR="0092232F" w:rsidRPr="34A2CE9E">
        <w:rPr>
          <w:rFonts w:ascii="Aptos Narrow" w:hAnsi="Aptos Narrow"/>
        </w:rPr>
        <w:t>d</w:t>
      </w:r>
      <w:r w:rsidR="00BD0EE8" w:rsidRPr="34A2CE9E">
        <w:rPr>
          <w:rFonts w:ascii="Aptos Narrow" w:hAnsi="Aptos Narrow"/>
        </w:rPr>
        <w:t xml:space="preserve"> Point of Service </w:t>
      </w:r>
      <w:r w:rsidR="00876C4D" w:rsidRPr="34A2CE9E">
        <w:rPr>
          <w:rFonts w:ascii="Aptos Narrow" w:hAnsi="Aptos Narrow"/>
        </w:rPr>
        <w:t xml:space="preserve">(POS) </w:t>
      </w:r>
      <w:r w:rsidR="00BD0EE8" w:rsidRPr="34A2CE9E">
        <w:rPr>
          <w:rFonts w:ascii="Aptos Narrow" w:hAnsi="Aptos Narrow"/>
        </w:rPr>
        <w:t>Entry Mode for both Card Present (CP) and Card Not Present (CNP)</w:t>
      </w:r>
      <w:r w:rsidR="00876C4D" w:rsidRPr="34A2CE9E">
        <w:rPr>
          <w:rFonts w:ascii="Aptos Narrow" w:hAnsi="Aptos Narrow"/>
        </w:rPr>
        <w:t xml:space="preserve">.  </w:t>
      </w:r>
      <w:r w:rsidR="0092232F" w:rsidRPr="34A2CE9E">
        <w:rPr>
          <w:rFonts w:ascii="Aptos Narrow" w:hAnsi="Aptos Narrow"/>
        </w:rPr>
        <w:t>POS entry</w:t>
      </w:r>
      <w:r w:rsidR="00876C4D" w:rsidRPr="34A2CE9E">
        <w:rPr>
          <w:rFonts w:ascii="Aptos Narrow" w:hAnsi="Aptos Narrow"/>
        </w:rPr>
        <w:t xml:space="preserve"> modes for debit </w:t>
      </w:r>
      <w:bookmarkStart w:id="2434" w:name="_Int_YYPuFikP"/>
      <w:r w:rsidR="1E184D99" w:rsidRPr="34A2CE9E">
        <w:rPr>
          <w:rFonts w:ascii="Aptos Narrow" w:hAnsi="Aptos Narrow"/>
        </w:rPr>
        <w:t xml:space="preserve">card </w:t>
      </w:r>
      <w:del w:id="2435" w:author="Uttam Kumar Gupta-NE" w:date="2025-03-20T20:12:00Z" w16du:dateUtc="2025-03-20T14:42:00Z">
        <w:r w:rsidR="1E184D99" w:rsidRPr="34A2CE9E" w:rsidDel="004A2DE6">
          <w:rPr>
            <w:rFonts w:ascii="Aptos Narrow" w:hAnsi="Aptos Narrow"/>
          </w:rPr>
          <w:delText>including</w:delText>
        </w:r>
      </w:del>
      <w:bookmarkEnd w:id="2434"/>
      <w:ins w:id="2436" w:author="Uttam Kumar Gupta-NE" w:date="2025-03-20T20:12:00Z" w16du:dateUtc="2025-03-20T14:42:00Z">
        <w:r w:rsidR="004A2DE6">
          <w:rPr>
            <w:rFonts w:ascii="Aptos Narrow" w:hAnsi="Aptos Narrow"/>
          </w:rPr>
          <w:t xml:space="preserve"> </w:t>
        </w:r>
        <w:r w:rsidR="004A2DE6" w:rsidRPr="34A2CE9E">
          <w:rPr>
            <w:rFonts w:ascii="Aptos Narrow" w:hAnsi="Aptos Narrow"/>
          </w:rPr>
          <w:t>include</w:t>
        </w:r>
        <w:r w:rsidR="004A2DE6">
          <w:rPr>
            <w:rFonts w:ascii="Aptos Narrow" w:hAnsi="Aptos Narrow"/>
          </w:rPr>
          <w:t>s</w:t>
        </w:r>
      </w:ins>
      <w:r w:rsidR="00876C4D" w:rsidRPr="34A2CE9E">
        <w:rPr>
          <w:rFonts w:ascii="Aptos Narrow" w:hAnsi="Aptos Narrow"/>
        </w:rPr>
        <w:t xml:space="preserve"> entry via chip, magnetic stripe, contactless card, and E-commerce. </w:t>
      </w:r>
    </w:p>
    <w:p w14:paraId="78A452A1" w14:textId="77777777" w:rsidR="00DC4CA4" w:rsidRDefault="00DC4CA4" w:rsidP="004F5D88">
      <w:pPr>
        <w:shd w:val="clear" w:color="auto" w:fill="DAEEF3" w:themeFill="accent5" w:themeFillTint="33"/>
        <w:rPr>
          <w:rFonts w:ascii="Aptos Narrow" w:hAnsi="Aptos Narrow"/>
        </w:rPr>
      </w:pPr>
    </w:p>
    <w:p w14:paraId="607FF3BF" w14:textId="5D385203" w:rsidR="000A3523" w:rsidRDefault="00DD198F" w:rsidP="36D10421">
      <w:pPr>
        <w:shd w:val="clear" w:color="auto" w:fill="DAEEF3" w:themeFill="accent5" w:themeFillTint="33"/>
        <w:rPr>
          <w:rFonts w:ascii="Aptos Narrow" w:hAnsi="Aptos Narrow"/>
        </w:rPr>
      </w:pPr>
      <w:r w:rsidRPr="36D10421">
        <w:rPr>
          <w:rFonts w:ascii="Aptos Narrow" w:hAnsi="Aptos Narrow"/>
        </w:rPr>
        <w:t xml:space="preserve">Targeted monitoring </w:t>
      </w:r>
      <w:r w:rsidR="00AE2B31" w:rsidRPr="36D10421">
        <w:rPr>
          <w:rFonts w:ascii="Aptos Narrow" w:hAnsi="Aptos Narrow"/>
        </w:rPr>
        <w:t xml:space="preserve">conducted by </w:t>
      </w:r>
      <w:r w:rsidR="006C0FFA" w:rsidRPr="36D10421">
        <w:rPr>
          <w:rFonts w:ascii="Aptos Narrow" w:hAnsi="Aptos Narrow"/>
        </w:rPr>
        <w:t>Fraud Strategy team and focus</w:t>
      </w:r>
      <w:r w:rsidR="00AE2B31" w:rsidRPr="36D10421">
        <w:rPr>
          <w:rFonts w:ascii="Aptos Narrow" w:hAnsi="Aptos Narrow"/>
        </w:rPr>
        <w:t>ed</w:t>
      </w:r>
      <w:r w:rsidR="006C0FFA" w:rsidRPr="36D10421">
        <w:rPr>
          <w:rFonts w:ascii="Aptos Narrow" w:hAnsi="Aptos Narrow"/>
        </w:rPr>
        <w:t xml:space="preserve"> on the </w:t>
      </w:r>
      <w:r w:rsidR="00CB0137" w:rsidRPr="36D10421">
        <w:rPr>
          <w:rFonts w:ascii="Aptos Narrow" w:hAnsi="Aptos Narrow"/>
        </w:rPr>
        <w:t xml:space="preserve">Falcon </w:t>
      </w:r>
      <w:r w:rsidR="006C0FFA" w:rsidRPr="36D10421">
        <w:rPr>
          <w:rFonts w:ascii="Aptos Narrow" w:hAnsi="Aptos Narrow"/>
        </w:rPr>
        <w:t>d</w:t>
      </w:r>
      <w:r w:rsidRPr="36D10421">
        <w:rPr>
          <w:rFonts w:ascii="Aptos Narrow" w:hAnsi="Aptos Narrow"/>
        </w:rPr>
        <w:t xml:space="preserve">ebit card </w:t>
      </w:r>
      <w:r w:rsidR="003844A2" w:rsidRPr="36D10421">
        <w:rPr>
          <w:rFonts w:ascii="Aptos Narrow" w:hAnsi="Aptos Narrow"/>
        </w:rPr>
        <w:t xml:space="preserve">prevention </w:t>
      </w:r>
      <w:r w:rsidR="0039036A" w:rsidRPr="36D10421">
        <w:rPr>
          <w:rFonts w:ascii="Aptos Narrow" w:hAnsi="Aptos Narrow"/>
        </w:rPr>
        <w:t xml:space="preserve">and </w:t>
      </w:r>
      <w:r w:rsidR="00066A97" w:rsidRPr="36D10421">
        <w:rPr>
          <w:rFonts w:ascii="Aptos Narrow" w:hAnsi="Aptos Narrow"/>
        </w:rPr>
        <w:t>ledger loss.</w:t>
      </w:r>
      <w:r w:rsidR="0FBF4908" w:rsidRPr="36D10421">
        <w:rPr>
          <w:rFonts w:ascii="Aptos Narrow" w:hAnsi="Aptos Narrow"/>
        </w:rPr>
        <w:t xml:space="preserve"> </w:t>
      </w:r>
      <w:r w:rsidR="0FBF4908" w:rsidRPr="36D10421">
        <w:rPr>
          <w:rFonts w:ascii="Aptos Narrow" w:eastAsia="Aptos Narrow" w:hAnsi="Aptos Narrow" w:cs="Aptos Narrow"/>
          <w:color w:val="000000" w:themeColor="text1"/>
        </w:rPr>
        <w:t xml:space="preserve">Below are the </w:t>
      </w:r>
      <w:proofErr w:type="spellStart"/>
      <w:r w:rsidR="0FBF4908" w:rsidRPr="36D10421">
        <w:rPr>
          <w:rFonts w:ascii="Aptos Narrow" w:eastAsia="Aptos Narrow" w:hAnsi="Aptos Narrow" w:cs="Aptos Narrow"/>
          <w:color w:val="000000" w:themeColor="text1"/>
        </w:rPr>
        <w:t>SecurLock</w:t>
      </w:r>
      <w:proofErr w:type="spellEnd"/>
      <w:r w:rsidR="0FBF4908" w:rsidRPr="36D10421">
        <w:rPr>
          <w:rFonts w:ascii="Aptos Narrow" w:eastAsia="Aptos Narrow" w:hAnsi="Aptos Narrow" w:cs="Aptos Narrow"/>
          <w:color w:val="000000" w:themeColor="text1"/>
        </w:rPr>
        <w:t xml:space="preserve"> Predict Debit Card metrics:</w:t>
      </w:r>
    </w:p>
    <w:p w14:paraId="2842EE1D" w14:textId="6386E940" w:rsidR="000A3523" w:rsidRDefault="000A3523" w:rsidP="004F5D88">
      <w:pPr>
        <w:shd w:val="clear" w:color="auto" w:fill="DAEEF3" w:themeFill="accent5" w:themeFillTint="33"/>
        <w:rPr>
          <w:rFonts w:ascii="Aptos Narrow" w:hAnsi="Aptos Narrow"/>
        </w:rPr>
      </w:pPr>
    </w:p>
    <w:p w14:paraId="17B5A5ED" w14:textId="19982B14" w:rsidR="00986188" w:rsidRDefault="00986188" w:rsidP="004F5D88">
      <w:pPr>
        <w:shd w:val="clear" w:color="auto" w:fill="DAEEF3" w:themeFill="accent5" w:themeFillTint="33"/>
        <w:rPr>
          <w:rFonts w:ascii="Aptos Narrow" w:hAnsi="Aptos Narrow"/>
        </w:rPr>
      </w:pPr>
      <w:r>
        <w:rPr>
          <w:noProof/>
        </w:rPr>
        <w:drawing>
          <wp:inline distT="0" distB="0" distL="0" distR="0" wp14:anchorId="351DDD86" wp14:editId="0D1CF687">
            <wp:extent cx="6400800" cy="3071495"/>
            <wp:effectExtent l="0" t="0" r="0" b="0"/>
            <wp:docPr id="2095760437"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6400800" cy="3071495"/>
                    </a:xfrm>
                    <a:prstGeom prst="rect">
                      <a:avLst/>
                    </a:prstGeom>
                  </pic:spPr>
                </pic:pic>
              </a:graphicData>
            </a:graphic>
          </wp:inline>
        </w:drawing>
      </w:r>
    </w:p>
    <w:p w14:paraId="02F49039" w14:textId="77777777" w:rsidR="00D67DB6" w:rsidRDefault="00D67DB6" w:rsidP="36D10421">
      <w:pPr>
        <w:shd w:val="clear" w:color="auto" w:fill="DAEEF3" w:themeFill="accent5" w:themeFillTint="33"/>
        <w:rPr>
          <w:rFonts w:ascii="Aptos Narrow" w:eastAsia="Aptos Narrow" w:hAnsi="Aptos Narrow" w:cs="Aptos Narrow"/>
        </w:rPr>
      </w:pPr>
    </w:p>
    <w:p w14:paraId="6B4CE923" w14:textId="7B4D9440" w:rsidR="00BF5B35" w:rsidRDefault="6EC5F8C5" w:rsidP="36D10421">
      <w:pPr>
        <w:shd w:val="clear" w:color="auto" w:fill="DAEEF3" w:themeFill="accent5" w:themeFillTint="33"/>
        <w:rPr>
          <w:rFonts w:ascii="Aptos Narrow" w:eastAsia="Aptos Narrow" w:hAnsi="Aptos Narrow" w:cs="Aptos Narrow"/>
        </w:rPr>
      </w:pPr>
      <w:r w:rsidRPr="36D10421">
        <w:rPr>
          <w:rFonts w:ascii="Aptos Narrow" w:eastAsia="Aptos Narrow" w:hAnsi="Aptos Narrow" w:cs="Aptos Narrow"/>
        </w:rPr>
        <w:t>Below are the credit card metrics produced by FIS:</w:t>
      </w:r>
    </w:p>
    <w:bookmarkEnd w:id="2428"/>
    <w:bookmarkEnd w:id="2429"/>
    <w:bookmarkEnd w:id="2430"/>
    <w:p w14:paraId="71AADCE6" w14:textId="0E5C4C63" w:rsidR="12377DEE" w:rsidRDefault="12377DEE" w:rsidP="36D10421">
      <w:pPr>
        <w:shd w:val="clear" w:color="auto" w:fill="DAEEF3" w:themeFill="accent5" w:themeFillTint="33"/>
      </w:pPr>
      <w:r>
        <w:rPr>
          <w:noProof/>
        </w:rPr>
        <w:lastRenderedPageBreak/>
        <w:drawing>
          <wp:inline distT="0" distB="0" distL="0" distR="0" wp14:anchorId="717B704A" wp14:editId="5256C900">
            <wp:extent cx="6401354" cy="3773751"/>
            <wp:effectExtent l="0" t="0" r="0" b="0"/>
            <wp:docPr id="416052977" name="Picture 41605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6401354" cy="3773751"/>
                    </a:xfrm>
                    <a:prstGeom prst="rect">
                      <a:avLst/>
                    </a:prstGeom>
                  </pic:spPr>
                </pic:pic>
              </a:graphicData>
            </a:graphic>
          </wp:inline>
        </w:drawing>
      </w:r>
    </w:p>
    <w:p w14:paraId="6E5338EC" w14:textId="77777777" w:rsidR="00D67DB6" w:rsidRDefault="00D67DB6" w:rsidP="36D10421">
      <w:pPr>
        <w:shd w:val="clear" w:color="auto" w:fill="DAEEF3" w:themeFill="accent5" w:themeFillTint="33"/>
        <w:rPr>
          <w:rFonts w:ascii="Aptos Narrow" w:hAnsi="Aptos Narrow"/>
        </w:rPr>
      </w:pPr>
    </w:p>
    <w:p w14:paraId="012E4AB7" w14:textId="5E00E2C3" w:rsidR="00D67DB6" w:rsidRDefault="00D67DB6" w:rsidP="36D10421">
      <w:pPr>
        <w:shd w:val="clear" w:color="auto" w:fill="DAEEF3" w:themeFill="accent5" w:themeFillTint="33"/>
        <w:rPr>
          <w:rFonts w:ascii="Aptos Narrow" w:eastAsia="Aptos Narrow" w:hAnsi="Aptos Narrow" w:cs="Aptos Narrow"/>
        </w:rPr>
      </w:pPr>
      <w:r w:rsidRPr="36D10421">
        <w:rPr>
          <w:rFonts w:ascii="Aptos Narrow" w:eastAsia="Aptos Narrow" w:hAnsi="Aptos Narrow" w:cs="Aptos Narrow"/>
        </w:rPr>
        <w:t xml:space="preserve">Below are the </w:t>
      </w:r>
      <w:r>
        <w:rPr>
          <w:rFonts w:ascii="Aptos Narrow" w:eastAsia="Aptos Narrow" w:hAnsi="Aptos Narrow" w:cs="Aptos Narrow"/>
        </w:rPr>
        <w:t>debit</w:t>
      </w:r>
      <w:r w:rsidRPr="36D10421">
        <w:rPr>
          <w:rFonts w:ascii="Aptos Narrow" w:eastAsia="Aptos Narrow" w:hAnsi="Aptos Narrow" w:cs="Aptos Narrow"/>
        </w:rPr>
        <w:t xml:space="preserve"> card metrics produced by FIS:</w:t>
      </w:r>
    </w:p>
    <w:p w14:paraId="4E86BFC6" w14:textId="4C0E6182" w:rsidR="00D67DB6" w:rsidRDefault="00D67DB6" w:rsidP="36D10421">
      <w:pPr>
        <w:shd w:val="clear" w:color="auto" w:fill="DAEEF3" w:themeFill="accent5" w:themeFillTint="33"/>
        <w:rPr>
          <w:rFonts w:ascii="Aptos Narrow" w:eastAsia="Aptos Narrow" w:hAnsi="Aptos Narrow" w:cs="Aptos Narrow"/>
        </w:rPr>
      </w:pPr>
      <w:r>
        <w:rPr>
          <w:noProof/>
        </w:rPr>
        <w:lastRenderedPageBreak/>
        <w:drawing>
          <wp:inline distT="0" distB="0" distL="0" distR="0" wp14:anchorId="5EBF8686" wp14:editId="11ED1D98">
            <wp:extent cx="6400800" cy="4356100"/>
            <wp:effectExtent l="0" t="0" r="0" b="6350"/>
            <wp:docPr id="58527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25653" name=""/>
                    <pic:cNvPicPr/>
                  </pic:nvPicPr>
                  <pic:blipFill>
                    <a:blip r:embed="rId73"/>
                    <a:stretch>
                      <a:fillRect/>
                    </a:stretch>
                  </pic:blipFill>
                  <pic:spPr>
                    <a:xfrm>
                      <a:off x="0" y="0"/>
                      <a:ext cx="6400800" cy="4356100"/>
                    </a:xfrm>
                    <a:prstGeom prst="rect">
                      <a:avLst/>
                    </a:prstGeom>
                  </pic:spPr>
                </pic:pic>
              </a:graphicData>
            </a:graphic>
          </wp:inline>
        </w:drawing>
      </w:r>
    </w:p>
    <w:p w14:paraId="6FF83EE7" w14:textId="77777777" w:rsidR="00D67DB6" w:rsidRDefault="00D67DB6" w:rsidP="36D10421">
      <w:pPr>
        <w:shd w:val="clear" w:color="auto" w:fill="DAEEF3" w:themeFill="accent5" w:themeFillTint="33"/>
        <w:rPr>
          <w:ins w:id="2437" w:author="Uttam Kumar Gupta-NE" w:date="2025-03-20T20:13:00Z" w16du:dateUtc="2025-03-20T14:43:00Z"/>
          <w:rFonts w:ascii="Aptos Narrow" w:hAnsi="Aptos Narrow"/>
        </w:rPr>
      </w:pPr>
    </w:p>
    <w:p w14:paraId="3CDEABBB" w14:textId="77777777" w:rsidR="004A2DE6" w:rsidRPr="00FA0295" w:rsidRDefault="004A2DE6" w:rsidP="004A2DE6">
      <w:pPr>
        <w:shd w:val="clear" w:color="auto" w:fill="DAEEF3" w:themeFill="accent5" w:themeFillTint="33"/>
        <w:rPr>
          <w:ins w:id="2438" w:author="Uttam Kumar Gupta-NE" w:date="2025-03-20T20:13:00Z" w16du:dateUtc="2025-03-20T14:43:00Z"/>
        </w:rPr>
      </w:pPr>
      <w:ins w:id="2439" w:author="Uttam Kumar Gupta-NE" w:date="2025-03-20T20:13:00Z" w16du:dateUtc="2025-03-20T14:43:00Z">
        <w:r w:rsidRPr="00FA0295">
          <w:t xml:space="preserve">In addition to the </w:t>
        </w:r>
        <w:proofErr w:type="gramStart"/>
        <w:r w:rsidRPr="00FA0295">
          <w:t>aforementioned measures</w:t>
        </w:r>
        <w:proofErr w:type="gramEnd"/>
        <w:r w:rsidRPr="00FA0295">
          <w:t xml:space="preserve">, </w:t>
        </w:r>
        <w:proofErr w:type="spellStart"/>
        <w:r w:rsidRPr="00FA0295">
          <w:t>SecurLock</w:t>
        </w:r>
        <w:proofErr w:type="spellEnd"/>
        <w:r>
          <w:t xml:space="preserve"> also</w:t>
        </w:r>
        <w:r w:rsidRPr="00FA0295">
          <w:t xml:space="preserve"> dispatches a Fraud Alert Detail Report to the bank if they are unable to contact the cardholder. This report is issued under the following conditions:</w:t>
        </w:r>
      </w:ins>
    </w:p>
    <w:p w14:paraId="456EEA65" w14:textId="77777777" w:rsidR="004A2DE6" w:rsidRPr="00FA0295" w:rsidRDefault="004A2DE6">
      <w:pPr>
        <w:pStyle w:val="ListParagraph"/>
        <w:numPr>
          <w:ilvl w:val="0"/>
          <w:numId w:val="51"/>
        </w:numPr>
        <w:shd w:val="clear" w:color="auto" w:fill="DAEEF3" w:themeFill="accent5" w:themeFillTint="33"/>
        <w:rPr>
          <w:ins w:id="2440" w:author="Uttam Kumar Gupta-NE" w:date="2025-03-20T20:13:00Z" w16du:dateUtc="2025-03-20T14:43:00Z"/>
        </w:rPr>
        <w:pPrChange w:id="2441" w:author="Vibhu Bhalla-NE" w:date="2025-03-17T17:26:00Z" w16du:dateUtc="2025-03-17T11:56:00Z">
          <w:pPr>
            <w:numPr>
              <w:numId w:val="42"/>
            </w:numPr>
            <w:shd w:val="clear" w:color="auto" w:fill="DAEEF3" w:themeFill="accent5" w:themeFillTint="33"/>
            <w:tabs>
              <w:tab w:val="num" w:pos="720"/>
            </w:tabs>
            <w:ind w:left="1080" w:hanging="720"/>
          </w:pPr>
        </w:pPrChange>
      </w:pPr>
      <w:ins w:id="2442" w:author="Uttam Kumar Gupta-NE" w:date="2025-03-20T20:13:00Z" w16du:dateUtc="2025-03-20T14:43:00Z">
        <w:r w:rsidRPr="00FA0295">
          <w:t>A temporary block has been placed on the account.</w:t>
        </w:r>
      </w:ins>
    </w:p>
    <w:p w14:paraId="4B22FDC8" w14:textId="77777777" w:rsidR="004A2DE6" w:rsidRPr="00FA0295" w:rsidRDefault="004A2DE6" w:rsidP="004A2DE6">
      <w:pPr>
        <w:numPr>
          <w:ilvl w:val="0"/>
          <w:numId w:val="50"/>
        </w:numPr>
        <w:shd w:val="clear" w:color="auto" w:fill="DAEEF3" w:themeFill="accent5" w:themeFillTint="33"/>
        <w:tabs>
          <w:tab w:val="num" w:pos="720"/>
        </w:tabs>
        <w:rPr>
          <w:ins w:id="2443" w:author="Uttam Kumar Gupta-NE" w:date="2025-03-20T20:13:00Z" w16du:dateUtc="2025-03-20T14:43:00Z"/>
        </w:rPr>
      </w:pPr>
      <w:ins w:id="2444" w:author="Uttam Kumar Gupta-NE" w:date="2025-03-20T20:13:00Z" w16du:dateUtc="2025-03-20T14:43:00Z">
        <w:r w:rsidRPr="00FA0295">
          <w:t>No fraudulent activity has been verified.</w:t>
        </w:r>
      </w:ins>
    </w:p>
    <w:p w14:paraId="186EBA60" w14:textId="77777777" w:rsidR="004A2DE6" w:rsidRPr="00FA0295" w:rsidRDefault="004A2DE6" w:rsidP="004A2DE6">
      <w:pPr>
        <w:numPr>
          <w:ilvl w:val="0"/>
          <w:numId w:val="50"/>
        </w:numPr>
        <w:shd w:val="clear" w:color="auto" w:fill="DAEEF3" w:themeFill="accent5" w:themeFillTint="33"/>
        <w:tabs>
          <w:tab w:val="num" w:pos="720"/>
        </w:tabs>
        <w:rPr>
          <w:ins w:id="2445" w:author="Uttam Kumar Gupta-NE" w:date="2025-03-20T20:13:00Z" w16du:dateUtc="2025-03-20T14:43:00Z"/>
        </w:rPr>
      </w:pPr>
      <w:ins w:id="2446" w:author="Uttam Kumar Gupta-NE" w:date="2025-03-20T20:13:00Z" w16du:dateUtc="2025-03-20T14:43:00Z">
        <w:r w:rsidRPr="00FA0295">
          <w:t>Fraud has been confirmed, resulting in a permanent block on the account.</w:t>
        </w:r>
      </w:ins>
    </w:p>
    <w:p w14:paraId="6AF0AABF" w14:textId="77777777" w:rsidR="004A2DE6" w:rsidRPr="00FA0295" w:rsidRDefault="004A2DE6" w:rsidP="004A2DE6">
      <w:pPr>
        <w:numPr>
          <w:ilvl w:val="0"/>
          <w:numId w:val="50"/>
        </w:numPr>
        <w:shd w:val="clear" w:color="auto" w:fill="DAEEF3" w:themeFill="accent5" w:themeFillTint="33"/>
        <w:tabs>
          <w:tab w:val="num" w:pos="720"/>
        </w:tabs>
        <w:rPr>
          <w:ins w:id="2447" w:author="Uttam Kumar Gupta-NE" w:date="2025-03-20T20:13:00Z" w16du:dateUtc="2025-03-20T14:43:00Z"/>
        </w:rPr>
      </w:pPr>
      <w:ins w:id="2448" w:author="Uttam Kumar Gupta-NE" w:date="2025-03-20T20:13:00Z" w16du:dateUtc="2025-03-20T14:43:00Z">
        <w:r w:rsidRPr="00FA0295">
          <w:t>The cardholder refuses to validate security measures with us, prompting a referral to the issuer.</w:t>
        </w:r>
      </w:ins>
    </w:p>
    <w:p w14:paraId="57669EF9" w14:textId="2D90BD7B" w:rsidR="004A2DE6" w:rsidRPr="004A2DE6" w:rsidRDefault="004A2DE6">
      <w:pPr>
        <w:numPr>
          <w:ilvl w:val="0"/>
          <w:numId w:val="50"/>
        </w:numPr>
        <w:shd w:val="clear" w:color="auto" w:fill="DAEEF3" w:themeFill="accent5" w:themeFillTint="33"/>
        <w:tabs>
          <w:tab w:val="num" w:pos="720"/>
        </w:tabs>
        <w:rPr>
          <w:rPrChange w:id="2449" w:author="Uttam Kumar Gupta-NE" w:date="2025-03-20T20:14:00Z" w16du:dateUtc="2025-03-20T14:44:00Z">
            <w:rPr>
              <w:rFonts w:ascii="Aptos Narrow" w:hAnsi="Aptos Narrow"/>
            </w:rPr>
          </w:rPrChange>
        </w:rPr>
        <w:pPrChange w:id="2450" w:author="Uttam Kumar Gupta-NE" w:date="2025-03-20T20:14:00Z" w16du:dateUtc="2025-03-20T14:44:00Z">
          <w:pPr>
            <w:shd w:val="clear" w:color="auto" w:fill="DAEEF3" w:themeFill="accent5" w:themeFillTint="33"/>
          </w:pPr>
        </w:pPrChange>
      </w:pPr>
      <w:ins w:id="2451" w:author="Uttam Kumar Gupta-NE" w:date="2025-03-20T20:13:00Z" w16du:dateUtc="2025-03-20T14:43:00Z">
        <w:r w:rsidRPr="00FA0295">
          <w:t>Suspicious callers require referral to the Financial Institution for further assistance.</w:t>
        </w:r>
      </w:ins>
    </w:p>
    <w:p w14:paraId="448BCCB0" w14:textId="3B969C7F" w:rsidR="12377DEE" w:rsidDel="00F31754" w:rsidRDefault="004A2DE6" w:rsidP="36D10421">
      <w:pPr>
        <w:shd w:val="clear" w:color="auto" w:fill="DAEEF3" w:themeFill="accent5" w:themeFillTint="33"/>
        <w:rPr>
          <w:del w:id="2452" w:author="Uttam Kumar Gupta-NE" w:date="2025-03-20T20:14:00Z" w16du:dateUtc="2025-03-20T14:44:00Z"/>
          <w:rFonts w:ascii="Aptos Narrow" w:hAnsi="Aptos Narrow"/>
          <w:b/>
          <w:bCs/>
        </w:rPr>
      </w:pPr>
      <w:ins w:id="2453" w:author="Uttam Kumar Gupta-NE" w:date="2025-03-20T20:14:00Z" w16du:dateUtc="2025-03-20T14:44:00Z">
        <w:r>
          <w:t xml:space="preserve">For further information, </w:t>
        </w:r>
        <w:proofErr w:type="gramStart"/>
        <w:r>
          <w:t>Please</w:t>
        </w:r>
        <w:proofErr w:type="gramEnd"/>
        <w:r>
          <w:t xml:space="preserve"> refer to the following documents: </w:t>
        </w:r>
      </w:ins>
      <w:del w:id="2454" w:author="Uttam Kumar Gupta-NE" w:date="2025-03-20T20:14:00Z" w16du:dateUtc="2025-03-20T14:44:00Z">
        <w:r w:rsidR="12377DEE" w:rsidRPr="00E54EBE" w:rsidDel="004A2DE6">
          <w:rPr>
            <w:rFonts w:ascii="Aptos Narrow" w:hAnsi="Aptos Narrow"/>
          </w:rPr>
          <w:delText>For more information refer to</w:delText>
        </w:r>
        <w:r w:rsidR="12377DEE" w:rsidRPr="00E54EBE" w:rsidDel="004A2DE6">
          <w:rPr>
            <w:rFonts w:ascii="Aptos Narrow" w:hAnsi="Aptos Narrow"/>
            <w:b/>
            <w:bCs/>
          </w:rPr>
          <w:delText xml:space="preserve"> “EWB Jan 2025 SecurLOCK™ Report”</w:delText>
        </w:r>
        <w:r w:rsidR="00A4714D" w:rsidDel="004A2DE6">
          <w:rPr>
            <w:rFonts w:ascii="Aptos Narrow" w:hAnsi="Aptos Narrow"/>
            <w:b/>
            <w:bCs/>
          </w:rPr>
          <w:delText xml:space="preserve"> </w:delText>
        </w:r>
        <w:r w:rsidR="00A4714D" w:rsidRPr="00A4714D" w:rsidDel="004A2DE6">
          <w:rPr>
            <w:rFonts w:ascii="Aptos Narrow" w:hAnsi="Aptos Narrow"/>
          </w:rPr>
          <w:delText>and</w:delText>
        </w:r>
        <w:r w:rsidR="00A4714D" w:rsidDel="004A2DE6">
          <w:rPr>
            <w:rFonts w:ascii="Aptos Narrow" w:hAnsi="Aptos Narrow"/>
            <w:b/>
            <w:bCs/>
          </w:rPr>
          <w:delText xml:space="preserve"> </w:delText>
        </w:r>
        <w:r w:rsidR="00A4714D" w:rsidRPr="00A4714D" w:rsidDel="004A2DE6">
          <w:rPr>
            <w:rFonts w:ascii="Aptos Narrow" w:hAnsi="Aptos Narrow"/>
            <w:b/>
            <w:bCs/>
          </w:rPr>
          <w:delText>“</w:delText>
        </w:r>
        <w:r w:rsidR="00A4714D" w:rsidRPr="00A4714D" w:rsidDel="004A2DE6">
          <w:rPr>
            <w:rFonts w:ascii="Aptos Narrow" w:eastAsia="Aptos Narrow" w:hAnsi="Aptos Narrow" w:cs="Aptos Narrow"/>
            <w:b/>
            <w:bCs/>
          </w:rPr>
          <w:delText>DC Metrics</w:delText>
        </w:r>
        <w:r w:rsidR="00A4714D" w:rsidRPr="00A4714D" w:rsidDel="004A2DE6">
          <w:rPr>
            <w:rFonts w:ascii="Aptos Narrow" w:hAnsi="Aptos Narrow"/>
            <w:b/>
            <w:bCs/>
          </w:rPr>
          <w:delText>”.</w:delText>
        </w:r>
      </w:del>
    </w:p>
    <w:p w14:paraId="42860C31" w14:textId="4BEC4915" w:rsidR="00F31754" w:rsidRDefault="00F31754" w:rsidP="36D10421">
      <w:pPr>
        <w:shd w:val="clear" w:color="auto" w:fill="DAEEF3" w:themeFill="accent5" w:themeFillTint="33"/>
        <w:rPr>
          <w:ins w:id="2455" w:author="Uttam Kumar Gupta-NE" w:date="2025-03-20T20:47:00Z" w16du:dateUtc="2025-03-20T15:17:00Z"/>
          <w:rFonts w:ascii="Aptos Narrow" w:hAnsi="Aptos Narrow"/>
          <w:b/>
          <w:bCs/>
        </w:rPr>
      </w:pPr>
      <w:ins w:id="2456" w:author="Uttam Kumar Gupta-NE" w:date="2025-03-20T20:50:00Z" w16du:dateUtc="2025-03-20T15:20:00Z">
        <w:r>
          <w:rPr>
            <w:rFonts w:ascii="Aptos Narrow" w:hAnsi="Aptos Narrow"/>
            <w:b/>
            <w:bCs/>
          </w:rPr>
          <w:object w:dxaOrig="1538" w:dyaOrig="993" w14:anchorId="49659F61">
            <v:shape id="_x0000_i1032" type="#_x0000_t75" style="width:77.25pt;height:49.5pt" o:ole="">
              <v:imagedata r:id="rId74" o:title=""/>
            </v:shape>
            <o:OLEObject Type="Link" ProgID="AcroExch.Document.DC" ShapeID="_x0000_i1032" DrawAspect="Icon" r:id="rId75" UpdateMode="Always">
              <o:LinkType>EnhancedMetaFile</o:LinkType>
              <o:LockedField>false</o:LockedField>
              <o:FieldCodes>\f 0</o:FieldCodes>
            </o:OLEObject>
          </w:object>
        </w:r>
      </w:ins>
      <w:ins w:id="2457" w:author="Uttam Kumar Gupta-NE" w:date="2025-03-20T20:50:00Z" w16du:dateUtc="2025-03-20T15:20:00Z">
        <w:r>
          <w:rPr>
            <w:rFonts w:ascii="Aptos Narrow" w:hAnsi="Aptos Narrow"/>
            <w:b/>
            <w:bCs/>
          </w:rPr>
          <w:object w:dxaOrig="1538" w:dyaOrig="993" w14:anchorId="42BC884B">
            <v:shape id="_x0000_i1033" type="#_x0000_t75" style="width:77.25pt;height:49.5pt" o:ole="">
              <v:imagedata r:id="rId76" o:title=""/>
            </v:shape>
            <o:OLEObject Type="Link" ProgID="AcroExch.Document.DC" ShapeID="_x0000_i1033" DrawAspect="Icon" r:id="rId77" UpdateMode="Always">
              <o:LinkType>EnhancedMetaFile</o:LinkType>
              <o:LockedField>false</o:LockedField>
              <o:FieldCodes>\f 0</o:FieldCodes>
            </o:OLEObject>
          </w:object>
        </w:r>
      </w:ins>
    </w:p>
    <w:p w14:paraId="4191758A" w14:textId="77777777" w:rsidR="004A2DE6" w:rsidRDefault="004A2DE6" w:rsidP="36D10421">
      <w:pPr>
        <w:shd w:val="clear" w:color="auto" w:fill="DAEEF3" w:themeFill="accent5" w:themeFillTint="33"/>
        <w:rPr>
          <w:ins w:id="2458" w:author="Uttam Kumar Gupta-NE" w:date="2025-03-20T20:14:00Z" w16du:dateUtc="2025-03-20T14:44:00Z"/>
          <w:b/>
          <w:bCs/>
        </w:rPr>
      </w:pPr>
    </w:p>
    <w:p w14:paraId="48C85F20" w14:textId="717429E4" w:rsidR="36D10421" w:rsidRDefault="36D10421" w:rsidP="36D10421">
      <w:pPr>
        <w:shd w:val="clear" w:color="auto" w:fill="DAEEF3" w:themeFill="accent5" w:themeFillTint="33"/>
      </w:pPr>
    </w:p>
    <w:p w14:paraId="0098E3FF" w14:textId="77777777" w:rsidR="00913222" w:rsidRDefault="00913222" w:rsidP="004F5D88"/>
    <w:p w14:paraId="046F5FEB" w14:textId="77777777" w:rsidR="00F5605C" w:rsidRPr="00F5605C" w:rsidRDefault="00F5605C" w:rsidP="001A64D1">
      <w:pPr>
        <w:pStyle w:val="Heading2"/>
        <w:numPr>
          <w:ilvl w:val="1"/>
          <w:numId w:val="36"/>
        </w:numPr>
        <w:pBdr>
          <w:bottom w:val="single" w:sz="6" w:space="1" w:color="auto"/>
        </w:pBdr>
        <w:shd w:val="clear" w:color="auto" w:fill="C6D9F1" w:themeFill="text2" w:themeFillTint="33"/>
        <w:spacing w:before="0"/>
        <w:ind w:left="720" w:hanging="720"/>
        <w:rPr>
          <w:rFonts w:cs="Arial"/>
          <w:szCs w:val="24"/>
        </w:rPr>
      </w:pPr>
      <w:bookmarkStart w:id="2459" w:name="_Toc193800961"/>
      <w:r w:rsidRPr="00F5605C">
        <w:rPr>
          <w:rFonts w:cs="Arial"/>
          <w:szCs w:val="24"/>
        </w:rPr>
        <w:t>Operational Controls</w:t>
      </w:r>
      <w:bookmarkEnd w:id="2459"/>
    </w:p>
    <w:p w14:paraId="3FBF6947" w14:textId="7D3F7AA1" w:rsidR="00F5605C" w:rsidRDefault="00F5605C" w:rsidP="34A2CE9E">
      <w:pPr>
        <w:rPr>
          <w:rStyle w:val="SubtleEmphasis"/>
        </w:rPr>
      </w:pPr>
      <w:r w:rsidRPr="34A2CE9E">
        <w:rPr>
          <w:rStyle w:val="SubtleEmphasis"/>
        </w:rPr>
        <w:t>Operational controls related to the model should be in place prior to the produ</w:t>
      </w:r>
      <w:r w:rsidR="00313DD0">
        <w:rPr>
          <w:rStyle w:val="SubtleEmphasis"/>
        </w:rPr>
        <w:t>c</w:t>
      </w:r>
      <w:r w:rsidRPr="34A2CE9E">
        <w:rPr>
          <w:rStyle w:val="SubtleEmphasis"/>
        </w:rPr>
        <w:t>tion deployment of the model.</w:t>
      </w:r>
    </w:p>
    <w:p w14:paraId="2D36A2E4" w14:textId="77777777" w:rsidR="00F5605C" w:rsidRDefault="00F5605C" w:rsidP="004F5D88"/>
    <w:p w14:paraId="2413D41B" w14:textId="77777777" w:rsidR="00F5605C" w:rsidRDefault="00A44BBC" w:rsidP="00A82B2A">
      <w:pPr>
        <w:pStyle w:val="Heading3"/>
        <w:numPr>
          <w:ilvl w:val="0"/>
          <w:numId w:val="0"/>
        </w:numPr>
        <w:ind w:left="720" w:hanging="720"/>
      </w:pPr>
      <w:bookmarkStart w:id="2460" w:name="_Toc193800962"/>
      <w:r w:rsidRPr="00A44BBC">
        <w:rPr>
          <w:rStyle w:val="ListParagraphChar"/>
        </w:rPr>
        <w:lastRenderedPageBreak/>
        <w:t>4.3.1</w:t>
      </w:r>
      <w:r w:rsidRPr="00A44BBC">
        <w:t xml:space="preserve"> </w:t>
      </w:r>
      <w:r w:rsidR="00F5605C">
        <w:t>Model Access and Security</w:t>
      </w:r>
      <w:bookmarkEnd w:id="2460"/>
    </w:p>
    <w:p w14:paraId="27BCCA08" w14:textId="77777777" w:rsidR="00F5605C" w:rsidRDefault="00F5605C" w:rsidP="00F5605C">
      <w:pPr>
        <w:rPr>
          <w:rStyle w:val="SubtleEmphasis"/>
        </w:rPr>
      </w:pPr>
      <w:r>
        <w:rPr>
          <w:rStyle w:val="SubtleEmphasis"/>
        </w:rPr>
        <w:t xml:space="preserve">Access controls prevent unauthorized changes to the production code and unauthorized operation of the model in production. Describe who has “write access” to the model and can make changes to the underlying code of the model in development and in production, who has access to run the model in production, and who controls model access rights. If there is a formal access monitoring and review process in place, describe it here. Indicate whether any model files are password protected. </w:t>
      </w:r>
    </w:p>
    <w:p w14:paraId="109F4D8E" w14:textId="77777777" w:rsidR="00F5605C" w:rsidRDefault="00F5605C" w:rsidP="00F5605C">
      <w:pPr>
        <w:rPr>
          <w:rStyle w:val="SubtleEmphasis"/>
        </w:rPr>
      </w:pPr>
    </w:p>
    <w:p w14:paraId="4A6F0059" w14:textId="77777777" w:rsidR="00F5605C" w:rsidRDefault="00F5605C" w:rsidP="00F5605C">
      <w:r>
        <w:rPr>
          <w:rStyle w:val="SubtleEmphasis"/>
        </w:rPr>
        <w:t xml:space="preserve">If there is no technical mechanism to prevent changes to the model in production (e.g., if the model is implemented using </w:t>
      </w:r>
      <w:r w:rsidR="00136089">
        <w:rPr>
          <w:rStyle w:val="SubtleEmphasis"/>
        </w:rPr>
        <w:t xml:space="preserve">Python </w:t>
      </w:r>
      <w:r>
        <w:rPr>
          <w:rStyle w:val="SubtleEmphasis"/>
        </w:rPr>
        <w:t>code), describe any checks performed to verify that no unauthorized changes have been made since the last approved update or use of the model (such as code comparisons).</w:t>
      </w:r>
    </w:p>
    <w:p w14:paraId="1F6D4647" w14:textId="77777777" w:rsidR="00B73CA5" w:rsidRDefault="00B73CA5" w:rsidP="00B73CA5">
      <w:pPr>
        <w:rPr>
          <w:rStyle w:val="SubtleEmphasis"/>
        </w:rPr>
      </w:pPr>
    </w:p>
    <w:p w14:paraId="3E2DD381" w14:textId="77777777" w:rsidR="00B73CA5" w:rsidRPr="005F3A20" w:rsidRDefault="00B73CA5" w:rsidP="00B73CA5">
      <w:pPr>
        <w:shd w:val="clear" w:color="auto" w:fill="DAEEF3" w:themeFill="accent5" w:themeFillTint="33"/>
        <w:rPr>
          <w:rFonts w:ascii="Aptos Narrow" w:hAnsi="Aptos Narrow"/>
        </w:rPr>
      </w:pPr>
      <w:r w:rsidRPr="005F3A20">
        <w:rPr>
          <w:rFonts w:ascii="Aptos Narrow" w:hAnsi="Aptos Narrow"/>
        </w:rPr>
        <w:t xml:space="preserve">Model Owner: </w:t>
      </w:r>
      <w:r w:rsidR="00C719C8" w:rsidRPr="005F3A20">
        <w:rPr>
          <w:rFonts w:ascii="Aptos Narrow" w:hAnsi="Aptos Narrow"/>
        </w:rPr>
        <w:t xml:space="preserve"> </w:t>
      </w:r>
    </w:p>
    <w:p w14:paraId="7F17E12A" w14:textId="77777777" w:rsidR="00B73CA5" w:rsidRPr="005F3A20" w:rsidRDefault="00B73CA5" w:rsidP="00B73CA5">
      <w:pPr>
        <w:shd w:val="clear" w:color="auto" w:fill="DAEEF3" w:themeFill="accent5" w:themeFillTint="33"/>
        <w:rPr>
          <w:rFonts w:ascii="Aptos Narrow" w:hAnsi="Aptos Narrow"/>
          <w:highlight w:val="yellow"/>
        </w:rPr>
      </w:pPr>
    </w:p>
    <w:p w14:paraId="7F9972DF" w14:textId="741DB064" w:rsidR="005F3A20" w:rsidDel="009A00C3" w:rsidRDefault="005F3A20" w:rsidP="00CF0CEA">
      <w:pPr>
        <w:shd w:val="clear" w:color="auto" w:fill="DAEEF3" w:themeFill="accent5" w:themeFillTint="33"/>
        <w:jc w:val="both"/>
        <w:rPr>
          <w:del w:id="2461" w:author="Vibhu Bhalla-NE" w:date="2025-03-13T20:52:00Z" w16du:dateUtc="2025-03-13T15:22:00Z"/>
          <w:rFonts w:ascii="Aptos Narrow" w:hAnsi="Aptos Narrow"/>
        </w:rPr>
      </w:pPr>
      <w:del w:id="2462" w:author="Vibhu Bhalla-NE" w:date="2025-03-13T20:52:00Z" w16du:dateUtc="2025-03-13T15:22:00Z">
        <w:r w:rsidRPr="00431360" w:rsidDel="009A00C3">
          <w:rPr>
            <w:rFonts w:ascii="Aptos Narrow" w:hAnsi="Aptos Narrow"/>
          </w:rPr>
          <w:delText xml:space="preserve">FIS </w:delText>
        </w:r>
        <w:r w:rsidR="00CF0CEA" w:rsidRPr="00CF0CEA" w:rsidDel="009A00C3">
          <w:rPr>
            <w:rFonts w:ascii="Aptos Narrow" w:hAnsi="Aptos Narrow"/>
          </w:rPr>
          <w:delText>fraud analysts identif</w:delText>
        </w:r>
        <w:r w:rsidR="00CF0CEA" w:rsidDel="009A00C3">
          <w:rPr>
            <w:rFonts w:ascii="Aptos Narrow" w:hAnsi="Aptos Narrow"/>
          </w:rPr>
          <w:delText>y</w:delText>
        </w:r>
        <w:r w:rsidR="00CF0CEA" w:rsidRPr="00CF0CEA" w:rsidDel="009A00C3">
          <w:rPr>
            <w:rFonts w:ascii="Aptos Narrow" w:hAnsi="Aptos Narrow"/>
          </w:rPr>
          <w:delText xml:space="preserve"> fraud patterns across all customers and develop</w:delText>
        </w:r>
        <w:r w:rsidR="00CF0CEA" w:rsidDel="009A00C3">
          <w:rPr>
            <w:rFonts w:ascii="Aptos Narrow" w:hAnsi="Aptos Narrow"/>
          </w:rPr>
          <w:delText xml:space="preserve"> </w:delText>
        </w:r>
        <w:r w:rsidR="00CF0CEA" w:rsidRPr="00CF0CEA" w:rsidDel="009A00C3">
          <w:rPr>
            <w:rFonts w:ascii="Aptos Narrow" w:hAnsi="Aptos Narrow"/>
          </w:rPr>
          <w:delText>rules to enhance fraud detection. These analysts create targeted detection rules to identify and prevent fraudulent transactions that may fall below the score threshold set by FIS, ensuring a more robust fraud prevention framework.</w:delText>
        </w:r>
      </w:del>
    </w:p>
    <w:p w14:paraId="1F3C33CD" w14:textId="77777777" w:rsidR="00CF0CEA" w:rsidRDefault="00CF0CEA" w:rsidP="00CF0CEA">
      <w:pPr>
        <w:shd w:val="clear" w:color="auto" w:fill="DAEEF3" w:themeFill="accent5" w:themeFillTint="33"/>
        <w:jc w:val="both"/>
        <w:rPr>
          <w:ins w:id="2463" w:author="Uttam Kumar Gupta-NE" w:date="2025-03-20T20:14:00Z" w16du:dateUtc="2025-03-20T14:44:00Z"/>
          <w:rFonts w:ascii="Aptos Narrow" w:hAnsi="Aptos Narrow"/>
        </w:rPr>
      </w:pPr>
    </w:p>
    <w:p w14:paraId="6E0599B7" w14:textId="77777777" w:rsidR="004A2DE6" w:rsidRDefault="004A2DE6" w:rsidP="004A2DE6">
      <w:pPr>
        <w:shd w:val="clear" w:color="auto" w:fill="DAEEF3" w:themeFill="accent5" w:themeFillTint="33"/>
        <w:jc w:val="both"/>
        <w:rPr>
          <w:ins w:id="2464" w:author="Uttam Kumar Gupta-NE" w:date="2025-03-20T20:14:00Z" w16du:dateUtc="2025-03-20T14:44:00Z"/>
          <w:rFonts w:ascii="Aptos Narrow" w:hAnsi="Aptos Narrow"/>
        </w:rPr>
      </w:pPr>
      <w:proofErr w:type="spellStart"/>
      <w:ins w:id="2465" w:author="Uttam Kumar Gupta-NE" w:date="2025-03-20T20:14:00Z" w16du:dateUtc="2025-03-20T14:44:00Z">
        <w:r w:rsidRPr="00146DC2">
          <w:rPr>
            <w:rFonts w:ascii="Aptos Narrow" w:hAnsi="Aptos Narrow"/>
          </w:rPr>
          <w:t>SecurL</w:t>
        </w:r>
        <w:r>
          <w:rPr>
            <w:rFonts w:ascii="Aptos Narrow" w:hAnsi="Aptos Narrow"/>
          </w:rPr>
          <w:t>ock</w:t>
        </w:r>
        <w:proofErr w:type="spellEnd"/>
        <w:r w:rsidRPr="00146DC2">
          <w:rPr>
            <w:rFonts w:ascii="Aptos Narrow" w:hAnsi="Aptos Narrow"/>
          </w:rPr>
          <w:t xml:space="preserve"> Case Manager is a user interface developed for FIS </w:t>
        </w:r>
        <w:proofErr w:type="spellStart"/>
        <w:r w:rsidRPr="00146DC2">
          <w:rPr>
            <w:rFonts w:ascii="Aptos Narrow" w:hAnsi="Aptos Narrow"/>
          </w:rPr>
          <w:t>SecurL</w:t>
        </w:r>
        <w:r>
          <w:rPr>
            <w:rFonts w:ascii="Aptos Narrow" w:hAnsi="Aptos Narrow"/>
          </w:rPr>
          <w:t>ock</w:t>
        </w:r>
        <w:proofErr w:type="spellEnd"/>
        <w:r w:rsidRPr="00146DC2">
          <w:rPr>
            <w:rFonts w:ascii="Aptos Narrow" w:hAnsi="Aptos Narrow"/>
          </w:rPr>
          <w:t xml:space="preserve"> Issuers to provide access to fraud alerts/cases generated by the </w:t>
        </w:r>
        <w:proofErr w:type="spellStart"/>
        <w:r w:rsidRPr="00146DC2">
          <w:rPr>
            <w:rFonts w:ascii="Aptos Narrow" w:hAnsi="Aptos Narrow"/>
          </w:rPr>
          <w:t>SecurL</w:t>
        </w:r>
        <w:r>
          <w:rPr>
            <w:rFonts w:ascii="Aptos Narrow" w:hAnsi="Aptos Narrow"/>
          </w:rPr>
          <w:t>ock</w:t>
        </w:r>
        <w:proofErr w:type="spellEnd"/>
        <w:r w:rsidRPr="00146DC2">
          <w:rPr>
            <w:rFonts w:ascii="Aptos Narrow" w:hAnsi="Aptos Narrow"/>
          </w:rPr>
          <w:t xml:space="preserve"> neural network at the time of suspicious cardholder activity. This service allows the ability to update and view details of current fraud alerts/cases (AKA: Case Investigation Sheets) that have been created within the past seven days. This functionality allows Issuers to assist cardholders directly and close the fraud alert with the appropriate No Fraud/Fraud status, eliminating the need to refer a cardholder to contact FIS directly and/or update </w:t>
        </w:r>
        <w:r>
          <w:rPr>
            <w:rFonts w:ascii="Aptos Narrow" w:hAnsi="Aptos Narrow"/>
          </w:rPr>
          <w:t>the bank</w:t>
        </w:r>
        <w:r w:rsidRPr="00146DC2">
          <w:rPr>
            <w:rFonts w:ascii="Aptos Narrow" w:hAnsi="Aptos Narrow"/>
          </w:rPr>
          <w:t xml:space="preserve"> via the FI IVR or email updates. </w:t>
        </w:r>
      </w:ins>
    </w:p>
    <w:p w14:paraId="67E6EF9F" w14:textId="77777777" w:rsidR="004A2DE6" w:rsidRPr="00146DC2" w:rsidRDefault="004A2DE6" w:rsidP="004A2DE6">
      <w:pPr>
        <w:shd w:val="clear" w:color="auto" w:fill="DAEEF3" w:themeFill="accent5" w:themeFillTint="33"/>
        <w:jc w:val="both"/>
        <w:rPr>
          <w:ins w:id="2466" w:author="Uttam Kumar Gupta-NE" w:date="2025-03-20T20:14:00Z" w16du:dateUtc="2025-03-20T14:44:00Z"/>
          <w:rFonts w:ascii="Aptos Narrow" w:hAnsi="Aptos Narrow"/>
        </w:rPr>
      </w:pPr>
    </w:p>
    <w:p w14:paraId="2183A791" w14:textId="7609BE7F" w:rsidR="004A2DE6" w:rsidRDefault="004A2DE6" w:rsidP="004A2DE6">
      <w:pPr>
        <w:shd w:val="clear" w:color="auto" w:fill="DAEEF3" w:themeFill="accent5" w:themeFillTint="33"/>
        <w:jc w:val="both"/>
        <w:rPr>
          <w:ins w:id="2467" w:author="Uttam Kumar Gupta-NE" w:date="2025-03-20T20:14:00Z" w16du:dateUtc="2025-03-20T14:44:00Z"/>
          <w:rFonts w:ascii="Aptos Narrow" w:hAnsi="Aptos Narrow"/>
        </w:rPr>
      </w:pPr>
      <w:ins w:id="2468" w:author="Uttam Kumar Gupta-NE" w:date="2025-03-20T20:14:00Z" w16du:dateUtc="2025-03-20T14:44:00Z">
        <w:r w:rsidRPr="00146DC2">
          <w:rPr>
            <w:rFonts w:ascii="Aptos Narrow" w:hAnsi="Aptos Narrow"/>
          </w:rPr>
          <w:t xml:space="preserve">Easy-to-use, the </w:t>
        </w:r>
        <w:proofErr w:type="spellStart"/>
        <w:r w:rsidRPr="00146DC2">
          <w:rPr>
            <w:rFonts w:ascii="Aptos Narrow" w:hAnsi="Aptos Narrow"/>
          </w:rPr>
          <w:t>SecurL</w:t>
        </w:r>
        <w:r>
          <w:rPr>
            <w:rFonts w:ascii="Aptos Narrow" w:hAnsi="Aptos Narrow"/>
          </w:rPr>
          <w:t>ock</w:t>
        </w:r>
        <w:proofErr w:type="spellEnd"/>
        <w:r w:rsidRPr="00146DC2">
          <w:rPr>
            <w:rFonts w:ascii="Aptos Narrow" w:hAnsi="Aptos Narrow"/>
          </w:rPr>
          <w:t xml:space="preserve"> Case Manager interface allows users to </w:t>
        </w:r>
      </w:ins>
      <w:ins w:id="2469" w:author="Uttam Kumar Gupta-NE" w:date="2025-03-20T20:15:00Z" w16du:dateUtc="2025-03-20T14:45:00Z">
        <w:r w:rsidRPr="00146DC2">
          <w:rPr>
            <w:rFonts w:ascii="Aptos Narrow" w:hAnsi="Aptos Narrow"/>
          </w:rPr>
          <w:t>search for</w:t>
        </w:r>
      </w:ins>
      <w:ins w:id="2470" w:author="Uttam Kumar Gupta-NE" w:date="2025-03-20T20:14:00Z" w16du:dateUtc="2025-03-20T14:44:00Z">
        <w:r w:rsidRPr="00146DC2">
          <w:rPr>
            <w:rFonts w:ascii="Aptos Narrow" w:hAnsi="Aptos Narrow"/>
          </w:rPr>
          <w:t xml:space="preserve"> fraud cases by Bank Identification Number (BIN), BIN Plan or card number.</w:t>
        </w:r>
      </w:ins>
    </w:p>
    <w:p w14:paraId="4ACB0F82" w14:textId="77777777" w:rsidR="004A2DE6" w:rsidRDefault="004A2DE6" w:rsidP="00CF0CEA">
      <w:pPr>
        <w:shd w:val="clear" w:color="auto" w:fill="DAEEF3" w:themeFill="accent5" w:themeFillTint="33"/>
        <w:jc w:val="both"/>
        <w:rPr>
          <w:rFonts w:ascii="Aptos Narrow" w:hAnsi="Aptos Narrow"/>
        </w:rPr>
      </w:pPr>
    </w:p>
    <w:p w14:paraId="7F57B5B1" w14:textId="77777777" w:rsidR="00F5605C" w:rsidRDefault="00F5605C" w:rsidP="004F5D88"/>
    <w:p w14:paraId="62E24734" w14:textId="77777777" w:rsidR="00F5605C" w:rsidRDefault="00F5605C" w:rsidP="001A64D1">
      <w:pPr>
        <w:pStyle w:val="Heading3"/>
        <w:numPr>
          <w:ilvl w:val="2"/>
          <w:numId w:val="36"/>
        </w:numPr>
      </w:pPr>
      <w:bookmarkStart w:id="2471" w:name="_Toc193800963"/>
      <w:r>
        <w:t>Production Deployment</w:t>
      </w:r>
      <w:bookmarkEnd w:id="2471"/>
    </w:p>
    <w:p w14:paraId="1DD27221" w14:textId="77777777" w:rsidR="00F5605C" w:rsidRPr="00F5605C" w:rsidRDefault="00F5605C" w:rsidP="00F5605C">
      <w:r>
        <w:rPr>
          <w:rStyle w:val="SubtleEmphasis"/>
        </w:rPr>
        <w:t>Describe the production deployment process for the new model or changed model, including related controls.</w:t>
      </w:r>
    </w:p>
    <w:p w14:paraId="2D712678" w14:textId="77777777" w:rsidR="00B73CA5" w:rsidRDefault="00B73CA5" w:rsidP="00B73CA5">
      <w:pPr>
        <w:rPr>
          <w:rStyle w:val="SubtleEmphasis"/>
        </w:rPr>
      </w:pPr>
    </w:p>
    <w:p w14:paraId="68DD9232" w14:textId="77777777" w:rsidR="00B73CA5" w:rsidRDefault="00B73CA5" w:rsidP="00B73CA5">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173E88BE" w14:textId="77777777" w:rsidR="00203CA1" w:rsidRDefault="00203CA1" w:rsidP="00B73CA5">
      <w:pPr>
        <w:shd w:val="clear" w:color="auto" w:fill="DAEEF3" w:themeFill="accent5" w:themeFillTint="33"/>
        <w:rPr>
          <w:rFonts w:ascii="Aptos Narrow" w:hAnsi="Aptos Narrow"/>
        </w:rPr>
      </w:pPr>
    </w:p>
    <w:p w14:paraId="5510AF2C" w14:textId="77777777" w:rsidR="00B73CA5" w:rsidRPr="003F6E89" w:rsidRDefault="00C75BBB" w:rsidP="005F3A20">
      <w:pPr>
        <w:shd w:val="clear" w:color="auto" w:fill="DAEEF3" w:themeFill="accent5" w:themeFillTint="33"/>
        <w:jc w:val="both"/>
        <w:rPr>
          <w:rFonts w:ascii="Aptos Narrow" w:hAnsi="Aptos Narrow"/>
        </w:rPr>
      </w:pPr>
      <w:proofErr w:type="spellStart"/>
      <w:r w:rsidRPr="003F6E89">
        <w:rPr>
          <w:rFonts w:ascii="Aptos Narrow" w:hAnsi="Aptos Narrow"/>
        </w:rPr>
        <w:t>SecurLock</w:t>
      </w:r>
      <w:proofErr w:type="spellEnd"/>
      <w:r w:rsidR="00F668C0" w:rsidRPr="003F6E89">
        <w:rPr>
          <w:rFonts w:ascii="Aptos Narrow" w:hAnsi="Aptos Narrow"/>
        </w:rPr>
        <w:t xml:space="preserve"> Predict was implemented for Credit Card in 2017 and implemented for Debit Card in 2018. Both are still active today. </w:t>
      </w:r>
    </w:p>
    <w:p w14:paraId="7C1D1621" w14:textId="77777777" w:rsidR="007119D4" w:rsidRDefault="007119D4" w:rsidP="00B73CA5">
      <w:pPr>
        <w:shd w:val="clear" w:color="auto" w:fill="DAEEF3" w:themeFill="accent5" w:themeFillTint="33"/>
        <w:rPr>
          <w:rFonts w:ascii="Arial Narrow" w:hAnsi="Arial Narrow"/>
          <w:sz w:val="20"/>
          <w:szCs w:val="20"/>
        </w:rPr>
      </w:pPr>
    </w:p>
    <w:p w14:paraId="02E6E674" w14:textId="77777777" w:rsidR="00F5605C" w:rsidRDefault="00F5605C" w:rsidP="004F5D88"/>
    <w:p w14:paraId="6F23AA5B" w14:textId="77777777" w:rsidR="00F5605C" w:rsidRDefault="00B73CA5" w:rsidP="001A64D1">
      <w:pPr>
        <w:pStyle w:val="Heading3"/>
        <w:numPr>
          <w:ilvl w:val="2"/>
          <w:numId w:val="36"/>
        </w:numPr>
      </w:pPr>
      <w:bookmarkStart w:id="2472" w:name="_Toc193800964"/>
      <w:r>
        <w:t>Model Usage Controls</w:t>
      </w:r>
      <w:bookmarkEnd w:id="2472"/>
    </w:p>
    <w:p w14:paraId="464B6A6F" w14:textId="77777777" w:rsidR="00B73CA5" w:rsidRPr="00B73CA5" w:rsidRDefault="00B73CA5" w:rsidP="00B73CA5">
      <w:r>
        <w:rPr>
          <w:rStyle w:val="SubtleEmphasis"/>
        </w:rPr>
        <w:t xml:space="preserve">Describe the controls related to model usage, such as verification of inputs (including reconciliation to the general ledger or other reference data, as applicable), confirmation of successful model execution (e.g., all </w:t>
      </w:r>
      <w:r>
        <w:rPr>
          <w:rStyle w:val="SubtleEmphasis"/>
        </w:rPr>
        <w:lastRenderedPageBreak/>
        <w:t>input records were processed, output values are within valid ranges), completion of hand-offs to downstream users of the model’s outputs, etc.</w:t>
      </w:r>
    </w:p>
    <w:p w14:paraId="563EFB2A" w14:textId="77777777" w:rsidR="00B73CA5" w:rsidRDefault="00B73CA5" w:rsidP="00B73CA5">
      <w:pPr>
        <w:rPr>
          <w:rStyle w:val="SubtleEmphasis"/>
        </w:rPr>
      </w:pPr>
    </w:p>
    <w:p w14:paraId="4936681A" w14:textId="77777777" w:rsidR="00B73CA5" w:rsidRDefault="00B73CA5" w:rsidP="00B73CA5">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47449239" w14:textId="77777777" w:rsidR="00B73CA5" w:rsidRDefault="00B73CA5" w:rsidP="00B73CA5">
      <w:pPr>
        <w:shd w:val="clear" w:color="auto" w:fill="DAEEF3" w:themeFill="accent5" w:themeFillTint="33"/>
        <w:rPr>
          <w:rFonts w:ascii="Aptos Narrow" w:hAnsi="Aptos Narrow"/>
        </w:rPr>
      </w:pPr>
    </w:p>
    <w:p w14:paraId="2CAA7A50" w14:textId="34B6FD26" w:rsidR="00091A99" w:rsidRDefault="00091A99" w:rsidP="00091A99">
      <w:pPr>
        <w:shd w:val="clear" w:color="auto" w:fill="DAEEF3" w:themeFill="accent5" w:themeFillTint="33"/>
        <w:jc w:val="both"/>
        <w:rPr>
          <w:rFonts w:ascii="Aptos Narrow" w:hAnsi="Aptos Narrow"/>
        </w:rPr>
      </w:pPr>
      <w:r w:rsidRPr="00152BB6">
        <w:rPr>
          <w:rFonts w:ascii="Aptos Narrow" w:hAnsi="Aptos Narrow"/>
        </w:rPr>
        <w:t xml:space="preserve">The model usage controls involve several key steps to ensure its proper operation. Inputs are carefully verified, with data reconciliation to ensure they match reference data, like the general ledger. </w:t>
      </w:r>
      <w:ins w:id="2473" w:author="Uttam Kumar Gupta-NE" w:date="2025-03-20T20:15:00Z" w16du:dateUtc="2025-03-20T14:45:00Z">
        <w:r w:rsidR="004A2DE6" w:rsidRPr="00AA120A">
          <w:rPr>
            <w:rFonts w:ascii="Aptos Narrow" w:hAnsi="Aptos Narrow"/>
          </w:rPr>
          <w:t>Inputs to the model are verified against reference data, such as the general ledger or other authoritative sources, to ensure accuracy and completeness, identifying any discrepancies or errors before execution. After the model is run, a verification process checks that all input records have been processed correctly, ensuring the number of input records matches the processed records and that no records were skipped or duplicated. The output values are validated to ensure they fall within expected ranges, with any anomalies flagged for further investigation. The outputs are then handed off to downstream users or systems in a controlled manner, verifying that they are correctly formatted and complete before proceeding</w:t>
        </w:r>
        <w:r w:rsidR="004A2DE6">
          <w:rPr>
            <w:rFonts w:ascii="Aptos Narrow" w:hAnsi="Aptos Narrow"/>
          </w:rPr>
          <w:t>.</w:t>
        </w:r>
        <w:r w:rsidR="004A2DE6" w:rsidRPr="00152BB6">
          <w:rPr>
            <w:rFonts w:ascii="Aptos Narrow" w:hAnsi="Aptos Narrow"/>
          </w:rPr>
          <w:t xml:space="preserve"> </w:t>
        </w:r>
      </w:ins>
      <w:r w:rsidRPr="00152BB6">
        <w:rPr>
          <w:rFonts w:ascii="Aptos Narrow" w:hAnsi="Aptos Narrow"/>
        </w:rPr>
        <w:t>Successful model execution is confirmed by checking that all input records are processed, and output values fall within expected ranges.</w:t>
      </w:r>
      <w:r w:rsidRPr="00091A99">
        <w:rPr>
          <w:rFonts w:ascii="Aptos Narrow" w:hAnsi="Aptos Narrow"/>
        </w:rPr>
        <w:t xml:space="preserve"> </w:t>
      </w:r>
    </w:p>
    <w:p w14:paraId="4E87F74B" w14:textId="77777777" w:rsidR="00297403" w:rsidRDefault="00297403" w:rsidP="00091A99">
      <w:pPr>
        <w:shd w:val="clear" w:color="auto" w:fill="DAEEF3" w:themeFill="accent5" w:themeFillTint="33"/>
        <w:jc w:val="both"/>
        <w:rPr>
          <w:rFonts w:ascii="Aptos Narrow" w:hAnsi="Aptos Narrow"/>
        </w:rPr>
      </w:pPr>
    </w:p>
    <w:p w14:paraId="41E4BBED" w14:textId="553A3D53" w:rsidR="004A2DE6" w:rsidRDefault="00152BB6" w:rsidP="004A2DE6">
      <w:pPr>
        <w:shd w:val="clear" w:color="auto" w:fill="DAEEF3" w:themeFill="accent5" w:themeFillTint="33"/>
        <w:jc w:val="both"/>
        <w:rPr>
          <w:ins w:id="2474" w:author="Uttam Kumar Gupta-NE" w:date="2025-03-20T20:16:00Z" w16du:dateUtc="2025-03-20T14:46:00Z"/>
          <w:rFonts w:ascii="Aptos Narrow" w:hAnsi="Aptos Narrow"/>
        </w:rPr>
      </w:pPr>
      <w:del w:id="2475" w:author="Uttam Kumar Gupta-NE" w:date="2025-03-20T20:21:00Z" w16du:dateUtc="2025-03-20T14:51:00Z">
        <w:r w:rsidRPr="34A2CE9E" w:rsidDel="00433E90">
          <w:rPr>
            <w:rFonts w:ascii="Aptos Narrow" w:hAnsi="Aptos Narrow"/>
          </w:rPr>
          <w:delText xml:space="preserve">The </w:delText>
        </w:r>
      </w:del>
      <w:ins w:id="2476" w:author="Uttam Kumar Gupta-NE" w:date="2025-03-20T20:21:00Z" w16du:dateUtc="2025-03-20T14:51:00Z">
        <w:r w:rsidR="00433E90" w:rsidRPr="34A2CE9E">
          <w:rPr>
            <w:rFonts w:ascii="Aptos Narrow" w:hAnsi="Aptos Narrow"/>
          </w:rPr>
          <w:t xml:space="preserve">The </w:t>
        </w:r>
        <w:r w:rsidR="00433E90">
          <w:rPr>
            <w:rFonts w:ascii="Aptos Narrow" w:hAnsi="Aptos Narrow"/>
          </w:rPr>
          <w:t>FIS</w:t>
        </w:r>
      </w:ins>
      <w:ins w:id="2477" w:author="Uttam Kumar Gupta-NE" w:date="2025-03-20T20:15:00Z" w16du:dateUtc="2025-03-20T14:45:00Z">
        <w:r w:rsidR="004A2DE6">
          <w:rPr>
            <w:rFonts w:ascii="Aptos Narrow" w:hAnsi="Aptos Narrow"/>
          </w:rPr>
          <w:t xml:space="preserve"> </w:t>
        </w:r>
      </w:ins>
      <w:r w:rsidRPr="34A2CE9E">
        <w:rPr>
          <w:rFonts w:ascii="Aptos Narrow" w:hAnsi="Aptos Narrow"/>
        </w:rPr>
        <w:t xml:space="preserve">model is integrated into the </w:t>
      </w:r>
      <w:r w:rsidR="00FE4A33" w:rsidRPr="34A2CE9E">
        <w:rPr>
          <w:rFonts w:ascii="Aptos Narrow" w:hAnsi="Aptos Narrow"/>
        </w:rPr>
        <w:t>organization’s</w:t>
      </w:r>
      <w:r w:rsidRPr="34A2CE9E">
        <w:rPr>
          <w:rFonts w:ascii="Aptos Narrow" w:hAnsi="Aptos Narrow"/>
        </w:rPr>
        <w:t xml:space="preserve"> broader fraud </w:t>
      </w:r>
      <w:r w:rsidR="00FE4A33" w:rsidRPr="34A2CE9E">
        <w:rPr>
          <w:rFonts w:ascii="Aptos Narrow" w:hAnsi="Aptos Narrow"/>
        </w:rPr>
        <w:t>detection</w:t>
      </w:r>
      <w:r w:rsidRPr="34A2CE9E">
        <w:rPr>
          <w:rFonts w:ascii="Aptos Narrow" w:hAnsi="Aptos Narrow"/>
        </w:rPr>
        <w:t xml:space="preserve"> </w:t>
      </w:r>
      <w:ins w:id="2478" w:author="Uttam Kumar Gupta-NE" w:date="2025-03-20T20:16:00Z" w16du:dateUtc="2025-03-20T14:46:00Z">
        <w:r w:rsidR="004A2DE6">
          <w:rPr>
            <w:rFonts w:ascii="Aptos Narrow" w:hAnsi="Aptos Narrow"/>
          </w:rPr>
          <w:t xml:space="preserve">framework </w:t>
        </w:r>
      </w:ins>
      <w:del w:id="2479" w:author="Uttam Kumar Gupta-NE" w:date="2025-03-20T20:16:00Z" w16du:dateUtc="2025-03-20T14:46:00Z">
        <w:r w:rsidR="00FE4A33" w:rsidRPr="34A2CE9E" w:rsidDel="004A2DE6">
          <w:rPr>
            <w:rFonts w:ascii="Aptos Narrow" w:hAnsi="Aptos Narrow"/>
          </w:rPr>
          <w:delText>farmwork</w:delText>
        </w:r>
      </w:del>
      <w:r w:rsidRPr="34A2CE9E">
        <w:rPr>
          <w:rFonts w:ascii="Aptos Narrow" w:hAnsi="Aptos Narrow"/>
        </w:rPr>
        <w:t xml:space="preserve">, with </w:t>
      </w:r>
      <w:r w:rsidR="45FE7453" w:rsidRPr="34A2CE9E">
        <w:rPr>
          <w:rFonts w:ascii="Aptos Narrow" w:hAnsi="Aptos Narrow"/>
        </w:rPr>
        <w:t>a predefined</w:t>
      </w:r>
      <w:r w:rsidRPr="34A2CE9E">
        <w:rPr>
          <w:rFonts w:ascii="Aptos Narrow" w:hAnsi="Aptos Narrow"/>
        </w:rPr>
        <w:t xml:space="preserve"> </w:t>
      </w:r>
      <w:r w:rsidR="00FE4A33" w:rsidRPr="34A2CE9E">
        <w:rPr>
          <w:rFonts w:ascii="Aptos Narrow" w:hAnsi="Aptos Narrow"/>
        </w:rPr>
        <w:t>threshold</w:t>
      </w:r>
      <w:r w:rsidRPr="34A2CE9E">
        <w:rPr>
          <w:rFonts w:ascii="Aptos Narrow" w:hAnsi="Aptos Narrow"/>
        </w:rPr>
        <w:t xml:space="preserve"> that </w:t>
      </w:r>
      <w:r w:rsidR="00FE4A33" w:rsidRPr="34A2CE9E">
        <w:rPr>
          <w:rFonts w:ascii="Aptos Narrow" w:hAnsi="Aptos Narrow"/>
        </w:rPr>
        <w:t>determines</w:t>
      </w:r>
      <w:r w:rsidRPr="34A2CE9E">
        <w:rPr>
          <w:rFonts w:ascii="Aptos Narrow" w:hAnsi="Aptos Narrow"/>
        </w:rPr>
        <w:t xml:space="preserve"> </w:t>
      </w:r>
      <w:r w:rsidR="00FE4A33" w:rsidRPr="34A2CE9E">
        <w:rPr>
          <w:rFonts w:ascii="Aptos Narrow" w:hAnsi="Aptos Narrow"/>
        </w:rPr>
        <w:t>transaction</w:t>
      </w:r>
      <w:r w:rsidRPr="34A2CE9E">
        <w:rPr>
          <w:rFonts w:ascii="Aptos Narrow" w:hAnsi="Aptos Narrow"/>
        </w:rPr>
        <w:t xml:space="preserve"> risk levels. These thresholds are </w:t>
      </w:r>
      <w:r w:rsidR="00FE4A33" w:rsidRPr="34A2CE9E">
        <w:rPr>
          <w:rFonts w:ascii="Aptos Narrow" w:hAnsi="Aptos Narrow"/>
        </w:rPr>
        <w:t>periodically</w:t>
      </w:r>
      <w:r w:rsidRPr="34A2CE9E">
        <w:rPr>
          <w:rFonts w:ascii="Aptos Narrow" w:hAnsi="Aptos Narrow"/>
        </w:rPr>
        <w:t xml:space="preserve"> </w:t>
      </w:r>
      <w:r w:rsidR="00FE4A33" w:rsidRPr="34A2CE9E">
        <w:rPr>
          <w:rFonts w:ascii="Aptos Narrow" w:hAnsi="Aptos Narrow"/>
        </w:rPr>
        <w:t>reviewed</w:t>
      </w:r>
      <w:r w:rsidRPr="34A2CE9E">
        <w:rPr>
          <w:rFonts w:ascii="Aptos Narrow" w:hAnsi="Aptos Narrow"/>
        </w:rPr>
        <w:t xml:space="preserve"> and adjusted based on performance monitoring and evolving fraud </w:t>
      </w:r>
      <w:r w:rsidR="00FE4A33" w:rsidRPr="34A2CE9E">
        <w:rPr>
          <w:rFonts w:ascii="Aptos Narrow" w:hAnsi="Aptos Narrow"/>
        </w:rPr>
        <w:t>patterns</w:t>
      </w:r>
      <w:r w:rsidRPr="34A2CE9E">
        <w:rPr>
          <w:rFonts w:ascii="Aptos Narrow" w:hAnsi="Aptos Narrow"/>
        </w:rPr>
        <w:t xml:space="preserve">. </w:t>
      </w:r>
    </w:p>
    <w:p w14:paraId="2AAD7C3B" w14:textId="77777777" w:rsidR="004A2DE6" w:rsidRDefault="004A2DE6" w:rsidP="004A2DE6">
      <w:pPr>
        <w:shd w:val="clear" w:color="auto" w:fill="DAEEF3" w:themeFill="accent5" w:themeFillTint="33"/>
        <w:jc w:val="both"/>
        <w:rPr>
          <w:ins w:id="2480" w:author="Uttam Kumar Gupta-NE" w:date="2025-03-20T20:16:00Z" w16du:dateUtc="2025-03-20T14:46:00Z"/>
          <w:rFonts w:ascii="Aptos Narrow" w:hAnsi="Aptos Narrow"/>
        </w:rPr>
      </w:pPr>
      <w:ins w:id="2481" w:author="Uttam Kumar Gupta-NE" w:date="2025-03-20T20:16:00Z" w16du:dateUtc="2025-03-20T14:46:00Z">
        <w:r>
          <w:rPr>
            <w:rFonts w:ascii="Aptos Narrow" w:hAnsi="Aptos Narrow"/>
          </w:rPr>
          <w:t>However, specific details regarding the control and management of usage control are unknown.</w:t>
        </w:r>
      </w:ins>
    </w:p>
    <w:p w14:paraId="23230E3B" w14:textId="5C83A884" w:rsidR="00FE4A33" w:rsidDel="004A2DE6" w:rsidRDefault="00152BB6" w:rsidP="00FE4A33">
      <w:pPr>
        <w:shd w:val="clear" w:color="auto" w:fill="DAEEF3" w:themeFill="accent5" w:themeFillTint="33"/>
        <w:jc w:val="both"/>
        <w:rPr>
          <w:del w:id="2482" w:author="Uttam Kumar Gupta-NE" w:date="2025-03-20T20:16:00Z" w16du:dateUtc="2025-03-20T14:46:00Z"/>
          <w:rFonts w:ascii="Aptos Narrow" w:hAnsi="Aptos Narrow"/>
        </w:rPr>
      </w:pPr>
      <w:del w:id="2483" w:author="Uttam Kumar Gupta-NE" w:date="2025-03-20T20:16:00Z" w16du:dateUtc="2025-03-20T14:46:00Z">
        <w:r w:rsidRPr="34A2CE9E" w:rsidDel="004A2DE6">
          <w:rPr>
            <w:rFonts w:ascii="Aptos Narrow" w:hAnsi="Aptos Narrow"/>
          </w:rPr>
          <w:delText xml:space="preserve">However, </w:delText>
        </w:r>
        <w:r w:rsidR="00FE4A33" w:rsidRPr="34A2CE9E" w:rsidDel="004A2DE6">
          <w:rPr>
            <w:rFonts w:ascii="Aptos Narrow" w:hAnsi="Aptos Narrow"/>
          </w:rPr>
          <w:delText>specific details related to model usage are not available in shared model documents</w:delText>
        </w:r>
        <w:r w:rsidR="69D7CB7E" w:rsidRPr="34A2CE9E" w:rsidDel="004A2DE6">
          <w:rPr>
            <w:rFonts w:ascii="Aptos Narrow" w:hAnsi="Aptos Narrow"/>
          </w:rPr>
          <w:delText xml:space="preserve">. </w:delText>
        </w:r>
      </w:del>
    </w:p>
    <w:p w14:paraId="58EF4DAD" w14:textId="77777777" w:rsidR="00297403" w:rsidRDefault="00297403" w:rsidP="00FE4A33">
      <w:pPr>
        <w:shd w:val="clear" w:color="auto" w:fill="DAEEF3" w:themeFill="accent5" w:themeFillTint="33"/>
        <w:jc w:val="both"/>
        <w:rPr>
          <w:rFonts w:ascii="Aptos Narrow" w:hAnsi="Aptos Narrow"/>
        </w:rPr>
      </w:pPr>
    </w:p>
    <w:p w14:paraId="12E5A5A2" w14:textId="77777777" w:rsidR="00091A99" w:rsidRPr="00091A99" w:rsidRDefault="00091A99" w:rsidP="00FE4A33">
      <w:pPr>
        <w:shd w:val="clear" w:color="auto" w:fill="DAEEF3" w:themeFill="accent5" w:themeFillTint="33"/>
        <w:jc w:val="both"/>
        <w:rPr>
          <w:rFonts w:ascii="Aptos Narrow" w:hAnsi="Aptos Narrow"/>
        </w:rPr>
      </w:pPr>
      <w:r>
        <w:rPr>
          <w:rFonts w:ascii="Aptos Narrow" w:hAnsi="Aptos Narrow"/>
        </w:rPr>
        <w:t xml:space="preserve">Additionally, there </w:t>
      </w:r>
      <w:r w:rsidR="00E5400A">
        <w:rPr>
          <w:rFonts w:ascii="Aptos Narrow" w:hAnsi="Aptos Narrow"/>
        </w:rPr>
        <w:t>are</w:t>
      </w:r>
      <w:r>
        <w:rPr>
          <w:rFonts w:ascii="Aptos Narrow" w:hAnsi="Aptos Narrow"/>
        </w:rPr>
        <w:t xml:space="preserve"> no downstream users of the model, making it challenging to define specific control mechanisms. </w:t>
      </w:r>
    </w:p>
    <w:p w14:paraId="0F0FF42C" w14:textId="77777777" w:rsidR="009D151A" w:rsidRDefault="009D151A" w:rsidP="00B73CA5">
      <w:pPr>
        <w:shd w:val="clear" w:color="auto" w:fill="DAEEF3" w:themeFill="accent5" w:themeFillTint="33"/>
        <w:rPr>
          <w:rFonts w:ascii="Aptos Narrow" w:hAnsi="Aptos Narrow"/>
        </w:rPr>
      </w:pPr>
    </w:p>
    <w:p w14:paraId="7216F7ED" w14:textId="77777777" w:rsidR="00F5605C" w:rsidRDefault="00F5605C" w:rsidP="004F5D88"/>
    <w:p w14:paraId="763224EC" w14:textId="77777777" w:rsidR="00F5605C" w:rsidRDefault="00B73CA5" w:rsidP="001A64D1">
      <w:pPr>
        <w:pStyle w:val="Heading3"/>
        <w:numPr>
          <w:ilvl w:val="2"/>
          <w:numId w:val="36"/>
        </w:numPr>
      </w:pPr>
      <w:bookmarkStart w:id="2484" w:name="_Toc193800965"/>
      <w:r>
        <w:t>Model Backup</w:t>
      </w:r>
      <w:bookmarkEnd w:id="2484"/>
    </w:p>
    <w:p w14:paraId="7CBF6C3D" w14:textId="77777777" w:rsidR="00F5605C" w:rsidRDefault="00B73CA5" w:rsidP="004F5D88">
      <w:r>
        <w:rPr>
          <w:rStyle w:val="SubtleEmphasis"/>
        </w:rPr>
        <w:t>Provide the model backup procedures, including parties involved and frequency, and describe how the model owner has determined that the procedures are functioning correctly.</w:t>
      </w:r>
    </w:p>
    <w:p w14:paraId="56A85FC3" w14:textId="77777777" w:rsidR="00B73CA5" w:rsidRDefault="00B73CA5" w:rsidP="00B73CA5">
      <w:pPr>
        <w:rPr>
          <w:rStyle w:val="SubtleEmphasis"/>
        </w:rPr>
      </w:pPr>
      <w:bookmarkStart w:id="2485" w:name="OLE_LINK57"/>
    </w:p>
    <w:p w14:paraId="146EA292" w14:textId="77777777" w:rsidR="00B73CA5" w:rsidRDefault="00B73CA5" w:rsidP="00B73CA5">
      <w:pPr>
        <w:shd w:val="clear" w:color="auto" w:fill="DAEEF3" w:themeFill="accent5" w:themeFillTint="33"/>
        <w:rPr>
          <w:rFonts w:ascii="Aptos Narrow" w:hAnsi="Aptos Narrow"/>
        </w:rPr>
      </w:pPr>
      <w:r w:rsidRPr="36D10421">
        <w:rPr>
          <w:rFonts w:ascii="Aptos Narrow" w:hAnsi="Aptos Narrow"/>
        </w:rPr>
        <w:t xml:space="preserve">Model Owner: </w:t>
      </w:r>
      <w:r w:rsidR="00C719C8" w:rsidRPr="36D10421">
        <w:rPr>
          <w:rFonts w:ascii="Aptos Narrow" w:hAnsi="Aptos Narrow"/>
        </w:rPr>
        <w:t xml:space="preserve"> </w:t>
      </w:r>
    </w:p>
    <w:p w14:paraId="735F6FA3" w14:textId="77777777" w:rsidR="00B73CA5" w:rsidRDefault="00B73CA5" w:rsidP="00B73CA5">
      <w:pPr>
        <w:shd w:val="clear" w:color="auto" w:fill="DAEEF3" w:themeFill="accent5" w:themeFillTint="33"/>
        <w:rPr>
          <w:rFonts w:ascii="Aptos Narrow" w:hAnsi="Aptos Narrow"/>
        </w:rPr>
      </w:pPr>
    </w:p>
    <w:p w14:paraId="49BCA9BB" w14:textId="156B97A7" w:rsidR="0080489E" w:rsidRPr="0080489E" w:rsidRDefault="0080489E" w:rsidP="0080489E">
      <w:pPr>
        <w:shd w:val="clear" w:color="auto" w:fill="DAEEF3" w:themeFill="accent5" w:themeFillTint="33"/>
        <w:jc w:val="both"/>
        <w:rPr>
          <w:rFonts w:ascii="Aptos Narrow" w:hAnsi="Aptos Narrow"/>
        </w:rPr>
      </w:pPr>
      <w:r w:rsidRPr="0080489E">
        <w:rPr>
          <w:rFonts w:ascii="Aptos Narrow" w:hAnsi="Aptos Narrow"/>
        </w:rPr>
        <w:t>The data centers</w:t>
      </w:r>
      <w:ins w:id="2486" w:author="Uttam Kumar Gupta-NE" w:date="2025-03-20T20:17:00Z" w16du:dateUtc="2025-03-20T14:47:00Z">
        <w:r w:rsidR="004A2DE6">
          <w:rPr>
            <w:rFonts w:ascii="Aptos Narrow" w:hAnsi="Aptos Narrow"/>
          </w:rPr>
          <w:t xml:space="preserve"> for the FIS models </w:t>
        </w:r>
      </w:ins>
      <w:del w:id="2487" w:author="Uttam Kumar Gupta-NE" w:date="2025-03-20T20:17:00Z" w16du:dateUtc="2025-03-20T14:47:00Z">
        <w:r w:rsidRPr="0080489E" w:rsidDel="004A2DE6">
          <w:rPr>
            <w:rFonts w:ascii="Aptos Narrow" w:hAnsi="Aptos Narrow"/>
          </w:rPr>
          <w:delText xml:space="preserve"> </w:delText>
        </w:r>
      </w:del>
      <w:r w:rsidRPr="0080489E">
        <w:rPr>
          <w:rFonts w:ascii="Aptos Narrow" w:hAnsi="Aptos Narrow"/>
        </w:rPr>
        <w:t>are separated in</w:t>
      </w:r>
      <w:ins w:id="2488" w:author="Uttam Kumar Gupta-NE" w:date="2025-03-20T20:17:00Z" w16du:dateUtc="2025-03-20T14:47:00Z">
        <w:r w:rsidR="004A2DE6">
          <w:rPr>
            <w:rFonts w:ascii="Aptos Narrow" w:hAnsi="Aptos Narrow"/>
          </w:rPr>
          <w:t>to</w:t>
        </w:r>
      </w:ins>
      <w:r w:rsidRPr="0080489E">
        <w:rPr>
          <w:rFonts w:ascii="Aptos Narrow" w:hAnsi="Aptos Narrow"/>
        </w:rPr>
        <w:t xml:space="preserve"> different geographies. This separation ensures that a disaster affecting one location will not impact the other, providing robust disaster resilience. External business continuity or disaster recovery (BC/DR) service providers are not utilized for data center recovery needs, as the alternate facility is equipped with equal processing capacity to the primary facility, ensuring seamless operations.</w:t>
      </w:r>
    </w:p>
    <w:p w14:paraId="65C83556" w14:textId="77777777" w:rsidR="0080489E" w:rsidRPr="0080489E" w:rsidRDefault="0080489E" w:rsidP="0080489E">
      <w:pPr>
        <w:shd w:val="clear" w:color="auto" w:fill="DAEEF3" w:themeFill="accent5" w:themeFillTint="33"/>
        <w:jc w:val="both"/>
        <w:rPr>
          <w:rFonts w:ascii="Aptos Narrow" w:hAnsi="Aptos Narrow"/>
        </w:rPr>
      </w:pPr>
      <w:r w:rsidRPr="0080489E">
        <w:rPr>
          <w:rFonts w:ascii="Aptos Narrow" w:hAnsi="Aptos Narrow"/>
        </w:rPr>
        <w:t> </w:t>
      </w:r>
    </w:p>
    <w:p w14:paraId="4CB30C3E" w14:textId="77777777" w:rsidR="0080489E" w:rsidRPr="0080489E" w:rsidRDefault="0080489E" w:rsidP="0080489E">
      <w:pPr>
        <w:shd w:val="clear" w:color="auto" w:fill="DAEEF3" w:themeFill="accent5" w:themeFillTint="33"/>
        <w:jc w:val="both"/>
        <w:rPr>
          <w:rFonts w:ascii="Aptos Narrow" w:hAnsi="Aptos Narrow"/>
        </w:rPr>
      </w:pPr>
      <w:r w:rsidRPr="0080489E">
        <w:rPr>
          <w:rFonts w:ascii="Aptos Narrow" w:hAnsi="Aptos Narrow"/>
        </w:rPr>
        <w:t>In the event of a disaster, the backup facility is capable of sustaining operations for an extended period, at least six weeks, without compromising performance. For work area recovery, geographic separation is maintained between the production work site and the recovery site, further enhancing disaster preparedness.</w:t>
      </w:r>
    </w:p>
    <w:p w14:paraId="0BE984DD" w14:textId="2B6392EF" w:rsidR="0080489E" w:rsidRPr="0080489E" w:rsidRDefault="0080489E" w:rsidP="0080489E">
      <w:pPr>
        <w:shd w:val="clear" w:color="auto" w:fill="DAEEF3" w:themeFill="accent5" w:themeFillTint="33"/>
        <w:jc w:val="both"/>
        <w:rPr>
          <w:rFonts w:ascii="Aptos Narrow" w:hAnsi="Aptos Narrow"/>
        </w:rPr>
      </w:pPr>
      <w:r w:rsidRPr="0080489E">
        <w:rPr>
          <w:rFonts w:ascii="Aptos Narrow" w:hAnsi="Aptos Narrow"/>
        </w:rPr>
        <w:lastRenderedPageBreak/>
        <w:t>To ensure the effectiveness of the backup plan, regular disaster recovery drills are conducted, ensuring both data centers are fully operational and capable of handling the load during a disaster. Continuous data synchronization between different data centers is maintained to minimize data loss.</w:t>
      </w:r>
    </w:p>
    <w:p w14:paraId="189AB9B3" w14:textId="77777777" w:rsidR="0080489E" w:rsidRPr="0080489E" w:rsidRDefault="0080489E" w:rsidP="0080489E">
      <w:pPr>
        <w:shd w:val="clear" w:color="auto" w:fill="DAEEF3" w:themeFill="accent5" w:themeFillTint="33"/>
        <w:jc w:val="both"/>
        <w:rPr>
          <w:rFonts w:ascii="Aptos Narrow" w:hAnsi="Aptos Narrow"/>
        </w:rPr>
      </w:pPr>
      <w:r w:rsidRPr="0080489E">
        <w:rPr>
          <w:rFonts w:ascii="Aptos Narrow" w:hAnsi="Aptos Narrow"/>
        </w:rPr>
        <w:t> </w:t>
      </w:r>
    </w:p>
    <w:p w14:paraId="02D2D056" w14:textId="77777777" w:rsidR="0080489E" w:rsidRPr="0080489E" w:rsidRDefault="0080489E" w:rsidP="0080489E">
      <w:pPr>
        <w:shd w:val="clear" w:color="auto" w:fill="DAEEF3" w:themeFill="accent5" w:themeFillTint="33"/>
        <w:jc w:val="both"/>
        <w:rPr>
          <w:rFonts w:ascii="Aptos Narrow" w:hAnsi="Aptos Narrow"/>
        </w:rPr>
      </w:pPr>
      <w:r w:rsidRPr="0080489E">
        <w:rPr>
          <w:rFonts w:ascii="Aptos Narrow" w:hAnsi="Aptos Narrow"/>
        </w:rPr>
        <w:t>A comprehensive communication plan is in place to inform all stakeholders promptly in the event of a switch to the backup facility. Detailed documentation of all procedures and protocols related to disaster recovery and backup operations is meticulously maintained. Regular reviews and updates of the backup plan are conducted to address any changes in infrastructure, technology, or business processes.</w:t>
      </w:r>
    </w:p>
    <w:p w14:paraId="5EF5FAF3" w14:textId="77777777" w:rsidR="00B73CA5" w:rsidRDefault="00B73CA5" w:rsidP="00B73CA5">
      <w:pPr>
        <w:shd w:val="clear" w:color="auto" w:fill="DAEEF3" w:themeFill="accent5" w:themeFillTint="33"/>
        <w:rPr>
          <w:rFonts w:ascii="Aptos Narrow" w:hAnsi="Aptos Narrow"/>
        </w:rPr>
      </w:pPr>
    </w:p>
    <w:bookmarkEnd w:id="2485"/>
    <w:p w14:paraId="1DA91718" w14:textId="77777777" w:rsidR="00971E12" w:rsidRDefault="00971E12" w:rsidP="004F5D88"/>
    <w:p w14:paraId="7AE7ACE3" w14:textId="77777777" w:rsidR="00F5605C" w:rsidRDefault="00F5605C" w:rsidP="004F5D88"/>
    <w:p w14:paraId="24E07102" w14:textId="77777777" w:rsidR="00F5605C" w:rsidRPr="00FA351E" w:rsidRDefault="00FA351E" w:rsidP="001A64D1">
      <w:pPr>
        <w:pStyle w:val="Heading2"/>
        <w:numPr>
          <w:ilvl w:val="1"/>
          <w:numId w:val="36"/>
        </w:numPr>
        <w:pBdr>
          <w:bottom w:val="single" w:sz="6" w:space="1" w:color="auto"/>
        </w:pBdr>
        <w:shd w:val="clear" w:color="auto" w:fill="C6D9F1" w:themeFill="text2" w:themeFillTint="33"/>
        <w:spacing w:before="0"/>
        <w:ind w:left="720" w:hanging="720"/>
        <w:rPr>
          <w:rFonts w:cs="Arial"/>
          <w:szCs w:val="24"/>
        </w:rPr>
      </w:pPr>
      <w:bookmarkStart w:id="2489" w:name="_Toc193800966"/>
      <w:r w:rsidRPr="00FA351E">
        <w:rPr>
          <w:rFonts w:cs="Arial"/>
          <w:szCs w:val="24"/>
        </w:rPr>
        <w:t>Contingency Plans</w:t>
      </w:r>
      <w:bookmarkEnd w:id="2489"/>
    </w:p>
    <w:p w14:paraId="515C2CF9" w14:textId="77777777" w:rsidR="00F5605C" w:rsidRDefault="00FA351E" w:rsidP="001A64D1">
      <w:pPr>
        <w:pStyle w:val="Heading3"/>
        <w:numPr>
          <w:ilvl w:val="2"/>
          <w:numId w:val="37"/>
        </w:numPr>
      </w:pPr>
      <w:bookmarkStart w:id="2490" w:name="_Toc193800967"/>
      <w:r>
        <w:t>Disaster Recovery Plan</w:t>
      </w:r>
      <w:bookmarkEnd w:id="2490"/>
    </w:p>
    <w:p w14:paraId="58361EBA" w14:textId="77777777" w:rsidR="00FA351E" w:rsidRDefault="00FA351E" w:rsidP="00FA351E">
      <w:pPr>
        <w:rPr>
          <w:rStyle w:val="SubtleEmphasis"/>
        </w:rPr>
      </w:pPr>
      <w:r>
        <w:rPr>
          <w:rStyle w:val="SubtleEmphasis"/>
        </w:rPr>
        <w:t>Provide a reference to the disaster recovery plan or describe the plan here.</w:t>
      </w:r>
    </w:p>
    <w:p w14:paraId="2F45B058" w14:textId="77777777" w:rsidR="00FA351E" w:rsidRDefault="00FA351E" w:rsidP="00FA351E">
      <w:pPr>
        <w:rPr>
          <w:rStyle w:val="SubtleEmphasis"/>
        </w:rPr>
      </w:pPr>
    </w:p>
    <w:p w14:paraId="1F8AF397" w14:textId="77777777" w:rsidR="00FB43A9" w:rsidRDefault="00FA351E" w:rsidP="00FA351E">
      <w:pPr>
        <w:shd w:val="clear" w:color="auto" w:fill="DAEEF3" w:themeFill="accent5" w:themeFillTint="33"/>
        <w:rPr>
          <w:rFonts w:ascii="Aptos Narrow" w:hAnsi="Aptos Narrow"/>
        </w:rPr>
      </w:pPr>
      <w:r>
        <w:rPr>
          <w:rFonts w:ascii="Aptos Narrow" w:hAnsi="Aptos Narrow"/>
        </w:rPr>
        <w:t xml:space="preserve">Model Owner: </w:t>
      </w:r>
    </w:p>
    <w:p w14:paraId="30AFB69B" w14:textId="77777777" w:rsidR="00FB43A9" w:rsidRDefault="00FB43A9" w:rsidP="00FA351E">
      <w:pPr>
        <w:shd w:val="clear" w:color="auto" w:fill="DAEEF3" w:themeFill="accent5" w:themeFillTint="33"/>
        <w:rPr>
          <w:rFonts w:ascii="Aptos Narrow" w:hAnsi="Aptos Narrow"/>
        </w:rPr>
      </w:pPr>
    </w:p>
    <w:p w14:paraId="5FFD2E79" w14:textId="77777777" w:rsidR="00FB43A9" w:rsidRPr="00FB43A9" w:rsidRDefault="00FB43A9" w:rsidP="000176BB">
      <w:pPr>
        <w:shd w:val="clear" w:color="auto" w:fill="DAEEF3" w:themeFill="accent5" w:themeFillTint="33"/>
        <w:rPr>
          <w:rFonts w:ascii="Aptos Narrow" w:hAnsi="Aptos Narrow"/>
        </w:rPr>
      </w:pPr>
      <w:r w:rsidRPr="00FB43A9">
        <w:rPr>
          <w:rFonts w:ascii="Aptos Narrow" w:hAnsi="Aptos Narrow"/>
          <w:b/>
          <w:bCs/>
        </w:rPr>
        <w:t>Purpose</w:t>
      </w:r>
    </w:p>
    <w:p w14:paraId="0EECD3D1" w14:textId="77777777" w:rsidR="00FB43A9" w:rsidRDefault="00FB43A9" w:rsidP="00AA4B1D">
      <w:pPr>
        <w:shd w:val="clear" w:color="auto" w:fill="DAEEF3" w:themeFill="accent5" w:themeFillTint="33"/>
        <w:jc w:val="both"/>
        <w:rPr>
          <w:rFonts w:ascii="Aptos Narrow" w:hAnsi="Aptos Narrow"/>
        </w:rPr>
      </w:pPr>
      <w:r w:rsidRPr="34A2CE9E">
        <w:rPr>
          <w:rFonts w:ascii="Aptos Narrow" w:hAnsi="Aptos Narrow"/>
        </w:rPr>
        <w:t>The purpose of this Disaster Recovery Plan (DRP) is to guide East West Bank (EWB) personnel through the steps necessary to recover the relevant application from a disruption or data center impacting incident. This plan will be activated based on the type and severity of the disruption as determined by management and may be used individually or in conjunction with other DR/BC plans throughout the organization.</w:t>
      </w:r>
    </w:p>
    <w:p w14:paraId="2E86B612" w14:textId="77777777" w:rsidR="00FB43A9" w:rsidRPr="00FB43A9" w:rsidRDefault="00FB43A9" w:rsidP="00AA4B1D">
      <w:pPr>
        <w:shd w:val="clear" w:color="auto" w:fill="DAEEF3" w:themeFill="accent5" w:themeFillTint="33"/>
        <w:jc w:val="both"/>
        <w:rPr>
          <w:rFonts w:ascii="Aptos Narrow" w:hAnsi="Aptos Narrow"/>
        </w:rPr>
      </w:pPr>
    </w:p>
    <w:p w14:paraId="01038C69" w14:textId="77777777" w:rsidR="00FB43A9" w:rsidRPr="00FB43A9" w:rsidRDefault="00FB43A9" w:rsidP="00AA4B1D">
      <w:pPr>
        <w:shd w:val="clear" w:color="auto" w:fill="DAEEF3" w:themeFill="accent5" w:themeFillTint="33"/>
        <w:jc w:val="both"/>
        <w:rPr>
          <w:rFonts w:ascii="Aptos Narrow" w:hAnsi="Aptos Narrow"/>
          <w:b/>
          <w:bCs/>
        </w:rPr>
      </w:pPr>
      <w:r w:rsidRPr="00FB43A9">
        <w:rPr>
          <w:rFonts w:ascii="Aptos Narrow" w:hAnsi="Aptos Narrow"/>
          <w:b/>
          <w:bCs/>
        </w:rPr>
        <w:t>Assumptions</w:t>
      </w:r>
    </w:p>
    <w:p w14:paraId="002E50A5" w14:textId="77777777" w:rsidR="00FB43A9" w:rsidRPr="00FB43A9" w:rsidRDefault="00FB43A9" w:rsidP="00AA4B1D">
      <w:pPr>
        <w:shd w:val="clear" w:color="auto" w:fill="DAEEF3" w:themeFill="accent5" w:themeFillTint="33"/>
        <w:jc w:val="both"/>
        <w:rPr>
          <w:rFonts w:ascii="Aptos Narrow" w:hAnsi="Aptos Narrow"/>
        </w:rPr>
      </w:pPr>
      <w:r w:rsidRPr="00FB43A9">
        <w:rPr>
          <w:rFonts w:ascii="Aptos Narrow" w:hAnsi="Aptos Narrow"/>
        </w:rPr>
        <w:t>The following assumptions were used when developing this plan:</w:t>
      </w:r>
    </w:p>
    <w:p w14:paraId="0BD87BC6" w14:textId="77777777" w:rsidR="00FB43A9" w:rsidRPr="00FB43A9" w:rsidRDefault="00AA4B1D" w:rsidP="00AA4B1D">
      <w:pPr>
        <w:shd w:val="clear" w:color="auto" w:fill="DAEEF3" w:themeFill="accent5" w:themeFillTint="33"/>
        <w:jc w:val="both"/>
        <w:rPr>
          <w:rFonts w:ascii="Aptos Narrow" w:hAnsi="Aptos Narrow"/>
        </w:rPr>
      </w:pPr>
      <w:r w:rsidRPr="34A2CE9E">
        <w:rPr>
          <w:rFonts w:ascii="Aptos Narrow" w:hAnsi="Aptos Narrow"/>
        </w:rPr>
        <w:t xml:space="preserve">•  </w:t>
      </w:r>
      <w:r w:rsidR="00FB43A9" w:rsidRPr="34A2CE9E">
        <w:rPr>
          <w:rFonts w:ascii="Aptos Narrow" w:hAnsi="Aptos Narrow"/>
        </w:rPr>
        <w:t>The application is inoperable in its primary data center.</w:t>
      </w:r>
    </w:p>
    <w:p w14:paraId="0B1111E4" w14:textId="77777777" w:rsidR="00FB43A9" w:rsidRDefault="00AA4B1D" w:rsidP="00AA4B1D">
      <w:pPr>
        <w:shd w:val="clear" w:color="auto" w:fill="DAEEF3" w:themeFill="accent5" w:themeFillTint="33"/>
        <w:jc w:val="both"/>
        <w:rPr>
          <w:rFonts w:ascii="Aptos Narrow" w:hAnsi="Aptos Narrow"/>
        </w:rPr>
      </w:pPr>
      <w:r w:rsidRPr="34A2CE9E">
        <w:rPr>
          <w:rFonts w:ascii="Aptos Narrow" w:hAnsi="Aptos Narrow"/>
        </w:rPr>
        <w:t xml:space="preserve">•  </w:t>
      </w:r>
      <w:r w:rsidR="00FB43A9" w:rsidRPr="34A2CE9E">
        <w:rPr>
          <w:rFonts w:ascii="Aptos Narrow" w:hAnsi="Aptos Narrow"/>
        </w:rPr>
        <w:t>Key personnel have been identified and trained in roles and responsibilities related to disaster recovery.</w:t>
      </w:r>
    </w:p>
    <w:p w14:paraId="28E81353" w14:textId="77777777" w:rsidR="00FB43A9" w:rsidRPr="00FB43A9" w:rsidRDefault="00AA4B1D" w:rsidP="00AA4B1D">
      <w:pPr>
        <w:shd w:val="clear" w:color="auto" w:fill="DAEEF3" w:themeFill="accent5" w:themeFillTint="33"/>
        <w:jc w:val="both"/>
        <w:rPr>
          <w:rFonts w:ascii="Aptos Narrow" w:hAnsi="Aptos Narrow"/>
        </w:rPr>
      </w:pPr>
      <w:r w:rsidRPr="34A2CE9E">
        <w:rPr>
          <w:rFonts w:ascii="Aptos Narrow" w:hAnsi="Aptos Narrow"/>
        </w:rPr>
        <w:t xml:space="preserve">•  </w:t>
      </w:r>
      <w:r w:rsidR="00FB43A9" w:rsidRPr="34A2CE9E">
        <w:rPr>
          <w:rFonts w:ascii="Aptos Narrow" w:hAnsi="Aptos Narrow"/>
        </w:rPr>
        <w:t xml:space="preserve">Application recovery activities may occur following application disruption and </w:t>
      </w:r>
      <w:r w:rsidRPr="34A2CE9E">
        <w:rPr>
          <w:rFonts w:ascii="Aptos Narrow" w:hAnsi="Aptos Narrow"/>
        </w:rPr>
        <w:t>troubleshooting, but</w:t>
      </w:r>
      <w:r w:rsidR="00FB43A9" w:rsidRPr="34A2CE9E">
        <w:rPr>
          <w:rFonts w:ascii="Aptos Narrow" w:hAnsi="Aptos Narrow"/>
        </w:rPr>
        <w:t xml:space="preserve"> final failover or setting up the recovered instance as the primary application will not occur</w:t>
      </w:r>
      <w:r w:rsidRPr="34A2CE9E">
        <w:rPr>
          <w:rFonts w:ascii="Aptos Narrow" w:hAnsi="Aptos Narrow"/>
        </w:rPr>
        <w:t xml:space="preserve"> </w:t>
      </w:r>
      <w:r w:rsidR="00FB43A9" w:rsidRPr="34A2CE9E">
        <w:rPr>
          <w:rFonts w:ascii="Aptos Narrow" w:hAnsi="Aptos Narrow"/>
        </w:rPr>
        <w:t>without leadership approval.</w:t>
      </w:r>
    </w:p>
    <w:p w14:paraId="6A3A132B" w14:textId="77777777" w:rsidR="006636BA" w:rsidRPr="006636BA" w:rsidRDefault="006636BA" w:rsidP="006636BA">
      <w:pPr>
        <w:shd w:val="clear" w:color="auto" w:fill="DAEEF3" w:themeFill="accent5" w:themeFillTint="33"/>
        <w:rPr>
          <w:rFonts w:ascii="Aptos Narrow" w:hAnsi="Aptos Narrow"/>
        </w:rPr>
      </w:pPr>
    </w:p>
    <w:p w14:paraId="50FE456B" w14:textId="77777777" w:rsidR="006636BA" w:rsidRPr="006636BA" w:rsidRDefault="006636BA" w:rsidP="00572FE1">
      <w:pPr>
        <w:shd w:val="clear" w:color="auto" w:fill="DAEEF3" w:themeFill="accent5" w:themeFillTint="33"/>
        <w:jc w:val="both"/>
        <w:rPr>
          <w:rFonts w:ascii="Aptos Narrow" w:hAnsi="Aptos Narrow"/>
          <w:b/>
          <w:bCs/>
        </w:rPr>
      </w:pPr>
      <w:r w:rsidRPr="006636BA">
        <w:rPr>
          <w:rFonts w:ascii="Aptos Narrow" w:hAnsi="Aptos Narrow"/>
          <w:b/>
          <w:bCs/>
        </w:rPr>
        <w:t>Communication</w:t>
      </w:r>
    </w:p>
    <w:p w14:paraId="45B9E9D2" w14:textId="77777777" w:rsidR="006636BA" w:rsidRDefault="3F425F52" w:rsidP="00572FE1">
      <w:pPr>
        <w:shd w:val="clear" w:color="auto" w:fill="DAEEF3" w:themeFill="accent5" w:themeFillTint="33"/>
        <w:jc w:val="both"/>
        <w:rPr>
          <w:rFonts w:ascii="Aptos Narrow" w:hAnsi="Aptos Narrow"/>
        </w:rPr>
      </w:pPr>
      <w:r w:rsidRPr="64F2A71C">
        <w:rPr>
          <w:rFonts w:ascii="Aptos Narrow" w:hAnsi="Aptos Narrow"/>
        </w:rPr>
        <w:t>Application issues can be reported by the EWB Helpdesk, Network Operations Center (NOC)monitoring, or escalations to the Recovery Team. Possible outages are reported by users to the NOC Team immediately by calling 855-228-8815. Once a possible outage has been identified, the NOC Team will set up an investigative IT Response Call with the Recovery Team to validate and troubleshoot the issue.</w:t>
      </w:r>
    </w:p>
    <w:p w14:paraId="084BEFDD" w14:textId="77777777" w:rsidR="000176BB" w:rsidRPr="006636BA" w:rsidRDefault="000176BB" w:rsidP="00572FE1">
      <w:pPr>
        <w:shd w:val="clear" w:color="auto" w:fill="DAEEF3" w:themeFill="accent5" w:themeFillTint="33"/>
        <w:jc w:val="both"/>
        <w:rPr>
          <w:rFonts w:ascii="Aptos Narrow" w:hAnsi="Aptos Narrow"/>
        </w:rPr>
      </w:pPr>
    </w:p>
    <w:p w14:paraId="643DAB34" w14:textId="77777777" w:rsidR="006636BA" w:rsidRPr="006636BA" w:rsidRDefault="006636BA" w:rsidP="00572FE1">
      <w:pPr>
        <w:shd w:val="clear" w:color="auto" w:fill="DAEEF3" w:themeFill="accent5" w:themeFillTint="33"/>
        <w:jc w:val="both"/>
        <w:rPr>
          <w:rFonts w:ascii="Aptos Narrow" w:hAnsi="Aptos Narrow"/>
        </w:rPr>
      </w:pPr>
      <w:r w:rsidRPr="006636BA">
        <w:rPr>
          <w:rFonts w:ascii="Aptos Narrow" w:hAnsi="Aptos Narrow"/>
        </w:rPr>
        <w:t>If efforts to resolve the application disruption are unsuccessful, the Recovery Team will either manage the outage and required reports for EWB hosted applications or contact the application vendor to report the outage for vendor hosted applications. The Recovery Team can activate the Disaster Recovery Plan for the affected application immediately with no minimum downtime requirement. The</w:t>
      </w:r>
      <w:r>
        <w:rPr>
          <w:rFonts w:ascii="Aptos Narrow" w:hAnsi="Aptos Narrow"/>
        </w:rPr>
        <w:t xml:space="preserve"> </w:t>
      </w:r>
      <w:r w:rsidRPr="006636BA">
        <w:rPr>
          <w:rFonts w:ascii="Aptos Narrow" w:hAnsi="Aptos Narrow"/>
        </w:rPr>
        <w:t>NOC Team will communicate the status of the application to the EBCO team for visibility and additional support.</w:t>
      </w:r>
    </w:p>
    <w:p w14:paraId="2CDDD364" w14:textId="77777777" w:rsidR="00FB43A9" w:rsidRDefault="006636BA" w:rsidP="00572FE1">
      <w:pPr>
        <w:shd w:val="clear" w:color="auto" w:fill="DAEEF3" w:themeFill="accent5" w:themeFillTint="33"/>
        <w:jc w:val="both"/>
        <w:rPr>
          <w:rFonts w:ascii="Aptos Narrow" w:hAnsi="Aptos Narrow"/>
        </w:rPr>
      </w:pPr>
      <w:r w:rsidRPr="006636BA">
        <w:rPr>
          <w:rFonts w:ascii="Aptos Narrow" w:hAnsi="Aptos Narrow"/>
        </w:rPr>
        <w:lastRenderedPageBreak/>
        <w:t>The NOC will send out regular status updates via email to all DRP and EBCO contacts throughout the application recovery process.</w:t>
      </w:r>
    </w:p>
    <w:p w14:paraId="55037393" w14:textId="77777777" w:rsidR="000176BB" w:rsidRDefault="000176BB" w:rsidP="006636BA">
      <w:pPr>
        <w:shd w:val="clear" w:color="auto" w:fill="DAEEF3" w:themeFill="accent5" w:themeFillTint="33"/>
        <w:rPr>
          <w:rFonts w:ascii="Aptos Narrow" w:hAnsi="Aptos Narrow"/>
        </w:rPr>
      </w:pPr>
    </w:p>
    <w:p w14:paraId="0075BCDA" w14:textId="77777777" w:rsidR="000176BB" w:rsidRPr="000176BB" w:rsidRDefault="000176BB" w:rsidP="000176BB">
      <w:pPr>
        <w:shd w:val="clear" w:color="auto" w:fill="DAEEF3" w:themeFill="accent5" w:themeFillTint="33"/>
        <w:rPr>
          <w:rFonts w:ascii="Aptos Narrow" w:hAnsi="Aptos Narrow"/>
          <w:b/>
          <w:bCs/>
        </w:rPr>
      </w:pPr>
      <w:r w:rsidRPr="000176BB">
        <w:rPr>
          <w:rFonts w:ascii="Aptos Narrow" w:hAnsi="Aptos Narrow"/>
          <w:b/>
          <w:bCs/>
        </w:rPr>
        <w:t xml:space="preserve">Escalation </w:t>
      </w:r>
    </w:p>
    <w:p w14:paraId="3FDAA0A2" w14:textId="77777777" w:rsidR="000176BB" w:rsidRDefault="000176BB" w:rsidP="00572FE1">
      <w:pPr>
        <w:shd w:val="clear" w:color="auto" w:fill="DAEEF3" w:themeFill="accent5" w:themeFillTint="33"/>
        <w:jc w:val="both"/>
        <w:rPr>
          <w:rFonts w:ascii="Aptos Narrow" w:hAnsi="Aptos Narrow"/>
        </w:rPr>
      </w:pPr>
      <w:r w:rsidRPr="000176BB">
        <w:rPr>
          <w:rFonts w:ascii="Aptos Narrow" w:hAnsi="Aptos Narrow"/>
        </w:rPr>
        <w:t>In case of significant downtime or severe disruption, the Enterprise Business Continuity Office will activate the Enterprise Crisis Management Plan.</w:t>
      </w:r>
    </w:p>
    <w:p w14:paraId="41512B7D" w14:textId="77777777" w:rsidR="000176BB" w:rsidRPr="000176BB" w:rsidRDefault="000176BB" w:rsidP="00572FE1">
      <w:pPr>
        <w:shd w:val="clear" w:color="auto" w:fill="DAEEF3" w:themeFill="accent5" w:themeFillTint="33"/>
        <w:jc w:val="both"/>
        <w:rPr>
          <w:rFonts w:ascii="Aptos Narrow" w:hAnsi="Aptos Narrow"/>
        </w:rPr>
      </w:pPr>
    </w:p>
    <w:p w14:paraId="61FE2809" w14:textId="77777777" w:rsidR="000176BB" w:rsidRPr="000176BB" w:rsidRDefault="000176BB" w:rsidP="00572FE1">
      <w:pPr>
        <w:shd w:val="clear" w:color="auto" w:fill="DAEEF3" w:themeFill="accent5" w:themeFillTint="33"/>
        <w:jc w:val="both"/>
        <w:rPr>
          <w:rFonts w:ascii="Aptos Narrow" w:hAnsi="Aptos Narrow"/>
          <w:b/>
          <w:bCs/>
        </w:rPr>
      </w:pPr>
      <w:r w:rsidRPr="000176BB">
        <w:rPr>
          <w:rFonts w:ascii="Aptos Narrow" w:hAnsi="Aptos Narrow"/>
          <w:b/>
          <w:bCs/>
        </w:rPr>
        <w:t xml:space="preserve">Application Overview </w:t>
      </w:r>
    </w:p>
    <w:p w14:paraId="6E52C200" w14:textId="77777777" w:rsidR="000176BB" w:rsidRDefault="000176BB" w:rsidP="00572FE1">
      <w:pPr>
        <w:shd w:val="clear" w:color="auto" w:fill="DAEEF3" w:themeFill="accent5" w:themeFillTint="33"/>
        <w:jc w:val="both"/>
        <w:rPr>
          <w:rFonts w:ascii="Aptos Narrow" w:hAnsi="Aptos Narrow"/>
        </w:rPr>
      </w:pPr>
      <w:r w:rsidRPr="000176BB">
        <w:rPr>
          <w:rFonts w:ascii="Aptos Narrow" w:hAnsi="Aptos Narrow"/>
        </w:rPr>
        <w:t xml:space="preserve">FIS </w:t>
      </w:r>
      <w:proofErr w:type="spellStart"/>
      <w:r w:rsidRPr="000176BB">
        <w:rPr>
          <w:rFonts w:ascii="Aptos Narrow" w:hAnsi="Aptos Narrow"/>
        </w:rPr>
        <w:t>SecurLock</w:t>
      </w:r>
      <w:proofErr w:type="spellEnd"/>
      <w:r w:rsidRPr="000176BB">
        <w:rPr>
          <w:rFonts w:ascii="Aptos Narrow" w:hAnsi="Aptos Narrow"/>
        </w:rPr>
        <w:t xml:space="preserve"> Predict is a heuristic neural network software for credit, debit, and prepaid fraud detection. It scores transactions for fraud likelihood using global and portfolio-specific metrics. The suite includes a transaction monitoring system and case management component.</w:t>
      </w:r>
    </w:p>
    <w:p w14:paraId="77E966F1" w14:textId="77777777" w:rsidR="000176BB" w:rsidRPr="000176BB" w:rsidRDefault="000176BB" w:rsidP="00572FE1">
      <w:pPr>
        <w:shd w:val="clear" w:color="auto" w:fill="DAEEF3" w:themeFill="accent5" w:themeFillTint="33"/>
        <w:jc w:val="both"/>
        <w:rPr>
          <w:rFonts w:ascii="Aptos Narrow" w:hAnsi="Aptos Narrow"/>
        </w:rPr>
      </w:pPr>
    </w:p>
    <w:p w14:paraId="501F2FF3" w14:textId="77777777" w:rsidR="000176BB" w:rsidRPr="000176BB" w:rsidRDefault="000176BB" w:rsidP="00572FE1">
      <w:pPr>
        <w:shd w:val="clear" w:color="auto" w:fill="DAEEF3" w:themeFill="accent5" w:themeFillTint="33"/>
        <w:jc w:val="both"/>
        <w:rPr>
          <w:rFonts w:ascii="Aptos Narrow" w:hAnsi="Aptos Narrow"/>
          <w:b/>
          <w:bCs/>
        </w:rPr>
      </w:pPr>
      <w:r w:rsidRPr="000176BB">
        <w:rPr>
          <w:rFonts w:ascii="Aptos Narrow" w:hAnsi="Aptos Narrow"/>
          <w:b/>
          <w:bCs/>
        </w:rPr>
        <w:t xml:space="preserve">Key Recovery Processes </w:t>
      </w:r>
    </w:p>
    <w:p w14:paraId="577F559E" w14:textId="77777777" w:rsidR="000176BB" w:rsidRDefault="000176BB" w:rsidP="00572FE1">
      <w:pPr>
        <w:shd w:val="clear" w:color="auto" w:fill="DAEEF3" w:themeFill="accent5" w:themeFillTint="33"/>
        <w:jc w:val="both"/>
        <w:rPr>
          <w:rFonts w:ascii="Aptos Narrow" w:hAnsi="Aptos Narrow"/>
        </w:rPr>
      </w:pPr>
      <w:r w:rsidRPr="000176BB">
        <w:rPr>
          <w:rFonts w:ascii="Aptos Narrow" w:hAnsi="Aptos Narrow"/>
        </w:rPr>
        <w:t>Recovery Team Responsible for coordinating and recovering the application in collaboration with the application vendor.</w:t>
      </w:r>
    </w:p>
    <w:p w14:paraId="4B046E28" w14:textId="77777777" w:rsidR="000176BB" w:rsidRPr="000176BB" w:rsidRDefault="000176BB" w:rsidP="00572FE1">
      <w:pPr>
        <w:shd w:val="clear" w:color="auto" w:fill="DAEEF3" w:themeFill="accent5" w:themeFillTint="33"/>
        <w:jc w:val="both"/>
        <w:rPr>
          <w:rFonts w:ascii="Aptos Narrow" w:hAnsi="Aptos Narrow"/>
        </w:rPr>
      </w:pPr>
    </w:p>
    <w:p w14:paraId="0402D39F" w14:textId="77777777" w:rsidR="000176BB" w:rsidRDefault="000176BB" w:rsidP="00572FE1">
      <w:pPr>
        <w:shd w:val="clear" w:color="auto" w:fill="DAEEF3" w:themeFill="accent5" w:themeFillTint="33"/>
        <w:jc w:val="both"/>
        <w:rPr>
          <w:rFonts w:ascii="Aptos Narrow" w:hAnsi="Aptos Narrow"/>
        </w:rPr>
      </w:pPr>
      <w:r>
        <w:rPr>
          <w:rFonts w:ascii="Aptos Narrow" w:hAnsi="Aptos Narrow"/>
          <w:b/>
          <w:bCs/>
        </w:rPr>
        <w:t xml:space="preserve">•  </w:t>
      </w:r>
      <w:r w:rsidRPr="000176BB">
        <w:rPr>
          <w:rFonts w:ascii="Aptos Narrow" w:hAnsi="Aptos Narrow"/>
          <w:b/>
          <w:bCs/>
        </w:rPr>
        <w:t>Recovery Team Communication</w:t>
      </w:r>
      <w:r w:rsidRPr="000176BB">
        <w:rPr>
          <w:rFonts w:ascii="Aptos Narrow" w:hAnsi="Aptos Narrow"/>
        </w:rPr>
        <w:t xml:space="preserve"> </w:t>
      </w:r>
    </w:p>
    <w:p w14:paraId="7B7D1B21" w14:textId="77777777" w:rsidR="000176BB" w:rsidRDefault="000176BB" w:rsidP="00572FE1">
      <w:pPr>
        <w:shd w:val="clear" w:color="auto" w:fill="DAEEF3" w:themeFill="accent5" w:themeFillTint="33"/>
        <w:jc w:val="both"/>
        <w:rPr>
          <w:rFonts w:ascii="Aptos Narrow" w:hAnsi="Aptos Narrow"/>
        </w:rPr>
      </w:pPr>
      <w:r w:rsidRPr="000176BB">
        <w:rPr>
          <w:rFonts w:ascii="Aptos Narrow" w:hAnsi="Aptos Narrow"/>
        </w:rPr>
        <w:t xml:space="preserve">Communication channels include: </w:t>
      </w:r>
    </w:p>
    <w:p w14:paraId="0986ACD0" w14:textId="77777777" w:rsidR="000176BB" w:rsidRDefault="000176BB" w:rsidP="00572FE1">
      <w:pPr>
        <w:shd w:val="clear" w:color="auto" w:fill="DAEEF3" w:themeFill="accent5" w:themeFillTint="33"/>
        <w:jc w:val="both"/>
        <w:rPr>
          <w:rFonts w:ascii="Aptos Narrow" w:hAnsi="Aptos Narrow"/>
        </w:rPr>
      </w:pPr>
      <w:r w:rsidRPr="000176BB">
        <w:rPr>
          <w:rFonts w:ascii="Aptos Narrow" w:hAnsi="Aptos Narrow"/>
        </w:rPr>
        <w:t>Microsoft Teams or Zoom meetings. Other options like conference calls or in-person meetings.</w:t>
      </w:r>
    </w:p>
    <w:p w14:paraId="0EA069BA" w14:textId="77777777" w:rsidR="000176BB" w:rsidRPr="000176BB" w:rsidRDefault="000176BB" w:rsidP="00572FE1">
      <w:pPr>
        <w:shd w:val="clear" w:color="auto" w:fill="DAEEF3" w:themeFill="accent5" w:themeFillTint="33"/>
        <w:jc w:val="both"/>
        <w:rPr>
          <w:rFonts w:ascii="Aptos Narrow" w:hAnsi="Aptos Narrow"/>
        </w:rPr>
      </w:pPr>
    </w:p>
    <w:p w14:paraId="3B04C6F5" w14:textId="77777777" w:rsidR="000176BB" w:rsidRPr="000176BB" w:rsidRDefault="000176BB" w:rsidP="00572FE1">
      <w:pPr>
        <w:shd w:val="clear" w:color="auto" w:fill="DAEEF3" w:themeFill="accent5" w:themeFillTint="33"/>
        <w:jc w:val="both"/>
        <w:rPr>
          <w:rFonts w:ascii="Aptos Narrow" w:hAnsi="Aptos Narrow"/>
          <w:b/>
          <w:bCs/>
        </w:rPr>
      </w:pPr>
      <w:r>
        <w:rPr>
          <w:rFonts w:ascii="Aptos Narrow" w:hAnsi="Aptos Narrow"/>
          <w:b/>
          <w:bCs/>
        </w:rPr>
        <w:t xml:space="preserve">•  </w:t>
      </w:r>
      <w:r w:rsidRPr="000176BB">
        <w:rPr>
          <w:rFonts w:ascii="Aptos Narrow" w:hAnsi="Aptos Narrow"/>
          <w:b/>
          <w:bCs/>
        </w:rPr>
        <w:t>Technical Validation Procedures in</w:t>
      </w:r>
      <w:r>
        <w:rPr>
          <w:rFonts w:ascii="Aptos Narrow" w:hAnsi="Aptos Narrow"/>
          <w:b/>
          <w:bCs/>
        </w:rPr>
        <w:t xml:space="preserve"> </w:t>
      </w:r>
      <w:r w:rsidRPr="000176BB">
        <w:rPr>
          <w:rFonts w:ascii="Aptos Narrow" w:hAnsi="Aptos Narrow"/>
          <w:b/>
          <w:bCs/>
        </w:rPr>
        <w:t>DR Environment</w:t>
      </w:r>
    </w:p>
    <w:p w14:paraId="41517C4C" w14:textId="77777777" w:rsidR="000176BB" w:rsidRPr="000176BB" w:rsidRDefault="000176BB" w:rsidP="00572FE1">
      <w:pPr>
        <w:shd w:val="clear" w:color="auto" w:fill="DAEEF3" w:themeFill="accent5" w:themeFillTint="33"/>
        <w:jc w:val="both"/>
        <w:rPr>
          <w:rFonts w:ascii="Aptos Narrow" w:hAnsi="Aptos Narrow"/>
        </w:rPr>
      </w:pPr>
      <w:r w:rsidRPr="000176BB">
        <w:rPr>
          <w:rFonts w:ascii="Aptos Narrow" w:hAnsi="Aptos Narrow"/>
        </w:rPr>
        <w:t>These are the tasks to perform the technical validation of this application once it has been recovered</w:t>
      </w:r>
      <w:r>
        <w:rPr>
          <w:rFonts w:ascii="Aptos Narrow" w:hAnsi="Aptos Narrow"/>
        </w:rPr>
        <w:t xml:space="preserve"> </w:t>
      </w:r>
      <w:r w:rsidRPr="000176BB">
        <w:rPr>
          <w:rFonts w:ascii="Aptos Narrow" w:hAnsi="Aptos Narrow"/>
        </w:rPr>
        <w:t>in the DR environment and prepare it for business validation testing.</w:t>
      </w:r>
    </w:p>
    <w:p w14:paraId="6E1A3A89" w14:textId="77777777" w:rsidR="000176BB" w:rsidRPr="000176BB" w:rsidRDefault="000176BB" w:rsidP="00572FE1">
      <w:pPr>
        <w:shd w:val="clear" w:color="auto" w:fill="DAEEF3" w:themeFill="accent5" w:themeFillTint="33"/>
        <w:jc w:val="both"/>
        <w:rPr>
          <w:rFonts w:ascii="Aptos Narrow" w:hAnsi="Aptos Narrow"/>
        </w:rPr>
      </w:pPr>
    </w:p>
    <w:p w14:paraId="7F448C2E" w14:textId="77777777" w:rsidR="000176BB" w:rsidRPr="000176BB" w:rsidRDefault="000176BB" w:rsidP="00572FE1">
      <w:pPr>
        <w:shd w:val="clear" w:color="auto" w:fill="DAEEF3" w:themeFill="accent5" w:themeFillTint="33"/>
        <w:jc w:val="both"/>
        <w:rPr>
          <w:rFonts w:ascii="Aptos Narrow" w:hAnsi="Aptos Narrow"/>
          <w:b/>
          <w:bCs/>
        </w:rPr>
      </w:pPr>
      <w:r>
        <w:rPr>
          <w:rFonts w:ascii="Aptos Narrow" w:hAnsi="Aptos Narrow"/>
          <w:b/>
          <w:bCs/>
        </w:rPr>
        <w:t xml:space="preserve">•  </w:t>
      </w:r>
      <w:r w:rsidRPr="000176BB">
        <w:rPr>
          <w:rFonts w:ascii="Aptos Narrow" w:hAnsi="Aptos Narrow"/>
          <w:b/>
          <w:bCs/>
        </w:rPr>
        <w:t>Business Unit Validation Procedures in DR Environment</w:t>
      </w:r>
    </w:p>
    <w:p w14:paraId="03C2CF01" w14:textId="77777777" w:rsidR="000176BB" w:rsidRPr="00FB43A9" w:rsidRDefault="000176BB" w:rsidP="00572FE1">
      <w:pPr>
        <w:shd w:val="clear" w:color="auto" w:fill="DAEEF3" w:themeFill="accent5" w:themeFillTint="33"/>
        <w:jc w:val="both"/>
        <w:rPr>
          <w:rFonts w:ascii="Aptos Narrow" w:hAnsi="Aptos Narrow"/>
        </w:rPr>
      </w:pPr>
      <w:r>
        <w:rPr>
          <w:rFonts w:ascii="Aptos Narrow" w:hAnsi="Aptos Narrow"/>
        </w:rPr>
        <w:t>T</w:t>
      </w:r>
      <w:r w:rsidRPr="000176BB">
        <w:rPr>
          <w:rFonts w:ascii="Aptos Narrow" w:hAnsi="Aptos Narrow"/>
        </w:rPr>
        <w:t>his section of the plan includes the process and methods of how the business will verify that the application is operating appropriately within the DR environment and within data loss tolerances.</w:t>
      </w:r>
    </w:p>
    <w:p w14:paraId="638C0A71" w14:textId="77777777" w:rsidR="000176BB" w:rsidRPr="000176BB" w:rsidRDefault="000176BB" w:rsidP="00572FE1">
      <w:pPr>
        <w:shd w:val="clear" w:color="auto" w:fill="DAEEF3" w:themeFill="accent5" w:themeFillTint="33"/>
        <w:jc w:val="both"/>
        <w:rPr>
          <w:rFonts w:ascii="Aptos Narrow" w:hAnsi="Aptos Narrow"/>
        </w:rPr>
      </w:pPr>
    </w:p>
    <w:p w14:paraId="0E7969EB" w14:textId="77777777" w:rsidR="00FB43A9" w:rsidRPr="000176BB" w:rsidRDefault="000176BB" w:rsidP="00572FE1">
      <w:pPr>
        <w:shd w:val="clear" w:color="auto" w:fill="DAEEF3" w:themeFill="accent5" w:themeFillTint="33"/>
        <w:jc w:val="both"/>
        <w:rPr>
          <w:rFonts w:ascii="Aptos Narrow" w:hAnsi="Aptos Narrow"/>
          <w:b/>
          <w:bCs/>
        </w:rPr>
      </w:pPr>
      <w:r w:rsidRPr="000176BB">
        <w:rPr>
          <w:rFonts w:ascii="Aptos Narrow" w:hAnsi="Aptos Narrow"/>
          <w:b/>
          <w:bCs/>
        </w:rPr>
        <w:t>Procedures to Return to Business as</w:t>
      </w:r>
      <w:r>
        <w:rPr>
          <w:rFonts w:ascii="Aptos Narrow" w:hAnsi="Aptos Narrow"/>
          <w:b/>
          <w:bCs/>
        </w:rPr>
        <w:t xml:space="preserve"> </w:t>
      </w:r>
      <w:r w:rsidRPr="000176BB">
        <w:rPr>
          <w:rFonts w:ascii="Aptos Narrow" w:hAnsi="Aptos Narrow"/>
          <w:b/>
          <w:bCs/>
        </w:rPr>
        <w:t>Usual (BAU)</w:t>
      </w:r>
    </w:p>
    <w:p w14:paraId="62E1202E" w14:textId="26CE915F" w:rsidR="000176BB" w:rsidRPr="000176BB" w:rsidRDefault="000176BB" w:rsidP="00572FE1">
      <w:pPr>
        <w:shd w:val="clear" w:color="auto" w:fill="DAEEF3" w:themeFill="accent5" w:themeFillTint="33"/>
        <w:jc w:val="both"/>
        <w:rPr>
          <w:rFonts w:ascii="Aptos Narrow" w:hAnsi="Aptos Narrow"/>
          <w:b/>
          <w:bCs/>
        </w:rPr>
      </w:pPr>
      <w:del w:id="2491" w:author="Uttam Kumar Gupta-NE" w:date="2025-03-20T20:20:00Z" w16du:dateUtc="2025-03-20T14:50:00Z">
        <w:r w:rsidDel="00433E90">
          <w:rPr>
            <w:rFonts w:ascii="Aptos Narrow" w:hAnsi="Aptos Narrow"/>
            <w:b/>
            <w:bCs/>
          </w:rPr>
          <w:delText xml:space="preserve">•  </w:delText>
        </w:r>
        <w:r w:rsidRPr="000176BB" w:rsidDel="00433E90">
          <w:rPr>
            <w:rFonts w:ascii="Aptos Narrow" w:hAnsi="Aptos Narrow"/>
            <w:b/>
            <w:bCs/>
          </w:rPr>
          <w:delText>IT Technical</w:delText>
        </w:r>
      </w:del>
      <w:ins w:id="2492" w:author="Uttam Kumar Gupta-NE" w:date="2025-03-20T20:20:00Z" w16du:dateUtc="2025-03-20T14:50:00Z">
        <w:r w:rsidR="00433E90">
          <w:rPr>
            <w:rFonts w:ascii="Aptos Narrow" w:hAnsi="Aptos Narrow"/>
            <w:b/>
            <w:bCs/>
          </w:rPr>
          <w:t>Technical</w:t>
        </w:r>
      </w:ins>
      <w:r w:rsidRPr="000176BB">
        <w:rPr>
          <w:rFonts w:ascii="Aptos Narrow" w:hAnsi="Aptos Narrow"/>
          <w:b/>
          <w:bCs/>
        </w:rPr>
        <w:t xml:space="preserve"> Steps to BAU</w:t>
      </w:r>
    </w:p>
    <w:p w14:paraId="719C6D4F" w14:textId="77777777" w:rsidR="000176BB" w:rsidRDefault="000176BB" w:rsidP="00572FE1">
      <w:pPr>
        <w:shd w:val="clear" w:color="auto" w:fill="DAEEF3" w:themeFill="accent5" w:themeFillTint="33"/>
        <w:jc w:val="both"/>
        <w:rPr>
          <w:rFonts w:ascii="Aptos Narrow" w:hAnsi="Aptos Narrow"/>
        </w:rPr>
      </w:pPr>
      <w:r w:rsidRPr="34A2CE9E">
        <w:rPr>
          <w:rFonts w:ascii="Aptos Narrow" w:hAnsi="Aptos Narrow"/>
        </w:rPr>
        <w:t xml:space="preserve">Transition the application from the DR environment to the primary data center without introducing security risks or unexpected downtime. Includes communication plans to inform end-users about the migration. </w:t>
      </w:r>
    </w:p>
    <w:p w14:paraId="191A5F6C" w14:textId="77777777" w:rsidR="000176BB" w:rsidRDefault="000176BB" w:rsidP="00572FE1">
      <w:pPr>
        <w:shd w:val="clear" w:color="auto" w:fill="DAEEF3" w:themeFill="accent5" w:themeFillTint="33"/>
        <w:jc w:val="both"/>
        <w:rPr>
          <w:rFonts w:ascii="Aptos Narrow" w:hAnsi="Aptos Narrow"/>
        </w:rPr>
      </w:pPr>
    </w:p>
    <w:p w14:paraId="23CB5F1E" w14:textId="77777777" w:rsidR="000176BB" w:rsidRPr="000176BB" w:rsidRDefault="003D4940" w:rsidP="00572FE1">
      <w:pPr>
        <w:shd w:val="clear" w:color="auto" w:fill="DAEEF3" w:themeFill="accent5" w:themeFillTint="33"/>
        <w:jc w:val="both"/>
        <w:rPr>
          <w:rFonts w:ascii="Aptos Narrow" w:hAnsi="Aptos Narrow"/>
          <w:b/>
          <w:bCs/>
        </w:rPr>
      </w:pPr>
      <w:r>
        <w:rPr>
          <w:rFonts w:ascii="Aptos Narrow" w:hAnsi="Aptos Narrow"/>
          <w:b/>
          <w:bCs/>
        </w:rPr>
        <w:t xml:space="preserve">•  </w:t>
      </w:r>
      <w:r w:rsidR="000176BB" w:rsidRPr="000176BB">
        <w:rPr>
          <w:rFonts w:ascii="Aptos Narrow" w:hAnsi="Aptos Narrow"/>
          <w:b/>
          <w:bCs/>
        </w:rPr>
        <w:t>Technical Validation in Primary Data Center</w:t>
      </w:r>
    </w:p>
    <w:p w14:paraId="4C0CD42B" w14:textId="77777777" w:rsidR="000176BB" w:rsidRDefault="000176BB" w:rsidP="00572FE1">
      <w:pPr>
        <w:shd w:val="clear" w:color="auto" w:fill="DAEEF3" w:themeFill="accent5" w:themeFillTint="33"/>
        <w:jc w:val="both"/>
        <w:rPr>
          <w:rFonts w:ascii="Aptos Narrow" w:hAnsi="Aptos Narrow"/>
        </w:rPr>
      </w:pPr>
      <w:r w:rsidRPr="000176BB">
        <w:rPr>
          <w:rFonts w:ascii="Aptos Narrow" w:hAnsi="Aptos Narrow"/>
        </w:rPr>
        <w:t xml:space="preserve">Post-migration system checks to ensure accurate processing and </w:t>
      </w:r>
      <w:r w:rsidR="009D151A" w:rsidRPr="000176BB">
        <w:rPr>
          <w:rFonts w:ascii="Aptos Narrow" w:hAnsi="Aptos Narrow"/>
        </w:rPr>
        <w:t>restore</w:t>
      </w:r>
      <w:r w:rsidRPr="000176BB">
        <w:rPr>
          <w:rFonts w:ascii="Aptos Narrow" w:hAnsi="Aptos Narrow"/>
        </w:rPr>
        <w:t xml:space="preserve"> data integrity. </w:t>
      </w:r>
    </w:p>
    <w:p w14:paraId="23346065" w14:textId="77777777" w:rsidR="000176BB" w:rsidRDefault="000176BB" w:rsidP="00572FE1">
      <w:pPr>
        <w:shd w:val="clear" w:color="auto" w:fill="DAEEF3" w:themeFill="accent5" w:themeFillTint="33"/>
        <w:jc w:val="both"/>
        <w:rPr>
          <w:rFonts w:ascii="Aptos Narrow" w:hAnsi="Aptos Narrow"/>
        </w:rPr>
      </w:pPr>
    </w:p>
    <w:p w14:paraId="2B62D650" w14:textId="77777777" w:rsidR="000176BB" w:rsidRPr="000176BB" w:rsidRDefault="003D4940" w:rsidP="00572FE1">
      <w:pPr>
        <w:shd w:val="clear" w:color="auto" w:fill="DAEEF3" w:themeFill="accent5" w:themeFillTint="33"/>
        <w:jc w:val="both"/>
        <w:rPr>
          <w:rFonts w:ascii="Aptos Narrow" w:hAnsi="Aptos Narrow"/>
          <w:b/>
          <w:bCs/>
        </w:rPr>
      </w:pPr>
      <w:r>
        <w:rPr>
          <w:rFonts w:ascii="Aptos Narrow" w:hAnsi="Aptos Narrow"/>
          <w:b/>
          <w:bCs/>
        </w:rPr>
        <w:t xml:space="preserve">•  </w:t>
      </w:r>
      <w:r w:rsidR="000176BB" w:rsidRPr="000176BB">
        <w:rPr>
          <w:rFonts w:ascii="Aptos Narrow" w:hAnsi="Aptos Narrow"/>
          <w:b/>
          <w:bCs/>
        </w:rPr>
        <w:t>Business Unit Validation in Primary Data Center</w:t>
      </w:r>
    </w:p>
    <w:p w14:paraId="09C489D1" w14:textId="77777777" w:rsidR="000176BB" w:rsidRDefault="000176BB" w:rsidP="00572FE1">
      <w:pPr>
        <w:shd w:val="clear" w:color="auto" w:fill="DAEEF3" w:themeFill="accent5" w:themeFillTint="33"/>
        <w:jc w:val="both"/>
        <w:rPr>
          <w:rFonts w:ascii="Aptos Narrow" w:hAnsi="Aptos Narrow"/>
        </w:rPr>
      </w:pPr>
      <w:r w:rsidRPr="000176BB">
        <w:rPr>
          <w:rFonts w:ascii="Aptos Narrow" w:hAnsi="Aptos Narrow"/>
        </w:rPr>
        <w:t>Business teams confirm the application’s appropriate functionality and adherence to data loss tolerances post-return to the primary data center.</w:t>
      </w:r>
    </w:p>
    <w:p w14:paraId="53E7C6BB" w14:textId="77777777" w:rsidR="000176BB" w:rsidRDefault="00DD0CCE" w:rsidP="00572FE1">
      <w:pPr>
        <w:shd w:val="clear" w:color="auto" w:fill="DAEEF3" w:themeFill="accent5" w:themeFillTint="33"/>
        <w:jc w:val="both"/>
        <w:rPr>
          <w:rFonts w:ascii="Aptos Narrow" w:hAnsi="Aptos Narrow"/>
        </w:rPr>
      </w:pPr>
      <w:r>
        <w:rPr>
          <w:rFonts w:ascii="Aptos Narrow" w:hAnsi="Aptos Narrow"/>
        </w:rPr>
        <w:t xml:space="preserve">Refer to the following document for further information related to </w:t>
      </w:r>
      <w:r w:rsidR="00090C64">
        <w:rPr>
          <w:rFonts w:ascii="Aptos Narrow" w:hAnsi="Aptos Narrow"/>
        </w:rPr>
        <w:t>the Disaster</w:t>
      </w:r>
      <w:r>
        <w:rPr>
          <w:rFonts w:ascii="Aptos Narrow" w:hAnsi="Aptos Narrow"/>
        </w:rPr>
        <w:t xml:space="preserve"> Recovery Plan. </w:t>
      </w:r>
    </w:p>
    <w:p w14:paraId="7DBFC96C" w14:textId="77777777" w:rsidR="00E1712E" w:rsidRDefault="00E1712E" w:rsidP="00FA351E">
      <w:pPr>
        <w:shd w:val="clear" w:color="auto" w:fill="DAEEF3" w:themeFill="accent5" w:themeFillTint="33"/>
        <w:rPr>
          <w:rFonts w:ascii="Aptos Narrow" w:hAnsi="Aptos Narrow"/>
        </w:rPr>
      </w:pPr>
    </w:p>
    <w:p w14:paraId="419F3E1A" w14:textId="77777777" w:rsidR="00FD4C8C" w:rsidRDefault="00FD4C8C" w:rsidP="00FA351E">
      <w:pPr>
        <w:shd w:val="clear" w:color="auto" w:fill="DAEEF3" w:themeFill="accent5" w:themeFillTint="33"/>
        <w:rPr>
          <w:rFonts w:ascii="Aptos Narrow" w:hAnsi="Aptos Narrow"/>
        </w:rPr>
      </w:pPr>
      <w:r>
        <w:object w:dxaOrig="1538" w:dyaOrig="993" w14:anchorId="3E308D50">
          <v:shape id="_x0000_i1034" type="#_x0000_t75" style="width:77.25pt;height:50.25pt" o:ole="">
            <v:imagedata r:id="rId78" o:title=""/>
          </v:shape>
          <o:OLEObject Type="Embed" ProgID="AcroExch.Document.DC" ShapeID="_x0000_i1034" DrawAspect="Icon" ObjectID="_1804416866" r:id="rId79"/>
        </w:object>
      </w:r>
    </w:p>
    <w:p w14:paraId="151E4DAE" w14:textId="77777777" w:rsidR="00FA351E" w:rsidRDefault="00FA351E" w:rsidP="00FA351E">
      <w:pPr>
        <w:rPr>
          <w:rStyle w:val="SubtleEmphasis"/>
        </w:rPr>
      </w:pPr>
    </w:p>
    <w:p w14:paraId="4696C4B5" w14:textId="77777777" w:rsidR="00FA351E" w:rsidRDefault="00FA351E" w:rsidP="001A64D1">
      <w:pPr>
        <w:pStyle w:val="Heading3"/>
        <w:numPr>
          <w:ilvl w:val="2"/>
          <w:numId w:val="37"/>
        </w:numPr>
      </w:pPr>
      <w:bookmarkStart w:id="2493" w:name="_Toc193800968"/>
      <w:r>
        <w:t>Business Continuity Plan</w:t>
      </w:r>
      <w:bookmarkEnd w:id="2493"/>
    </w:p>
    <w:p w14:paraId="21052BF2" w14:textId="77777777" w:rsidR="00FA351E" w:rsidRPr="00FA351E" w:rsidRDefault="00FA351E" w:rsidP="00FA351E">
      <w:r>
        <w:rPr>
          <w:rStyle w:val="SubtleEmphasis"/>
        </w:rPr>
        <w:t xml:space="preserve">Provide a reference to the business continuity plan or describe the plan here. For a vendor model, provide </w:t>
      </w:r>
      <w:proofErr w:type="gramStart"/>
      <w:r>
        <w:rPr>
          <w:rStyle w:val="SubtleEmphasis"/>
        </w:rPr>
        <w:t>the</w:t>
      </w:r>
      <w:proofErr w:type="gramEnd"/>
      <w:r>
        <w:rPr>
          <w:rStyle w:val="SubtleEmphasis"/>
        </w:rPr>
        <w:t xml:space="preserve"> plan for how the model will be supported or replaced if the external vendor is no longer available to support the model or the vendor’s level of service is unsatisfactory.</w:t>
      </w:r>
    </w:p>
    <w:p w14:paraId="5E73B4BC" w14:textId="77777777" w:rsidR="00FA351E" w:rsidRDefault="00FA351E" w:rsidP="00FA351E">
      <w:pPr>
        <w:rPr>
          <w:rStyle w:val="SubtleEmphasis"/>
        </w:rPr>
      </w:pPr>
      <w:bookmarkStart w:id="2494" w:name="OLE_LINK72"/>
      <w:bookmarkStart w:id="2495" w:name="OLE_LINK60"/>
    </w:p>
    <w:p w14:paraId="17E977A0" w14:textId="77777777" w:rsidR="00FA351E" w:rsidRDefault="00FA351E" w:rsidP="00FA351E">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729EFB1B" w14:textId="77777777" w:rsidR="00FA351E" w:rsidRDefault="00FA351E" w:rsidP="00FA351E">
      <w:pPr>
        <w:shd w:val="clear" w:color="auto" w:fill="DAEEF3" w:themeFill="accent5" w:themeFillTint="33"/>
        <w:rPr>
          <w:rFonts w:ascii="Aptos Narrow" w:hAnsi="Aptos Narrow"/>
        </w:rPr>
      </w:pPr>
    </w:p>
    <w:p w14:paraId="58142DAC" w14:textId="77777777" w:rsidR="00382622" w:rsidRDefault="00382622" w:rsidP="00572FE1">
      <w:pPr>
        <w:shd w:val="clear" w:color="auto" w:fill="DAEEF3" w:themeFill="accent5" w:themeFillTint="33"/>
        <w:jc w:val="both"/>
        <w:rPr>
          <w:rFonts w:ascii="Aptos Narrow" w:hAnsi="Aptos Narrow"/>
        </w:rPr>
      </w:pPr>
      <w:r w:rsidRPr="00382622">
        <w:rPr>
          <w:rFonts w:ascii="Aptos Narrow" w:hAnsi="Aptos Narrow"/>
        </w:rPr>
        <w:t xml:space="preserve">This Business Continuity Plan (BCP) outlines the procedures and protocols to ensure the timely recovery and continued operation of the FIS </w:t>
      </w:r>
      <w:proofErr w:type="spellStart"/>
      <w:r w:rsidR="003644CE" w:rsidRPr="00382622">
        <w:rPr>
          <w:rFonts w:ascii="Aptos Narrow" w:hAnsi="Aptos Narrow"/>
        </w:rPr>
        <w:t>SecurLock</w:t>
      </w:r>
      <w:proofErr w:type="spellEnd"/>
      <w:r w:rsidRPr="00382622">
        <w:rPr>
          <w:rFonts w:ascii="Aptos Narrow" w:hAnsi="Aptos Narrow"/>
        </w:rPr>
        <w:t xml:space="preserve"> / Falcon Fraud Manager in the event of an unexpected disruption. The plan focuses on minimizing downtime, protecting data integrity, and restoring normal operations efficiently.</w:t>
      </w:r>
    </w:p>
    <w:p w14:paraId="19290ADC" w14:textId="77777777" w:rsidR="00382622" w:rsidRPr="00382622" w:rsidRDefault="00382622" w:rsidP="00572FE1">
      <w:pPr>
        <w:shd w:val="clear" w:color="auto" w:fill="DAEEF3" w:themeFill="accent5" w:themeFillTint="33"/>
        <w:jc w:val="both"/>
        <w:rPr>
          <w:rFonts w:ascii="Aptos Narrow" w:hAnsi="Aptos Narrow"/>
        </w:rPr>
      </w:pPr>
      <w:commentRangeStart w:id="2496"/>
    </w:p>
    <w:p w14:paraId="56925890" w14:textId="77777777" w:rsidR="00382622" w:rsidRPr="00382622" w:rsidRDefault="00382622" w:rsidP="00572FE1">
      <w:pPr>
        <w:shd w:val="clear" w:color="auto" w:fill="DAEEF3" w:themeFill="accent5" w:themeFillTint="33"/>
        <w:jc w:val="both"/>
        <w:rPr>
          <w:rFonts w:ascii="Aptos Narrow" w:hAnsi="Aptos Narrow"/>
          <w:b/>
          <w:bCs/>
        </w:rPr>
      </w:pPr>
      <w:r w:rsidRPr="00382622">
        <w:rPr>
          <w:rFonts w:ascii="Aptos Narrow" w:hAnsi="Aptos Narrow"/>
          <w:b/>
          <w:bCs/>
        </w:rPr>
        <w:t>Application Overview</w:t>
      </w:r>
      <w:commentRangeEnd w:id="2496"/>
      <w:r w:rsidR="009A00C3">
        <w:rPr>
          <w:rStyle w:val="CommentReference"/>
        </w:rPr>
        <w:commentReference w:id="2496"/>
      </w:r>
    </w:p>
    <w:p w14:paraId="475C6075" w14:textId="77777777" w:rsidR="003644CE" w:rsidRDefault="00382622" w:rsidP="00572FE1">
      <w:pPr>
        <w:shd w:val="clear" w:color="auto" w:fill="DAEEF3" w:themeFill="accent5" w:themeFillTint="33"/>
        <w:jc w:val="both"/>
        <w:rPr>
          <w:rFonts w:ascii="Aptos Narrow" w:hAnsi="Aptos Narrow"/>
        </w:rPr>
      </w:pPr>
      <w:r w:rsidRPr="00382622">
        <w:rPr>
          <w:rFonts w:ascii="Aptos Narrow" w:hAnsi="Aptos Narrow"/>
          <w:b/>
          <w:bCs/>
        </w:rPr>
        <w:t>Name:</w:t>
      </w:r>
      <w:r w:rsidRPr="00382622">
        <w:rPr>
          <w:rFonts w:ascii="Aptos Narrow" w:hAnsi="Aptos Narrow"/>
        </w:rPr>
        <w:t xml:space="preserve"> FIS </w:t>
      </w:r>
      <w:proofErr w:type="spellStart"/>
      <w:r w:rsidR="003644CE" w:rsidRPr="00382622">
        <w:rPr>
          <w:rFonts w:ascii="Aptos Narrow" w:hAnsi="Aptos Narrow"/>
        </w:rPr>
        <w:t>SecurLock</w:t>
      </w:r>
      <w:proofErr w:type="spellEnd"/>
      <w:r w:rsidRPr="00382622">
        <w:rPr>
          <w:rFonts w:ascii="Aptos Narrow" w:hAnsi="Aptos Narrow"/>
        </w:rPr>
        <w:t xml:space="preserve"> / Falcon Fraud Manager</w:t>
      </w:r>
    </w:p>
    <w:p w14:paraId="3DED41AB" w14:textId="77777777" w:rsidR="00382622" w:rsidRDefault="00382622" w:rsidP="00572FE1">
      <w:pPr>
        <w:shd w:val="clear" w:color="auto" w:fill="DAEEF3" w:themeFill="accent5" w:themeFillTint="33"/>
        <w:jc w:val="both"/>
        <w:rPr>
          <w:rFonts w:ascii="Aptos Narrow" w:hAnsi="Aptos Narrow"/>
        </w:rPr>
      </w:pPr>
      <w:r w:rsidRPr="00382622">
        <w:rPr>
          <w:rFonts w:ascii="Aptos Narrow" w:hAnsi="Aptos Narrow"/>
          <w:b/>
          <w:bCs/>
        </w:rPr>
        <w:t>Description:</w:t>
      </w:r>
      <w:r w:rsidRPr="00382622">
        <w:rPr>
          <w:rFonts w:ascii="Aptos Narrow" w:hAnsi="Aptos Narrow"/>
        </w:rPr>
        <w:t xml:space="preserve"> FIS </w:t>
      </w:r>
      <w:proofErr w:type="spellStart"/>
      <w:r w:rsidR="003644CE" w:rsidRPr="00382622">
        <w:rPr>
          <w:rFonts w:ascii="Aptos Narrow" w:hAnsi="Aptos Narrow"/>
        </w:rPr>
        <w:t>SecurLock</w:t>
      </w:r>
      <w:proofErr w:type="spellEnd"/>
      <w:r w:rsidRPr="00382622">
        <w:rPr>
          <w:rFonts w:ascii="Aptos Narrow" w:hAnsi="Aptos Narrow"/>
        </w:rPr>
        <w:t xml:space="preserve"> Predict is a heuristic neural network software solution for detecting fraud in credit, debit, and prepaid transactions. It evaluates transactions globally and at the portfolio level, assigning a fraud likelihood score based on industry models and cardholder-specific metrics. The software suite includes a case management component.</w:t>
      </w:r>
    </w:p>
    <w:p w14:paraId="51FD1CCE" w14:textId="77777777" w:rsidR="00382622" w:rsidRPr="00382622" w:rsidRDefault="00382622" w:rsidP="00572FE1">
      <w:pPr>
        <w:shd w:val="clear" w:color="auto" w:fill="DAEEF3" w:themeFill="accent5" w:themeFillTint="33"/>
        <w:jc w:val="both"/>
        <w:rPr>
          <w:rFonts w:ascii="Aptos Narrow" w:hAnsi="Aptos Narrow"/>
        </w:rPr>
      </w:pPr>
    </w:p>
    <w:p w14:paraId="7646E2F3" w14:textId="77777777" w:rsidR="00382622" w:rsidRPr="00382622" w:rsidRDefault="00382622" w:rsidP="00572FE1">
      <w:pPr>
        <w:shd w:val="clear" w:color="auto" w:fill="DAEEF3" w:themeFill="accent5" w:themeFillTint="33"/>
        <w:jc w:val="both"/>
        <w:rPr>
          <w:rFonts w:ascii="Aptos Narrow" w:hAnsi="Aptos Narrow"/>
          <w:b/>
          <w:bCs/>
        </w:rPr>
      </w:pPr>
      <w:r w:rsidRPr="00382622">
        <w:rPr>
          <w:rFonts w:ascii="Aptos Narrow" w:hAnsi="Aptos Narrow"/>
          <w:b/>
          <w:bCs/>
        </w:rPr>
        <w:t>Escalation Protocol</w:t>
      </w:r>
    </w:p>
    <w:p w14:paraId="187D757F" w14:textId="77777777" w:rsidR="00382622" w:rsidRDefault="00382622" w:rsidP="00572FE1">
      <w:pPr>
        <w:shd w:val="clear" w:color="auto" w:fill="DAEEF3" w:themeFill="accent5" w:themeFillTint="33"/>
        <w:jc w:val="both"/>
        <w:rPr>
          <w:rFonts w:ascii="Aptos Narrow" w:hAnsi="Aptos Narrow"/>
        </w:rPr>
      </w:pPr>
      <w:r w:rsidRPr="00382622">
        <w:rPr>
          <w:rFonts w:ascii="Aptos Narrow" w:hAnsi="Aptos Narrow"/>
        </w:rPr>
        <w:t>The Enterprise Business Continuity Office will activate the Enterprise Crisis Management Plan based on the severity of the disruption and the elapsed downtime.</w:t>
      </w:r>
    </w:p>
    <w:p w14:paraId="20114E4C" w14:textId="77777777" w:rsidR="00382622" w:rsidRPr="00382622" w:rsidRDefault="00382622" w:rsidP="00382622">
      <w:pPr>
        <w:shd w:val="clear" w:color="auto" w:fill="DAEEF3" w:themeFill="accent5" w:themeFillTint="33"/>
        <w:rPr>
          <w:rFonts w:ascii="Aptos Narrow" w:hAnsi="Aptos Narrow"/>
        </w:rPr>
      </w:pPr>
    </w:p>
    <w:p w14:paraId="52F5862F" w14:textId="77777777" w:rsidR="00382622" w:rsidRPr="00382622" w:rsidRDefault="00382622" w:rsidP="00382622">
      <w:pPr>
        <w:shd w:val="clear" w:color="auto" w:fill="DAEEF3" w:themeFill="accent5" w:themeFillTint="33"/>
        <w:rPr>
          <w:rFonts w:ascii="Aptos Narrow" w:hAnsi="Aptos Narrow"/>
          <w:b/>
          <w:bCs/>
        </w:rPr>
      </w:pPr>
      <w:r w:rsidRPr="00382622">
        <w:rPr>
          <w:rFonts w:ascii="Aptos Narrow" w:hAnsi="Aptos Narrow"/>
          <w:b/>
          <w:bCs/>
        </w:rPr>
        <w:t>Recovery Team</w:t>
      </w:r>
    </w:p>
    <w:p w14:paraId="3029AB57" w14:textId="77777777" w:rsidR="00382622" w:rsidRPr="00382622" w:rsidRDefault="00382622" w:rsidP="00382622">
      <w:pPr>
        <w:shd w:val="clear" w:color="auto" w:fill="DAEEF3" w:themeFill="accent5" w:themeFillTint="33"/>
        <w:rPr>
          <w:rFonts w:ascii="Aptos Narrow" w:hAnsi="Aptos Narrow"/>
        </w:rPr>
      </w:pPr>
      <w:r w:rsidRPr="00382622">
        <w:rPr>
          <w:rFonts w:ascii="Aptos Narrow" w:hAnsi="Aptos Narrow"/>
        </w:rPr>
        <w:t>The Recovery Team is tasked with:</w:t>
      </w:r>
    </w:p>
    <w:p w14:paraId="499F0285" w14:textId="77777777" w:rsidR="00382622" w:rsidRPr="00382622" w:rsidRDefault="003644CE" w:rsidP="00382622">
      <w:pPr>
        <w:shd w:val="clear" w:color="auto" w:fill="DAEEF3" w:themeFill="accent5" w:themeFillTint="33"/>
        <w:rPr>
          <w:rFonts w:ascii="Aptos Narrow" w:hAnsi="Aptos Narrow"/>
        </w:rPr>
      </w:pPr>
      <w:r>
        <w:rPr>
          <w:rFonts w:ascii="Aptos Narrow" w:hAnsi="Aptos Narrow"/>
        </w:rPr>
        <w:t xml:space="preserve">1. </w:t>
      </w:r>
      <w:r w:rsidR="00382622" w:rsidRPr="00382622">
        <w:rPr>
          <w:rFonts w:ascii="Aptos Narrow" w:hAnsi="Aptos Narrow"/>
        </w:rPr>
        <w:t>Coordinating with the application vendor for recovery.</w:t>
      </w:r>
    </w:p>
    <w:p w14:paraId="743080F4" w14:textId="77777777" w:rsidR="00382622" w:rsidRDefault="003644CE" w:rsidP="00382622">
      <w:pPr>
        <w:shd w:val="clear" w:color="auto" w:fill="DAEEF3" w:themeFill="accent5" w:themeFillTint="33"/>
        <w:rPr>
          <w:rFonts w:ascii="Aptos Narrow" w:hAnsi="Aptos Narrow"/>
        </w:rPr>
      </w:pPr>
      <w:r>
        <w:rPr>
          <w:rFonts w:ascii="Aptos Narrow" w:hAnsi="Aptos Narrow"/>
        </w:rPr>
        <w:t xml:space="preserve">2. </w:t>
      </w:r>
      <w:r w:rsidR="00382622" w:rsidRPr="00382622">
        <w:rPr>
          <w:rFonts w:ascii="Aptos Narrow" w:hAnsi="Aptos Narrow"/>
        </w:rPr>
        <w:t>Executing recovery procedures as per the defined playbook.</w:t>
      </w:r>
    </w:p>
    <w:p w14:paraId="03D00C47" w14:textId="77777777" w:rsidR="00382622" w:rsidRPr="00382622" w:rsidRDefault="00382622" w:rsidP="00382622">
      <w:pPr>
        <w:shd w:val="clear" w:color="auto" w:fill="DAEEF3" w:themeFill="accent5" w:themeFillTint="33"/>
        <w:rPr>
          <w:rFonts w:ascii="Aptos Narrow" w:hAnsi="Aptos Narrow"/>
        </w:rPr>
      </w:pPr>
    </w:p>
    <w:p w14:paraId="5F73A82D" w14:textId="77777777" w:rsidR="00382622" w:rsidRPr="00382622" w:rsidRDefault="00382622" w:rsidP="00382622">
      <w:pPr>
        <w:shd w:val="clear" w:color="auto" w:fill="DAEEF3" w:themeFill="accent5" w:themeFillTint="33"/>
        <w:rPr>
          <w:rFonts w:ascii="Aptos Narrow" w:hAnsi="Aptos Narrow"/>
          <w:b/>
          <w:bCs/>
        </w:rPr>
      </w:pPr>
      <w:r w:rsidRPr="00382622">
        <w:rPr>
          <w:rFonts w:ascii="Aptos Narrow" w:hAnsi="Aptos Narrow"/>
          <w:b/>
          <w:bCs/>
        </w:rPr>
        <w:t>Communication Methods:</w:t>
      </w:r>
    </w:p>
    <w:p w14:paraId="7307C2E0" w14:textId="77777777" w:rsidR="00382622" w:rsidRPr="00382622" w:rsidRDefault="003644CE" w:rsidP="00382622">
      <w:pPr>
        <w:shd w:val="clear" w:color="auto" w:fill="DAEEF3" w:themeFill="accent5" w:themeFillTint="33"/>
        <w:rPr>
          <w:rFonts w:ascii="Aptos Narrow" w:hAnsi="Aptos Narrow"/>
        </w:rPr>
      </w:pPr>
      <w:r>
        <w:rPr>
          <w:rFonts w:ascii="Aptos Narrow" w:hAnsi="Aptos Narrow"/>
        </w:rPr>
        <w:t xml:space="preserve">1. </w:t>
      </w:r>
      <w:r w:rsidR="00382622" w:rsidRPr="00382622">
        <w:rPr>
          <w:rFonts w:ascii="Aptos Narrow" w:hAnsi="Aptos Narrow"/>
        </w:rPr>
        <w:t>Microsoft Teams Meeting (generated at the time of the event).</w:t>
      </w:r>
    </w:p>
    <w:p w14:paraId="0BCC073C" w14:textId="77777777" w:rsidR="00382622" w:rsidRPr="00382622" w:rsidRDefault="003644CE" w:rsidP="00382622">
      <w:pPr>
        <w:shd w:val="clear" w:color="auto" w:fill="DAEEF3" w:themeFill="accent5" w:themeFillTint="33"/>
        <w:rPr>
          <w:rFonts w:ascii="Aptos Narrow" w:hAnsi="Aptos Narrow"/>
        </w:rPr>
      </w:pPr>
      <w:r>
        <w:rPr>
          <w:rFonts w:ascii="Aptos Narrow" w:hAnsi="Aptos Narrow"/>
        </w:rPr>
        <w:t xml:space="preserve">2. </w:t>
      </w:r>
      <w:r w:rsidR="00382622" w:rsidRPr="00382622">
        <w:rPr>
          <w:rFonts w:ascii="Aptos Narrow" w:hAnsi="Aptos Narrow"/>
        </w:rPr>
        <w:t>Zoom Meeting (generated at the time of the event).</w:t>
      </w:r>
    </w:p>
    <w:p w14:paraId="2D3E4604" w14:textId="77777777" w:rsidR="00382622" w:rsidRDefault="003644CE" w:rsidP="00382622">
      <w:pPr>
        <w:shd w:val="clear" w:color="auto" w:fill="DAEEF3" w:themeFill="accent5" w:themeFillTint="33"/>
        <w:rPr>
          <w:rFonts w:ascii="Aptos Narrow" w:hAnsi="Aptos Narrow"/>
        </w:rPr>
      </w:pPr>
      <w:r>
        <w:rPr>
          <w:rFonts w:ascii="Aptos Narrow" w:hAnsi="Aptos Narrow"/>
        </w:rPr>
        <w:t xml:space="preserve">3. </w:t>
      </w:r>
      <w:r w:rsidR="00382622" w:rsidRPr="00382622">
        <w:rPr>
          <w:rFonts w:ascii="Aptos Narrow" w:hAnsi="Aptos Narrow"/>
        </w:rPr>
        <w:t xml:space="preserve">Other methods: Conference </w:t>
      </w:r>
      <w:proofErr w:type="gramStart"/>
      <w:r w:rsidR="00382622" w:rsidRPr="00382622">
        <w:rPr>
          <w:rFonts w:ascii="Aptos Narrow" w:hAnsi="Aptos Narrow"/>
        </w:rPr>
        <w:t>call</w:t>
      </w:r>
      <w:proofErr w:type="gramEnd"/>
      <w:r w:rsidR="00382622" w:rsidRPr="00382622">
        <w:rPr>
          <w:rFonts w:ascii="Aptos Narrow" w:hAnsi="Aptos Narrow"/>
        </w:rPr>
        <w:t xml:space="preserve"> or in-person meetings.</w:t>
      </w:r>
    </w:p>
    <w:p w14:paraId="4910CA4A" w14:textId="77777777" w:rsidR="00382622" w:rsidRPr="00382622" w:rsidRDefault="00382622" w:rsidP="00382622">
      <w:pPr>
        <w:shd w:val="clear" w:color="auto" w:fill="DAEEF3" w:themeFill="accent5" w:themeFillTint="33"/>
        <w:rPr>
          <w:rFonts w:ascii="Aptos Narrow" w:hAnsi="Aptos Narrow"/>
        </w:rPr>
      </w:pPr>
    </w:p>
    <w:p w14:paraId="242D539F" w14:textId="77777777" w:rsidR="00382622" w:rsidRPr="00382622" w:rsidRDefault="00382622" w:rsidP="00382622">
      <w:pPr>
        <w:shd w:val="clear" w:color="auto" w:fill="DAEEF3" w:themeFill="accent5" w:themeFillTint="33"/>
        <w:rPr>
          <w:rFonts w:ascii="Aptos Narrow" w:hAnsi="Aptos Narrow"/>
          <w:b/>
          <w:bCs/>
        </w:rPr>
      </w:pPr>
      <w:r w:rsidRPr="00382622">
        <w:rPr>
          <w:rFonts w:ascii="Aptos Narrow" w:hAnsi="Aptos Narrow"/>
          <w:b/>
          <w:bCs/>
        </w:rPr>
        <w:t>Disaster Recovery Procedures</w:t>
      </w:r>
    </w:p>
    <w:p w14:paraId="79EDD353" w14:textId="0EE8EA19" w:rsidR="00382622" w:rsidRPr="00382622" w:rsidRDefault="00382622" w:rsidP="00382622">
      <w:pPr>
        <w:shd w:val="clear" w:color="auto" w:fill="DAEEF3" w:themeFill="accent5" w:themeFillTint="33"/>
        <w:rPr>
          <w:rFonts w:ascii="Aptos Narrow" w:hAnsi="Aptos Narrow"/>
          <w:b/>
          <w:bCs/>
        </w:rPr>
      </w:pPr>
      <w:del w:id="2497" w:author="Uttam Kumar Gupta-NE" w:date="2025-03-20T20:22:00Z" w16du:dateUtc="2025-03-20T14:52:00Z">
        <w:r w:rsidDel="00433E90">
          <w:rPr>
            <w:rFonts w:ascii="Aptos Narrow" w:hAnsi="Aptos Narrow"/>
            <w:b/>
            <w:bCs/>
          </w:rPr>
          <w:delText xml:space="preserve">•  </w:delText>
        </w:r>
        <w:r w:rsidRPr="00382622" w:rsidDel="00433E90">
          <w:rPr>
            <w:rFonts w:ascii="Aptos Narrow" w:hAnsi="Aptos Narrow"/>
            <w:b/>
            <w:bCs/>
          </w:rPr>
          <w:delText>IT Technical</w:delText>
        </w:r>
      </w:del>
      <w:ins w:id="2498" w:author="Uttam Kumar Gupta-NE" w:date="2025-03-20T20:22:00Z" w16du:dateUtc="2025-03-20T14:52:00Z">
        <w:r w:rsidR="00433E90">
          <w:rPr>
            <w:rFonts w:ascii="Aptos Narrow" w:hAnsi="Aptos Narrow"/>
            <w:b/>
            <w:bCs/>
          </w:rPr>
          <w:t>Technical</w:t>
        </w:r>
      </w:ins>
      <w:r w:rsidRPr="00382622">
        <w:rPr>
          <w:rFonts w:ascii="Aptos Narrow" w:hAnsi="Aptos Narrow"/>
          <w:b/>
          <w:bCs/>
        </w:rPr>
        <w:t xml:space="preserve"> Steps for Recovery in DR Environment</w:t>
      </w:r>
    </w:p>
    <w:p w14:paraId="33D10BD1" w14:textId="77777777" w:rsidR="00382622" w:rsidRPr="00382622" w:rsidRDefault="003644CE" w:rsidP="00382622">
      <w:pPr>
        <w:shd w:val="clear" w:color="auto" w:fill="DAEEF3" w:themeFill="accent5" w:themeFillTint="33"/>
        <w:rPr>
          <w:rFonts w:ascii="Aptos Narrow" w:hAnsi="Aptos Narrow"/>
        </w:rPr>
      </w:pPr>
      <w:r>
        <w:rPr>
          <w:rFonts w:ascii="Aptos Narrow" w:hAnsi="Aptos Narrow"/>
        </w:rPr>
        <w:t xml:space="preserve">1. </w:t>
      </w:r>
      <w:r w:rsidR="00382622" w:rsidRPr="00382622">
        <w:rPr>
          <w:rFonts w:ascii="Aptos Narrow" w:hAnsi="Aptos Narrow"/>
        </w:rPr>
        <w:t>Execute the predefined procedures for application failover, restart, or recovery.</w:t>
      </w:r>
    </w:p>
    <w:p w14:paraId="75BF23B8" w14:textId="77777777" w:rsidR="00382622" w:rsidRDefault="003644CE" w:rsidP="00382622">
      <w:pPr>
        <w:shd w:val="clear" w:color="auto" w:fill="DAEEF3" w:themeFill="accent5" w:themeFillTint="33"/>
        <w:rPr>
          <w:rFonts w:ascii="Aptos Narrow" w:hAnsi="Aptos Narrow"/>
        </w:rPr>
      </w:pPr>
      <w:r>
        <w:rPr>
          <w:rFonts w:ascii="Aptos Narrow" w:hAnsi="Aptos Narrow"/>
        </w:rPr>
        <w:t xml:space="preserve">2. </w:t>
      </w:r>
      <w:r w:rsidR="00382622" w:rsidRPr="00382622">
        <w:rPr>
          <w:rFonts w:ascii="Aptos Narrow" w:hAnsi="Aptos Narrow"/>
        </w:rPr>
        <w:t>Document all recovery activities, including assigned roles and estimated durations.</w:t>
      </w:r>
    </w:p>
    <w:p w14:paraId="40CA3F08" w14:textId="77777777" w:rsidR="00382622" w:rsidRPr="00382622" w:rsidRDefault="00382622" w:rsidP="00382622">
      <w:pPr>
        <w:shd w:val="clear" w:color="auto" w:fill="DAEEF3" w:themeFill="accent5" w:themeFillTint="33"/>
        <w:rPr>
          <w:rFonts w:ascii="Aptos Narrow" w:hAnsi="Aptos Narrow"/>
        </w:rPr>
      </w:pPr>
    </w:p>
    <w:p w14:paraId="29E0F30B" w14:textId="77777777" w:rsidR="00382622" w:rsidRPr="00382622" w:rsidRDefault="00382622" w:rsidP="00382622">
      <w:pPr>
        <w:shd w:val="clear" w:color="auto" w:fill="DAEEF3" w:themeFill="accent5" w:themeFillTint="33"/>
        <w:rPr>
          <w:rFonts w:ascii="Aptos Narrow" w:hAnsi="Aptos Narrow"/>
          <w:b/>
          <w:bCs/>
        </w:rPr>
      </w:pPr>
      <w:r>
        <w:rPr>
          <w:rFonts w:ascii="Aptos Narrow" w:hAnsi="Aptos Narrow"/>
          <w:b/>
          <w:bCs/>
        </w:rPr>
        <w:lastRenderedPageBreak/>
        <w:t xml:space="preserve">•  </w:t>
      </w:r>
      <w:r w:rsidRPr="00382622">
        <w:rPr>
          <w:rFonts w:ascii="Aptos Narrow" w:hAnsi="Aptos Narrow"/>
          <w:b/>
          <w:bCs/>
        </w:rPr>
        <w:t>Technical Validation in DR Environment</w:t>
      </w:r>
    </w:p>
    <w:p w14:paraId="35D8BE5F" w14:textId="77777777" w:rsidR="00382622" w:rsidRPr="00382622" w:rsidRDefault="003644CE" w:rsidP="00382622">
      <w:pPr>
        <w:shd w:val="clear" w:color="auto" w:fill="DAEEF3" w:themeFill="accent5" w:themeFillTint="33"/>
        <w:rPr>
          <w:rFonts w:ascii="Aptos Narrow" w:hAnsi="Aptos Narrow"/>
        </w:rPr>
      </w:pPr>
      <w:r>
        <w:rPr>
          <w:rFonts w:ascii="Aptos Narrow" w:hAnsi="Aptos Narrow"/>
        </w:rPr>
        <w:t xml:space="preserve">1. </w:t>
      </w:r>
      <w:r w:rsidR="00382622" w:rsidRPr="00382622">
        <w:rPr>
          <w:rFonts w:ascii="Aptos Narrow" w:hAnsi="Aptos Narrow"/>
        </w:rPr>
        <w:t>Perform system checks to ensure the application operates accurately.</w:t>
      </w:r>
    </w:p>
    <w:p w14:paraId="570C0007" w14:textId="77777777" w:rsidR="00382622" w:rsidRPr="00382622" w:rsidRDefault="003644CE" w:rsidP="00382622">
      <w:pPr>
        <w:shd w:val="clear" w:color="auto" w:fill="DAEEF3" w:themeFill="accent5" w:themeFillTint="33"/>
        <w:rPr>
          <w:rFonts w:ascii="Aptos Narrow" w:hAnsi="Aptos Narrow"/>
        </w:rPr>
      </w:pPr>
      <w:r>
        <w:rPr>
          <w:rFonts w:ascii="Aptos Narrow" w:hAnsi="Aptos Narrow"/>
        </w:rPr>
        <w:t xml:space="preserve">2. </w:t>
      </w:r>
      <w:r w:rsidR="00382622" w:rsidRPr="00382622">
        <w:rPr>
          <w:rFonts w:ascii="Aptos Narrow" w:hAnsi="Aptos Narrow"/>
        </w:rPr>
        <w:t>Verify data restoration meets defined expectations.</w:t>
      </w:r>
    </w:p>
    <w:p w14:paraId="0269EB42" w14:textId="77777777" w:rsidR="00382622" w:rsidRDefault="003644CE" w:rsidP="00382622">
      <w:pPr>
        <w:shd w:val="clear" w:color="auto" w:fill="DAEEF3" w:themeFill="accent5" w:themeFillTint="33"/>
        <w:rPr>
          <w:rFonts w:ascii="Aptos Narrow" w:hAnsi="Aptos Narrow"/>
        </w:rPr>
      </w:pPr>
      <w:r>
        <w:rPr>
          <w:rFonts w:ascii="Aptos Narrow" w:hAnsi="Aptos Narrow"/>
        </w:rPr>
        <w:t xml:space="preserve">3. </w:t>
      </w:r>
      <w:r w:rsidR="00382622" w:rsidRPr="00382622">
        <w:rPr>
          <w:rFonts w:ascii="Aptos Narrow" w:hAnsi="Aptos Narrow"/>
        </w:rPr>
        <w:t>Prepare the system for business validation testing.</w:t>
      </w:r>
    </w:p>
    <w:p w14:paraId="3472E6DE" w14:textId="77777777" w:rsidR="00382622" w:rsidRPr="00382622" w:rsidRDefault="00382622" w:rsidP="00382622">
      <w:pPr>
        <w:shd w:val="clear" w:color="auto" w:fill="DAEEF3" w:themeFill="accent5" w:themeFillTint="33"/>
        <w:rPr>
          <w:rFonts w:ascii="Aptos Narrow" w:hAnsi="Aptos Narrow"/>
        </w:rPr>
      </w:pPr>
    </w:p>
    <w:p w14:paraId="370FACB7" w14:textId="77777777" w:rsidR="00382622" w:rsidRPr="00382622" w:rsidRDefault="00382622" w:rsidP="00382622">
      <w:pPr>
        <w:shd w:val="clear" w:color="auto" w:fill="DAEEF3" w:themeFill="accent5" w:themeFillTint="33"/>
        <w:rPr>
          <w:rFonts w:ascii="Aptos Narrow" w:hAnsi="Aptos Narrow"/>
          <w:b/>
          <w:bCs/>
        </w:rPr>
      </w:pPr>
      <w:r>
        <w:rPr>
          <w:rFonts w:ascii="Aptos Narrow" w:hAnsi="Aptos Narrow"/>
          <w:b/>
          <w:bCs/>
        </w:rPr>
        <w:t xml:space="preserve">•  </w:t>
      </w:r>
      <w:r w:rsidRPr="00382622">
        <w:rPr>
          <w:rFonts w:ascii="Aptos Narrow" w:hAnsi="Aptos Narrow"/>
          <w:b/>
          <w:bCs/>
        </w:rPr>
        <w:t>Business Unit Validation in DR Environment</w:t>
      </w:r>
    </w:p>
    <w:p w14:paraId="6F61BFB2" w14:textId="77777777" w:rsidR="00382622" w:rsidRPr="00382622" w:rsidRDefault="003644CE" w:rsidP="00382622">
      <w:pPr>
        <w:shd w:val="clear" w:color="auto" w:fill="DAEEF3" w:themeFill="accent5" w:themeFillTint="33"/>
        <w:rPr>
          <w:rFonts w:ascii="Aptos Narrow" w:hAnsi="Aptos Narrow"/>
        </w:rPr>
      </w:pPr>
      <w:r>
        <w:rPr>
          <w:rFonts w:ascii="Aptos Narrow" w:hAnsi="Aptos Narrow"/>
        </w:rPr>
        <w:t xml:space="preserve">1. </w:t>
      </w:r>
      <w:r w:rsidR="00382622" w:rsidRPr="00382622">
        <w:rPr>
          <w:rFonts w:ascii="Aptos Narrow" w:hAnsi="Aptos Narrow"/>
        </w:rPr>
        <w:t>Business units verify application functionality and data integrity.</w:t>
      </w:r>
    </w:p>
    <w:p w14:paraId="1403F9FE" w14:textId="77777777" w:rsidR="00382622" w:rsidRPr="00382622" w:rsidRDefault="003644CE" w:rsidP="00382622">
      <w:pPr>
        <w:shd w:val="clear" w:color="auto" w:fill="DAEEF3" w:themeFill="accent5" w:themeFillTint="33"/>
        <w:rPr>
          <w:rFonts w:ascii="Aptos Narrow" w:hAnsi="Aptos Narrow"/>
        </w:rPr>
      </w:pPr>
      <w:r>
        <w:rPr>
          <w:rFonts w:ascii="Aptos Narrow" w:hAnsi="Aptos Narrow"/>
        </w:rPr>
        <w:t xml:space="preserve">2. </w:t>
      </w:r>
      <w:r w:rsidR="00382622" w:rsidRPr="00382622">
        <w:rPr>
          <w:rFonts w:ascii="Aptos Narrow" w:hAnsi="Aptos Narrow"/>
        </w:rPr>
        <w:t>Conduct validation tasks specific to each department.</w:t>
      </w:r>
    </w:p>
    <w:p w14:paraId="779A2F28" w14:textId="77777777" w:rsidR="00382622" w:rsidRDefault="003644CE" w:rsidP="00382622">
      <w:pPr>
        <w:shd w:val="clear" w:color="auto" w:fill="DAEEF3" w:themeFill="accent5" w:themeFillTint="33"/>
        <w:rPr>
          <w:rFonts w:ascii="Aptos Narrow" w:hAnsi="Aptos Narrow"/>
        </w:rPr>
      </w:pPr>
      <w:r>
        <w:rPr>
          <w:rFonts w:ascii="Aptos Narrow" w:hAnsi="Aptos Narrow"/>
        </w:rPr>
        <w:t>3.</w:t>
      </w:r>
      <w:r w:rsidR="00247ED8">
        <w:rPr>
          <w:rFonts w:ascii="Aptos Narrow" w:hAnsi="Aptos Narrow"/>
        </w:rPr>
        <w:t xml:space="preserve"> R</w:t>
      </w:r>
      <w:r w:rsidR="00382622" w:rsidRPr="00382622">
        <w:rPr>
          <w:rFonts w:ascii="Aptos Narrow" w:hAnsi="Aptos Narrow"/>
        </w:rPr>
        <w:t>oles and timelines for each validation activity.</w:t>
      </w:r>
    </w:p>
    <w:p w14:paraId="710FFFF9" w14:textId="77777777" w:rsidR="00382622" w:rsidRPr="00382622" w:rsidRDefault="00382622" w:rsidP="00382622">
      <w:pPr>
        <w:shd w:val="clear" w:color="auto" w:fill="DAEEF3" w:themeFill="accent5" w:themeFillTint="33"/>
        <w:rPr>
          <w:rFonts w:ascii="Aptos Narrow" w:hAnsi="Aptos Narrow"/>
        </w:rPr>
      </w:pPr>
    </w:p>
    <w:p w14:paraId="0DDBE9C6" w14:textId="77777777" w:rsidR="00382622" w:rsidRPr="000176BB" w:rsidRDefault="00382622" w:rsidP="00382622">
      <w:pPr>
        <w:shd w:val="clear" w:color="auto" w:fill="DAEEF3" w:themeFill="accent5" w:themeFillTint="33"/>
        <w:rPr>
          <w:rFonts w:ascii="Aptos Narrow" w:hAnsi="Aptos Narrow"/>
          <w:b/>
          <w:bCs/>
        </w:rPr>
      </w:pPr>
      <w:r w:rsidRPr="000176BB">
        <w:rPr>
          <w:rFonts w:ascii="Aptos Narrow" w:hAnsi="Aptos Narrow"/>
          <w:b/>
          <w:bCs/>
        </w:rPr>
        <w:t>Procedures to Return to Business as</w:t>
      </w:r>
      <w:r>
        <w:rPr>
          <w:rFonts w:ascii="Aptos Narrow" w:hAnsi="Aptos Narrow"/>
          <w:b/>
          <w:bCs/>
        </w:rPr>
        <w:t xml:space="preserve"> </w:t>
      </w:r>
      <w:r w:rsidRPr="000176BB">
        <w:rPr>
          <w:rFonts w:ascii="Aptos Narrow" w:hAnsi="Aptos Narrow"/>
          <w:b/>
          <w:bCs/>
        </w:rPr>
        <w:t>Usual (BAU)</w:t>
      </w:r>
    </w:p>
    <w:p w14:paraId="48A3FD36" w14:textId="477F0316" w:rsidR="00382622" w:rsidRPr="00382622" w:rsidRDefault="00AD4DBF" w:rsidP="00382622">
      <w:pPr>
        <w:shd w:val="clear" w:color="auto" w:fill="DAEEF3" w:themeFill="accent5" w:themeFillTint="33"/>
        <w:rPr>
          <w:rFonts w:ascii="Aptos Narrow" w:hAnsi="Aptos Narrow"/>
          <w:b/>
          <w:bCs/>
        </w:rPr>
      </w:pPr>
      <w:del w:id="2499" w:author="Uttam Kumar Gupta-NE" w:date="2025-03-20T20:22:00Z" w16du:dateUtc="2025-03-20T14:52:00Z">
        <w:r w:rsidDel="00433E90">
          <w:rPr>
            <w:rFonts w:ascii="Aptos Narrow" w:hAnsi="Aptos Narrow"/>
            <w:b/>
            <w:bCs/>
          </w:rPr>
          <w:delText xml:space="preserve">•  </w:delText>
        </w:r>
        <w:r w:rsidR="00382622" w:rsidRPr="00382622" w:rsidDel="00433E90">
          <w:rPr>
            <w:rFonts w:ascii="Aptos Narrow" w:hAnsi="Aptos Narrow"/>
            <w:b/>
            <w:bCs/>
          </w:rPr>
          <w:delText>IT Technical</w:delText>
        </w:r>
      </w:del>
      <w:ins w:id="2500" w:author="Uttam Kumar Gupta-NE" w:date="2025-03-20T20:22:00Z" w16du:dateUtc="2025-03-20T14:52:00Z">
        <w:r w:rsidR="00433E90">
          <w:rPr>
            <w:rFonts w:ascii="Aptos Narrow" w:hAnsi="Aptos Narrow"/>
            <w:b/>
            <w:bCs/>
          </w:rPr>
          <w:t>Technical</w:t>
        </w:r>
      </w:ins>
      <w:r w:rsidR="00382622" w:rsidRPr="00382622">
        <w:rPr>
          <w:rFonts w:ascii="Aptos Narrow" w:hAnsi="Aptos Narrow"/>
          <w:b/>
          <w:bCs/>
        </w:rPr>
        <w:t xml:space="preserve"> Steps to BAU</w:t>
      </w:r>
    </w:p>
    <w:p w14:paraId="5635E7DE" w14:textId="77777777" w:rsidR="00382622" w:rsidRDefault="00382622" w:rsidP="00382622">
      <w:pPr>
        <w:shd w:val="clear" w:color="auto" w:fill="DAEEF3" w:themeFill="accent5" w:themeFillTint="33"/>
        <w:rPr>
          <w:rFonts w:ascii="Aptos Narrow" w:hAnsi="Aptos Narrow"/>
        </w:rPr>
      </w:pPr>
      <w:r w:rsidRPr="34A2CE9E">
        <w:rPr>
          <w:rFonts w:ascii="Aptos Narrow" w:hAnsi="Aptos Narrow"/>
        </w:rPr>
        <w:t xml:space="preserve">Transition the application from the DR environment to the primary data center without introducing security risks or unexpected downtime. Includes communication plans to inform end-users about the migration. </w:t>
      </w:r>
    </w:p>
    <w:p w14:paraId="6D0D1506" w14:textId="77777777" w:rsidR="00382622" w:rsidRPr="00382622" w:rsidRDefault="00382622" w:rsidP="00382622">
      <w:pPr>
        <w:shd w:val="clear" w:color="auto" w:fill="DAEEF3" w:themeFill="accent5" w:themeFillTint="33"/>
        <w:rPr>
          <w:rFonts w:ascii="Aptos Narrow" w:hAnsi="Aptos Narrow"/>
        </w:rPr>
      </w:pPr>
    </w:p>
    <w:p w14:paraId="29EC7E2B" w14:textId="77777777" w:rsidR="00382622" w:rsidRPr="00382622" w:rsidRDefault="00AD4DBF" w:rsidP="00382622">
      <w:pPr>
        <w:shd w:val="clear" w:color="auto" w:fill="DAEEF3" w:themeFill="accent5" w:themeFillTint="33"/>
        <w:rPr>
          <w:rFonts w:ascii="Aptos Narrow" w:hAnsi="Aptos Narrow"/>
          <w:b/>
          <w:bCs/>
        </w:rPr>
      </w:pPr>
      <w:r>
        <w:rPr>
          <w:rFonts w:ascii="Aptos Narrow" w:hAnsi="Aptos Narrow"/>
          <w:b/>
          <w:bCs/>
        </w:rPr>
        <w:t xml:space="preserve">•  </w:t>
      </w:r>
      <w:r w:rsidR="00382622" w:rsidRPr="00382622">
        <w:rPr>
          <w:rFonts w:ascii="Aptos Narrow" w:hAnsi="Aptos Narrow"/>
          <w:b/>
          <w:bCs/>
        </w:rPr>
        <w:t>Technical Validation in Primary Data Center</w:t>
      </w:r>
    </w:p>
    <w:p w14:paraId="70B0FC2E" w14:textId="77777777" w:rsidR="00382622" w:rsidRPr="00382622" w:rsidRDefault="003644CE" w:rsidP="00382622">
      <w:pPr>
        <w:shd w:val="clear" w:color="auto" w:fill="DAEEF3" w:themeFill="accent5" w:themeFillTint="33"/>
        <w:rPr>
          <w:rFonts w:ascii="Aptos Narrow" w:hAnsi="Aptos Narrow"/>
        </w:rPr>
      </w:pPr>
      <w:r>
        <w:rPr>
          <w:rFonts w:ascii="Aptos Narrow" w:hAnsi="Aptos Narrow"/>
        </w:rPr>
        <w:t xml:space="preserve">1. </w:t>
      </w:r>
      <w:r w:rsidR="00382622" w:rsidRPr="00382622">
        <w:rPr>
          <w:rFonts w:ascii="Aptos Narrow" w:hAnsi="Aptos Narrow"/>
        </w:rPr>
        <w:t>Perform system checks to confirm the application’s functionality and data integrity post-transition.</w:t>
      </w:r>
    </w:p>
    <w:p w14:paraId="50C75244" w14:textId="77777777" w:rsidR="00382622" w:rsidRDefault="003644CE" w:rsidP="00382622">
      <w:pPr>
        <w:shd w:val="clear" w:color="auto" w:fill="DAEEF3" w:themeFill="accent5" w:themeFillTint="33"/>
        <w:rPr>
          <w:rFonts w:ascii="Aptos Narrow" w:hAnsi="Aptos Narrow"/>
        </w:rPr>
      </w:pPr>
      <w:r>
        <w:rPr>
          <w:rFonts w:ascii="Aptos Narrow" w:hAnsi="Aptos Narrow"/>
        </w:rPr>
        <w:t xml:space="preserve">2. </w:t>
      </w:r>
      <w:r w:rsidR="00382622" w:rsidRPr="00382622">
        <w:rPr>
          <w:rFonts w:ascii="Aptos Narrow" w:hAnsi="Aptos Narrow"/>
        </w:rPr>
        <w:t>Validate that all processing is complete and accurate.</w:t>
      </w:r>
    </w:p>
    <w:p w14:paraId="09ABE7BA" w14:textId="77777777" w:rsidR="00382622" w:rsidRPr="00382622" w:rsidRDefault="00382622" w:rsidP="00382622">
      <w:pPr>
        <w:shd w:val="clear" w:color="auto" w:fill="DAEEF3" w:themeFill="accent5" w:themeFillTint="33"/>
        <w:rPr>
          <w:rFonts w:ascii="Aptos Narrow" w:hAnsi="Aptos Narrow"/>
        </w:rPr>
      </w:pPr>
    </w:p>
    <w:p w14:paraId="22E58910" w14:textId="77777777" w:rsidR="00382622" w:rsidRPr="00382622" w:rsidRDefault="00AD4DBF" w:rsidP="00382622">
      <w:pPr>
        <w:shd w:val="clear" w:color="auto" w:fill="DAEEF3" w:themeFill="accent5" w:themeFillTint="33"/>
        <w:rPr>
          <w:rFonts w:ascii="Aptos Narrow" w:hAnsi="Aptos Narrow"/>
          <w:b/>
          <w:bCs/>
        </w:rPr>
      </w:pPr>
      <w:r>
        <w:rPr>
          <w:rFonts w:ascii="Aptos Narrow" w:hAnsi="Aptos Narrow"/>
          <w:b/>
          <w:bCs/>
        </w:rPr>
        <w:t xml:space="preserve">•  </w:t>
      </w:r>
      <w:r w:rsidR="00382622" w:rsidRPr="00382622">
        <w:rPr>
          <w:rFonts w:ascii="Aptos Narrow" w:hAnsi="Aptos Narrow"/>
          <w:b/>
          <w:bCs/>
        </w:rPr>
        <w:t>Business Unit Validation in Primary Data Center</w:t>
      </w:r>
    </w:p>
    <w:p w14:paraId="5AC7F105" w14:textId="77777777" w:rsidR="00382622" w:rsidRPr="00382622" w:rsidRDefault="003644CE" w:rsidP="00382622">
      <w:pPr>
        <w:shd w:val="clear" w:color="auto" w:fill="DAEEF3" w:themeFill="accent5" w:themeFillTint="33"/>
        <w:rPr>
          <w:rFonts w:ascii="Aptos Narrow" w:hAnsi="Aptos Narrow"/>
        </w:rPr>
      </w:pPr>
      <w:r>
        <w:rPr>
          <w:rFonts w:ascii="Aptos Narrow" w:hAnsi="Aptos Narrow"/>
        </w:rPr>
        <w:t xml:space="preserve">1. </w:t>
      </w:r>
      <w:r w:rsidR="00382622" w:rsidRPr="00382622">
        <w:rPr>
          <w:rFonts w:ascii="Aptos Narrow" w:hAnsi="Aptos Narrow"/>
        </w:rPr>
        <w:t>Business units ensure the application is functioning as expected within data loss tolerances.</w:t>
      </w:r>
    </w:p>
    <w:p w14:paraId="43762E39" w14:textId="77777777" w:rsidR="00382622" w:rsidRPr="00382622" w:rsidRDefault="003644CE" w:rsidP="00382622">
      <w:pPr>
        <w:shd w:val="clear" w:color="auto" w:fill="DAEEF3" w:themeFill="accent5" w:themeFillTint="33"/>
        <w:rPr>
          <w:rFonts w:ascii="Aptos Narrow" w:hAnsi="Aptos Narrow"/>
        </w:rPr>
      </w:pPr>
      <w:r>
        <w:rPr>
          <w:rFonts w:ascii="Aptos Narrow" w:hAnsi="Aptos Narrow"/>
        </w:rPr>
        <w:t xml:space="preserve">2. </w:t>
      </w:r>
      <w:r w:rsidR="00382622" w:rsidRPr="00382622">
        <w:rPr>
          <w:rFonts w:ascii="Aptos Narrow" w:hAnsi="Aptos Narrow"/>
        </w:rPr>
        <w:t>Conduct department-specific validation tasks to confirm full operational readiness.</w:t>
      </w:r>
    </w:p>
    <w:p w14:paraId="27D81FA5" w14:textId="77777777" w:rsidR="00FA351E" w:rsidRDefault="00FA351E" w:rsidP="00FA351E">
      <w:pPr>
        <w:shd w:val="clear" w:color="auto" w:fill="DAEEF3" w:themeFill="accent5" w:themeFillTint="33"/>
        <w:rPr>
          <w:rFonts w:ascii="Aptos Narrow" w:hAnsi="Aptos Narrow"/>
        </w:rPr>
      </w:pPr>
    </w:p>
    <w:p w14:paraId="2942B5BD" w14:textId="31ADD8EF" w:rsidR="00DD0CCE" w:rsidDel="00433E90" w:rsidRDefault="00DD0CCE" w:rsidP="00FA351E">
      <w:pPr>
        <w:shd w:val="clear" w:color="auto" w:fill="DAEEF3" w:themeFill="accent5" w:themeFillTint="33"/>
        <w:rPr>
          <w:del w:id="2501" w:author="Uttam Kumar Gupta-NE" w:date="2025-03-20T20:22:00Z" w16du:dateUtc="2025-03-20T14:52:00Z"/>
          <w:rFonts w:ascii="Aptos Narrow" w:hAnsi="Aptos Narrow"/>
        </w:rPr>
      </w:pPr>
      <w:del w:id="2502" w:author="Uttam Kumar Gupta-NE" w:date="2025-03-20T20:22:00Z" w16du:dateUtc="2025-03-20T14:52:00Z">
        <w:r w:rsidDel="00433E90">
          <w:rPr>
            <w:rFonts w:ascii="Aptos Narrow" w:hAnsi="Aptos Narrow"/>
          </w:rPr>
          <w:delText xml:space="preserve">Refer to </w:delText>
        </w:r>
        <w:r w:rsidRPr="00DD0CCE" w:rsidDel="00433E90">
          <w:rPr>
            <w:rFonts w:ascii="Aptos Narrow" w:hAnsi="Aptos Narrow"/>
            <w:b/>
            <w:bCs/>
          </w:rPr>
          <w:delText>“fis-securlock-application-disaster-recovery-plan-vendor-cloud-hosted_12_12_2024_11_53-pdf</w:delText>
        </w:r>
        <w:r w:rsidDel="00433E90">
          <w:rPr>
            <w:rFonts w:ascii="Aptos Narrow" w:hAnsi="Aptos Narrow"/>
          </w:rPr>
          <w:delText xml:space="preserve">” for further information related to Business Continuity Plan. </w:delText>
        </w:r>
      </w:del>
    </w:p>
    <w:p w14:paraId="7F42E15B" w14:textId="77777777" w:rsidR="00DD0CCE" w:rsidRDefault="00DD0CCE" w:rsidP="00FA351E">
      <w:pPr>
        <w:shd w:val="clear" w:color="auto" w:fill="DAEEF3" w:themeFill="accent5" w:themeFillTint="33"/>
        <w:rPr>
          <w:rFonts w:ascii="Aptos Narrow" w:hAnsi="Aptos Narrow"/>
        </w:rPr>
      </w:pPr>
    </w:p>
    <w:bookmarkEnd w:id="2494"/>
    <w:p w14:paraId="43CC6E1F" w14:textId="77777777" w:rsidR="00F5605C" w:rsidRDefault="00F5605C" w:rsidP="004F5D88"/>
    <w:bookmarkEnd w:id="2495"/>
    <w:p w14:paraId="14A98417" w14:textId="77777777" w:rsidR="00F5605C" w:rsidRDefault="00F5605C" w:rsidP="004F5D88"/>
    <w:p w14:paraId="463D1E40" w14:textId="77777777" w:rsidR="00F5605C" w:rsidRPr="00410146" w:rsidRDefault="00410146" w:rsidP="001A64D1">
      <w:pPr>
        <w:pStyle w:val="Heading2"/>
        <w:numPr>
          <w:ilvl w:val="1"/>
          <w:numId w:val="37"/>
        </w:numPr>
        <w:pBdr>
          <w:bottom w:val="single" w:sz="6" w:space="1" w:color="auto"/>
        </w:pBdr>
        <w:shd w:val="clear" w:color="auto" w:fill="C6D9F1" w:themeFill="text2" w:themeFillTint="33"/>
        <w:spacing w:before="0"/>
        <w:ind w:left="720" w:hanging="720"/>
        <w:rPr>
          <w:rFonts w:cs="Arial"/>
          <w:szCs w:val="24"/>
        </w:rPr>
      </w:pPr>
      <w:bookmarkStart w:id="2503" w:name="_Toc193800969"/>
      <w:r w:rsidRPr="00410146">
        <w:rPr>
          <w:rFonts w:cs="Arial"/>
          <w:szCs w:val="24"/>
        </w:rPr>
        <w:t>Operating Procedures / User’s Guide</w:t>
      </w:r>
      <w:bookmarkEnd w:id="2503"/>
    </w:p>
    <w:p w14:paraId="31BE6A6C" w14:textId="77777777" w:rsidR="00410146" w:rsidRDefault="00410146" w:rsidP="00701055">
      <w:pPr>
        <w:spacing w:afterLines="60" w:after="144"/>
        <w:rPr>
          <w:rStyle w:val="SubtleEmphasis"/>
        </w:rPr>
      </w:pPr>
      <w:r>
        <w:rPr>
          <w:rStyle w:val="SubtleEmphasis"/>
        </w:rPr>
        <w:t>Provide step-by-step procedures for running the model, which may include:</w:t>
      </w:r>
    </w:p>
    <w:p w14:paraId="71057DA9" w14:textId="77777777" w:rsidR="00410146" w:rsidRDefault="00410146" w:rsidP="00A53660">
      <w:pPr>
        <w:pStyle w:val="ListParagraph"/>
        <w:numPr>
          <w:ilvl w:val="0"/>
          <w:numId w:val="16"/>
        </w:numPr>
        <w:spacing w:after="60" w:line="240" w:lineRule="auto"/>
        <w:ind w:left="432" w:hanging="432"/>
        <w:contextualSpacing w:val="0"/>
        <w:rPr>
          <w:rStyle w:val="SubtleEmphasis"/>
        </w:rPr>
      </w:pPr>
      <w:r>
        <w:rPr>
          <w:rStyle w:val="SubtleEmphasis"/>
        </w:rPr>
        <w:t>Input data extraction and preparation, including data cleaning and transformations.</w:t>
      </w:r>
    </w:p>
    <w:p w14:paraId="7AB2A0B8" w14:textId="77777777" w:rsidR="00410146" w:rsidRDefault="00410146" w:rsidP="00A53660">
      <w:pPr>
        <w:pStyle w:val="ListParagraph"/>
        <w:numPr>
          <w:ilvl w:val="0"/>
          <w:numId w:val="16"/>
        </w:numPr>
        <w:spacing w:after="60" w:line="240" w:lineRule="auto"/>
        <w:ind w:left="432" w:hanging="432"/>
        <w:contextualSpacing w:val="0"/>
        <w:rPr>
          <w:rStyle w:val="SubtleEmphasis"/>
        </w:rPr>
      </w:pPr>
      <w:r>
        <w:rPr>
          <w:rStyle w:val="SubtleEmphasis"/>
        </w:rPr>
        <w:t>Checking the correctness of input data.</w:t>
      </w:r>
    </w:p>
    <w:p w14:paraId="31CCBB70" w14:textId="77777777" w:rsidR="00410146" w:rsidRDefault="00410146" w:rsidP="00A53660">
      <w:pPr>
        <w:pStyle w:val="ListParagraph"/>
        <w:numPr>
          <w:ilvl w:val="0"/>
          <w:numId w:val="16"/>
        </w:numPr>
        <w:spacing w:after="60" w:line="240" w:lineRule="auto"/>
        <w:ind w:left="432" w:hanging="432"/>
        <w:contextualSpacing w:val="0"/>
        <w:rPr>
          <w:rStyle w:val="SubtleEmphasis"/>
        </w:rPr>
      </w:pPr>
      <w:r>
        <w:rPr>
          <w:rStyle w:val="SubtleEmphasis"/>
        </w:rPr>
        <w:t>Setting/updating/checking model settings, assumptions, and parameter values.</w:t>
      </w:r>
    </w:p>
    <w:p w14:paraId="163F96A0" w14:textId="77777777" w:rsidR="00410146" w:rsidRDefault="00410146" w:rsidP="00A53660">
      <w:pPr>
        <w:pStyle w:val="ListParagraph"/>
        <w:numPr>
          <w:ilvl w:val="0"/>
          <w:numId w:val="16"/>
        </w:numPr>
        <w:spacing w:after="60" w:line="240" w:lineRule="auto"/>
        <w:ind w:left="432" w:hanging="432"/>
        <w:contextualSpacing w:val="0"/>
        <w:rPr>
          <w:rStyle w:val="SubtleEmphasis"/>
        </w:rPr>
      </w:pPr>
      <w:r>
        <w:rPr>
          <w:rStyle w:val="SubtleEmphasis"/>
        </w:rPr>
        <w:t>Checking the correctness of the settings, assumptions, and parameter values.</w:t>
      </w:r>
    </w:p>
    <w:p w14:paraId="208230EC" w14:textId="77777777" w:rsidR="00410146" w:rsidRDefault="00410146" w:rsidP="00A53660">
      <w:pPr>
        <w:pStyle w:val="ListParagraph"/>
        <w:numPr>
          <w:ilvl w:val="0"/>
          <w:numId w:val="16"/>
        </w:numPr>
        <w:spacing w:after="60" w:line="240" w:lineRule="auto"/>
        <w:ind w:left="432" w:hanging="432"/>
        <w:contextualSpacing w:val="0"/>
        <w:rPr>
          <w:rStyle w:val="SubtleEmphasis"/>
        </w:rPr>
      </w:pPr>
      <w:r>
        <w:rPr>
          <w:rStyle w:val="SubtleEmphasis"/>
        </w:rPr>
        <w:t>Initiating the processing component of the model.</w:t>
      </w:r>
    </w:p>
    <w:p w14:paraId="3D9B9B6F" w14:textId="77777777" w:rsidR="00410146" w:rsidRDefault="00410146" w:rsidP="00A53660">
      <w:pPr>
        <w:pStyle w:val="ListParagraph"/>
        <w:numPr>
          <w:ilvl w:val="0"/>
          <w:numId w:val="16"/>
        </w:numPr>
        <w:spacing w:after="60" w:line="240" w:lineRule="auto"/>
        <w:ind w:left="432" w:hanging="432"/>
        <w:contextualSpacing w:val="0"/>
        <w:rPr>
          <w:rStyle w:val="SubtleEmphasis"/>
        </w:rPr>
      </w:pPr>
      <w:r>
        <w:rPr>
          <w:rStyle w:val="SubtleEmphasis"/>
        </w:rPr>
        <w:t>Checking successful completion of the model execution.</w:t>
      </w:r>
    </w:p>
    <w:p w14:paraId="15A6D907" w14:textId="77777777" w:rsidR="00410146" w:rsidRDefault="00410146" w:rsidP="00A53660">
      <w:pPr>
        <w:pStyle w:val="ListParagraph"/>
        <w:numPr>
          <w:ilvl w:val="0"/>
          <w:numId w:val="16"/>
        </w:numPr>
        <w:spacing w:after="60" w:line="240" w:lineRule="auto"/>
        <w:ind w:left="432" w:hanging="432"/>
        <w:contextualSpacing w:val="0"/>
        <w:rPr>
          <w:rStyle w:val="SubtleEmphasis"/>
        </w:rPr>
      </w:pPr>
      <w:r>
        <w:rPr>
          <w:rStyle w:val="SubtleEmphasis"/>
        </w:rPr>
        <w:t>Extracting model outputs.</w:t>
      </w:r>
    </w:p>
    <w:p w14:paraId="3CE0A401" w14:textId="77777777" w:rsidR="00410146" w:rsidRDefault="00410146" w:rsidP="00A53660">
      <w:pPr>
        <w:pStyle w:val="ListParagraph"/>
        <w:numPr>
          <w:ilvl w:val="0"/>
          <w:numId w:val="16"/>
        </w:numPr>
        <w:spacing w:after="60" w:line="240" w:lineRule="auto"/>
        <w:ind w:left="432" w:hanging="432"/>
        <w:contextualSpacing w:val="0"/>
        <w:rPr>
          <w:rStyle w:val="SubtleEmphasis"/>
        </w:rPr>
      </w:pPr>
      <w:r>
        <w:rPr>
          <w:rStyle w:val="SubtleEmphasis"/>
        </w:rPr>
        <w:t>Checking that model outputs are valid.</w:t>
      </w:r>
    </w:p>
    <w:p w14:paraId="110098A0" w14:textId="77777777" w:rsidR="00410146" w:rsidRDefault="00410146" w:rsidP="00A53660">
      <w:pPr>
        <w:pStyle w:val="ListParagraph"/>
        <w:numPr>
          <w:ilvl w:val="0"/>
          <w:numId w:val="16"/>
        </w:numPr>
        <w:spacing w:after="60" w:line="240" w:lineRule="auto"/>
        <w:ind w:left="432" w:hanging="432"/>
        <w:contextualSpacing w:val="0"/>
        <w:rPr>
          <w:rStyle w:val="SubtleEmphasis"/>
        </w:rPr>
      </w:pPr>
      <w:r>
        <w:rPr>
          <w:rStyle w:val="SubtleEmphasis"/>
        </w:rPr>
        <w:t>Producing standard reports.</w:t>
      </w:r>
    </w:p>
    <w:p w14:paraId="5EEBF8EE" w14:textId="77777777" w:rsidR="00F5605C" w:rsidRPr="00701055" w:rsidRDefault="00410146" w:rsidP="00A53660">
      <w:pPr>
        <w:pStyle w:val="ListParagraph"/>
        <w:numPr>
          <w:ilvl w:val="0"/>
          <w:numId w:val="16"/>
        </w:numPr>
        <w:spacing w:after="60" w:line="240" w:lineRule="auto"/>
        <w:ind w:left="432" w:hanging="432"/>
        <w:contextualSpacing w:val="0"/>
        <w:rPr>
          <w:i/>
          <w:iCs/>
          <w:color w:val="595959" w:themeColor="text1" w:themeTint="A6"/>
        </w:rPr>
      </w:pPr>
      <w:r>
        <w:rPr>
          <w:rStyle w:val="SubtleEmphasis"/>
        </w:rPr>
        <w:t>Distributing standard reports.</w:t>
      </w:r>
    </w:p>
    <w:p w14:paraId="1DB9B541" w14:textId="77777777" w:rsidR="00410146" w:rsidRDefault="00410146" w:rsidP="00410146">
      <w:pPr>
        <w:rPr>
          <w:rStyle w:val="SubtleEmphasis"/>
        </w:rPr>
      </w:pPr>
    </w:p>
    <w:p w14:paraId="786B3C93" w14:textId="77777777" w:rsidR="008468B5" w:rsidRDefault="008468B5" w:rsidP="00410146">
      <w:pPr>
        <w:rPr>
          <w:rStyle w:val="SubtleEmphasis"/>
        </w:rPr>
      </w:pPr>
      <w:bookmarkStart w:id="2504" w:name="OLE_LINK10"/>
      <w:r>
        <w:rPr>
          <w:rStyle w:val="SubtleEmphasis"/>
        </w:rPr>
        <w:t>Note: if there is a separate operating procedural document (or User’s Guide), please list the document name below and share the document with MRM.</w:t>
      </w:r>
    </w:p>
    <w:bookmarkEnd w:id="2504"/>
    <w:p w14:paraId="44FFDBEC" w14:textId="77777777" w:rsidR="008468B5" w:rsidRPr="008468B5" w:rsidRDefault="008468B5" w:rsidP="00410146">
      <w:pPr>
        <w:rPr>
          <w:rStyle w:val="SubtleEmphasis"/>
        </w:rPr>
      </w:pPr>
      <w:r>
        <w:rPr>
          <w:rStyle w:val="SubtleEmphasis"/>
        </w:rPr>
        <w:t xml:space="preserve"> </w:t>
      </w:r>
    </w:p>
    <w:p w14:paraId="26A4C4C7" w14:textId="77777777" w:rsidR="00410146" w:rsidRDefault="00410146" w:rsidP="00410146">
      <w:pPr>
        <w:shd w:val="clear" w:color="auto" w:fill="DAEEF3" w:themeFill="accent5" w:themeFillTint="33"/>
        <w:rPr>
          <w:rFonts w:ascii="Aptos Narrow" w:hAnsi="Aptos Narrow"/>
        </w:rPr>
      </w:pPr>
      <w:bookmarkStart w:id="2505" w:name="OLE_LINK62"/>
      <w:r>
        <w:rPr>
          <w:rFonts w:ascii="Aptos Narrow" w:hAnsi="Aptos Narrow"/>
        </w:rPr>
        <w:t xml:space="preserve">Model Owner: </w:t>
      </w:r>
      <w:r w:rsidR="00C719C8">
        <w:rPr>
          <w:rFonts w:ascii="Aptos Narrow" w:hAnsi="Aptos Narrow"/>
        </w:rPr>
        <w:t xml:space="preserve"> </w:t>
      </w:r>
    </w:p>
    <w:p w14:paraId="1A1DCA2E" w14:textId="77777777" w:rsidR="00410146" w:rsidRDefault="00410146" w:rsidP="00410146">
      <w:pPr>
        <w:shd w:val="clear" w:color="auto" w:fill="DAEEF3" w:themeFill="accent5" w:themeFillTint="33"/>
        <w:rPr>
          <w:rFonts w:ascii="Aptos Narrow" w:hAnsi="Aptos Narrow"/>
        </w:rPr>
      </w:pPr>
    </w:p>
    <w:p w14:paraId="03E20FEB" w14:textId="6E577ECC" w:rsidR="00310C93" w:rsidRPr="002C3A9B" w:rsidRDefault="24CE4E2D" w:rsidP="34A2CE9E">
      <w:pPr>
        <w:shd w:val="clear" w:color="auto" w:fill="DAEEF3" w:themeFill="accent5" w:themeFillTint="33"/>
        <w:jc w:val="both"/>
        <w:rPr>
          <w:rFonts w:ascii="Aptos Narrow" w:hAnsi="Aptos Narrow"/>
        </w:rPr>
      </w:pPr>
      <w:r w:rsidRPr="64F2A71C">
        <w:rPr>
          <w:rFonts w:ascii="Aptos Narrow" w:hAnsi="Aptos Narrow"/>
        </w:rPr>
        <w:t xml:space="preserve">FIS® </w:t>
      </w:r>
      <w:proofErr w:type="spellStart"/>
      <w:r w:rsidRPr="64F2A71C">
        <w:rPr>
          <w:rFonts w:ascii="Aptos Narrow" w:hAnsi="Aptos Narrow"/>
        </w:rPr>
        <w:t>SecurLock</w:t>
      </w:r>
      <w:proofErr w:type="spellEnd"/>
      <w:r w:rsidRPr="64F2A71C">
        <w:rPr>
          <w:rFonts w:ascii="Aptos Narrow" w:hAnsi="Aptos Narrow"/>
        </w:rPr>
        <w:t xml:space="preserve">™ is a comprehensive card fraud management solution that integrates the FICO® Falcon® platform to enhance its fraud detection and prevention capabilities. </w:t>
      </w:r>
      <w:ins w:id="2506" w:author="Uttam Kumar Gupta-NE" w:date="2025-03-20T20:23:00Z">
        <w:r w:rsidR="0860C8CE" w:rsidRPr="64F2A71C">
          <w:rPr>
            <w:rFonts w:ascii="Aptos Narrow" w:hAnsi="Aptos Narrow"/>
          </w:rPr>
          <w:t xml:space="preserve">It works in conjunction with FICO Falcon platform to score transactions, evaluating their risk levels while VISA VAA and Mastercard are employed to trigger alerts for potentially compromised transactions. The final decision on whether to approve or decline a transaction is made by </w:t>
        </w:r>
        <w:proofErr w:type="spellStart"/>
        <w:r w:rsidR="0860C8CE" w:rsidRPr="64F2A71C">
          <w:rPr>
            <w:rFonts w:ascii="Aptos Narrow" w:hAnsi="Aptos Narrow"/>
          </w:rPr>
          <w:t>SecurLock</w:t>
        </w:r>
        <w:proofErr w:type="spellEnd"/>
        <w:r w:rsidR="0860C8CE" w:rsidRPr="64F2A71C">
          <w:rPr>
            <w:rFonts w:ascii="Aptos Narrow" w:hAnsi="Aptos Narrow"/>
          </w:rPr>
          <w:t xml:space="preserve"> Predict, leveraging a rule based system developed in collaboration with East West Bank</w:t>
        </w:r>
      </w:ins>
      <w:del w:id="2507" w:author="Uttam Kumar Gupta-NE" w:date="2025-03-20T20:23:00Z">
        <w:r w:rsidR="00310C93" w:rsidRPr="64F2A71C" w:rsidDel="24CE4E2D">
          <w:rPr>
            <w:rFonts w:ascii="Aptos Narrow" w:hAnsi="Aptos Narrow"/>
          </w:rPr>
          <w:delText>FIS SecurLock Predict is responsible for card fraud detection program.  FIS leverages the FICO Falcon Fraud product to score transactions.</w:delText>
        </w:r>
      </w:del>
      <w:bookmarkStart w:id="2508" w:name="_Int_2UuQfkld"/>
      <w:bookmarkStart w:id="2509" w:name="_Int_tTdnFCLV"/>
      <w:bookmarkEnd w:id="2508"/>
      <w:bookmarkEnd w:id="2509"/>
    </w:p>
    <w:p w14:paraId="12896F9C" w14:textId="77777777" w:rsidR="00310C93" w:rsidRPr="002C3A9B" w:rsidRDefault="00310C93" w:rsidP="00310C93">
      <w:pPr>
        <w:shd w:val="clear" w:color="auto" w:fill="DAEEF3" w:themeFill="accent5" w:themeFillTint="33"/>
        <w:jc w:val="both"/>
        <w:rPr>
          <w:rFonts w:ascii="Aptos Narrow" w:hAnsi="Aptos Narrow"/>
        </w:rPr>
      </w:pPr>
    </w:p>
    <w:p w14:paraId="3D8B60DB" w14:textId="474323C0" w:rsidR="00310C93" w:rsidRPr="002C3A9B" w:rsidDel="00433E90" w:rsidRDefault="00310C93" w:rsidP="00310C93">
      <w:pPr>
        <w:shd w:val="clear" w:color="auto" w:fill="DAEEF3" w:themeFill="accent5" w:themeFillTint="33"/>
        <w:jc w:val="both"/>
        <w:rPr>
          <w:del w:id="2510" w:author="Uttam Kumar Gupta-NE" w:date="2025-03-20T20:24:00Z" w16du:dateUtc="2025-03-20T14:54:00Z"/>
          <w:rFonts w:ascii="Aptos Narrow" w:hAnsi="Aptos Narrow"/>
        </w:rPr>
      </w:pPr>
      <w:r w:rsidRPr="002C3A9B">
        <w:rPr>
          <w:rFonts w:ascii="Aptos Narrow" w:hAnsi="Aptos Narrow"/>
        </w:rPr>
        <w:t>The key input data from an EWB perspective is the card transaction details.</w:t>
      </w:r>
      <w:ins w:id="2511" w:author="Uttam Kumar Gupta-NE" w:date="2025-03-20T20:23:00Z" w16du:dateUtc="2025-03-20T14:53:00Z">
        <w:r w:rsidR="00433E90">
          <w:rPr>
            <w:rFonts w:ascii="Aptos Narrow" w:hAnsi="Aptos Narrow"/>
          </w:rPr>
          <w:t xml:space="preserve"> </w:t>
        </w:r>
        <w:r w:rsidR="00433E90" w:rsidRPr="00BD7D1C">
          <w:rPr>
            <w:rFonts w:ascii="Aptos Narrow" w:hAnsi="Aptos Narrow"/>
          </w:rPr>
          <w:t>FICO utilizes a proprietary neural net technology called NNET08 which is a tool utilizing back propagation and unique regularization to produce a neural net score that is refined for rare event detection such as payment card fraud.</w:t>
        </w:r>
      </w:ins>
    </w:p>
    <w:p w14:paraId="270F7957" w14:textId="77777777" w:rsidR="00310C93" w:rsidRPr="002C3A9B" w:rsidRDefault="00310C93" w:rsidP="00310C93">
      <w:pPr>
        <w:shd w:val="clear" w:color="auto" w:fill="DAEEF3" w:themeFill="accent5" w:themeFillTint="33"/>
        <w:jc w:val="both"/>
        <w:rPr>
          <w:rFonts w:ascii="Aptos Narrow" w:hAnsi="Aptos Narrow"/>
        </w:rPr>
      </w:pPr>
    </w:p>
    <w:p w14:paraId="46C572D6" w14:textId="77777777" w:rsidR="00433E90" w:rsidRDefault="00310C93" w:rsidP="00310C93">
      <w:pPr>
        <w:shd w:val="clear" w:color="auto" w:fill="DAEEF3" w:themeFill="accent5" w:themeFillTint="33"/>
        <w:jc w:val="both"/>
        <w:rPr>
          <w:ins w:id="2512" w:author="Uttam Kumar Gupta-NE" w:date="2025-03-20T20:24:00Z" w16du:dateUtc="2025-03-20T14:54:00Z"/>
          <w:rFonts w:ascii="Aptos Narrow" w:hAnsi="Aptos Narrow"/>
        </w:rPr>
      </w:pPr>
      <w:del w:id="2513" w:author="Uttam Kumar Gupta-NE" w:date="2025-03-20T20:24:00Z" w16du:dateUtc="2025-03-20T14:54:00Z">
        <w:r w:rsidRPr="34A2CE9E" w:rsidDel="00433E90">
          <w:rPr>
            <w:rFonts w:ascii="Aptos Narrow" w:hAnsi="Aptos Narrow"/>
          </w:rPr>
          <w:delText>In FICO Falcon the data specification document (“</w:delText>
        </w:r>
        <w:r w:rsidRPr="34A2CE9E" w:rsidDel="00433E90">
          <w:rPr>
            <w:rFonts w:ascii="Aptos Narrow" w:hAnsi="Aptos Narrow"/>
            <w:i/>
            <w:iCs/>
          </w:rPr>
          <w:delText>FFM6.xDataSpec.Credit.pdf</w:delText>
        </w:r>
        <w:r w:rsidRPr="34A2CE9E" w:rsidDel="00433E90">
          <w:rPr>
            <w:rFonts w:ascii="Aptos Narrow" w:hAnsi="Aptos Narrow"/>
          </w:rPr>
          <w:delText xml:space="preserve">”) provides a comprehensive list of required data elements for the model scoring engine. These data elements may be used separately or to create derived variables for the model. </w:delText>
        </w:r>
      </w:del>
    </w:p>
    <w:p w14:paraId="17AED8E6" w14:textId="69DC62C1" w:rsidR="00310C93" w:rsidRDefault="00310C93" w:rsidP="00310C93">
      <w:pPr>
        <w:shd w:val="clear" w:color="auto" w:fill="DAEEF3" w:themeFill="accent5" w:themeFillTint="33"/>
        <w:jc w:val="both"/>
        <w:rPr>
          <w:rFonts w:ascii="Calibri" w:hAnsi="Calibri" w:cs="Calibri"/>
          <w:color w:val="000000"/>
        </w:rPr>
      </w:pPr>
      <w:r w:rsidRPr="34A2CE9E">
        <w:rPr>
          <w:rFonts w:ascii="Aptos Narrow" w:hAnsi="Aptos Narrow"/>
        </w:rPr>
        <w:t>Model variables are included based on their statistical significance and benefit to model performance. FICO performs data validation and go-live analysis to indicate if any fields are not present in the customer's data and/or in error based on its knowledge of the key fields that drive model performance.</w:t>
      </w:r>
      <w:r w:rsidRPr="34A2CE9E">
        <w:rPr>
          <w:rFonts w:ascii="Calibri" w:hAnsi="Calibri" w:cs="Calibri"/>
          <w:color w:val="000000" w:themeColor="text1"/>
        </w:rPr>
        <w:t xml:space="preserve"> </w:t>
      </w:r>
    </w:p>
    <w:p w14:paraId="29C39E50" w14:textId="77777777" w:rsidR="00310C93" w:rsidRPr="002C3A9B" w:rsidRDefault="00310C93" w:rsidP="00310C93">
      <w:pPr>
        <w:shd w:val="clear" w:color="auto" w:fill="DAEEF3" w:themeFill="accent5" w:themeFillTint="33"/>
        <w:jc w:val="both"/>
        <w:rPr>
          <w:rFonts w:ascii="Aptos Narrow" w:hAnsi="Aptos Narrow"/>
        </w:rPr>
      </w:pPr>
      <w:r w:rsidRPr="002C3A9B">
        <w:rPr>
          <w:rFonts w:ascii="Aptos Narrow" w:hAnsi="Aptos Narrow"/>
        </w:rPr>
        <w:t xml:space="preserve">The following fields are required for scoring: </w:t>
      </w:r>
    </w:p>
    <w:p w14:paraId="509D23BA" w14:textId="77777777" w:rsidR="00310C93" w:rsidRPr="002C3A9B" w:rsidRDefault="00310C93" w:rsidP="00310C93">
      <w:pPr>
        <w:shd w:val="clear" w:color="auto" w:fill="DAEEF3" w:themeFill="accent5" w:themeFillTint="33"/>
        <w:jc w:val="both"/>
        <w:rPr>
          <w:rFonts w:ascii="Aptos Narrow" w:hAnsi="Aptos Narrow"/>
        </w:rPr>
      </w:pPr>
      <w:r w:rsidRPr="002C3A9B">
        <w:rPr>
          <w:rFonts w:ascii="Aptos Narrow" w:hAnsi="Aptos Narrow"/>
        </w:rPr>
        <w:t xml:space="preserve">• </w:t>
      </w:r>
      <w:r w:rsidRPr="002C3A9B">
        <w:rPr>
          <w:rFonts w:ascii="Aptos Narrow" w:hAnsi="Aptos Narrow"/>
          <w:i/>
          <w:iCs/>
        </w:rPr>
        <w:t xml:space="preserve">PAN </w:t>
      </w:r>
    </w:p>
    <w:p w14:paraId="3770670B" w14:textId="77777777" w:rsidR="00310C93" w:rsidRPr="002C3A9B" w:rsidRDefault="00310C93" w:rsidP="00310C93">
      <w:pPr>
        <w:shd w:val="clear" w:color="auto" w:fill="DAEEF3" w:themeFill="accent5" w:themeFillTint="33"/>
        <w:jc w:val="both"/>
        <w:rPr>
          <w:rFonts w:ascii="Aptos Narrow" w:hAnsi="Aptos Narrow"/>
        </w:rPr>
      </w:pPr>
      <w:r w:rsidRPr="002C3A9B">
        <w:rPr>
          <w:rFonts w:ascii="Aptos Narrow" w:hAnsi="Aptos Narrow"/>
        </w:rPr>
        <w:t xml:space="preserve">• </w:t>
      </w:r>
      <w:proofErr w:type="spellStart"/>
      <w:r w:rsidRPr="002C3A9B">
        <w:rPr>
          <w:rFonts w:ascii="Aptos Narrow" w:hAnsi="Aptos Narrow"/>
          <w:i/>
          <w:iCs/>
        </w:rPr>
        <w:t>authPostFlag</w:t>
      </w:r>
      <w:proofErr w:type="spellEnd"/>
      <w:r w:rsidRPr="002C3A9B">
        <w:rPr>
          <w:rFonts w:ascii="Aptos Narrow" w:hAnsi="Aptos Narrow"/>
          <w:i/>
          <w:iCs/>
        </w:rPr>
        <w:t xml:space="preserve"> </w:t>
      </w:r>
    </w:p>
    <w:p w14:paraId="6E2DEDFB" w14:textId="77777777" w:rsidR="00310C93" w:rsidRPr="002C3A9B" w:rsidRDefault="00310C93" w:rsidP="00310C93">
      <w:pPr>
        <w:shd w:val="clear" w:color="auto" w:fill="DAEEF3" w:themeFill="accent5" w:themeFillTint="33"/>
        <w:jc w:val="both"/>
        <w:rPr>
          <w:rFonts w:ascii="Aptos Narrow" w:hAnsi="Aptos Narrow"/>
        </w:rPr>
      </w:pPr>
      <w:r w:rsidRPr="002C3A9B">
        <w:rPr>
          <w:rFonts w:ascii="Aptos Narrow" w:hAnsi="Aptos Narrow"/>
        </w:rPr>
        <w:t xml:space="preserve">• </w:t>
      </w:r>
      <w:proofErr w:type="spellStart"/>
      <w:r w:rsidRPr="002C3A9B">
        <w:rPr>
          <w:rFonts w:ascii="Aptos Narrow" w:hAnsi="Aptos Narrow"/>
          <w:i/>
          <w:iCs/>
        </w:rPr>
        <w:t>transactionType</w:t>
      </w:r>
      <w:proofErr w:type="spellEnd"/>
      <w:r w:rsidRPr="002C3A9B">
        <w:rPr>
          <w:rFonts w:ascii="Aptos Narrow" w:hAnsi="Aptos Narrow"/>
          <w:i/>
          <w:iCs/>
        </w:rPr>
        <w:t xml:space="preserve"> </w:t>
      </w:r>
    </w:p>
    <w:p w14:paraId="730F9FFB" w14:textId="77777777" w:rsidR="00310C93" w:rsidRPr="002C3A9B" w:rsidRDefault="00310C93" w:rsidP="00310C93">
      <w:pPr>
        <w:shd w:val="clear" w:color="auto" w:fill="DAEEF3" w:themeFill="accent5" w:themeFillTint="33"/>
        <w:jc w:val="both"/>
        <w:rPr>
          <w:rFonts w:ascii="Aptos Narrow" w:hAnsi="Aptos Narrow"/>
        </w:rPr>
      </w:pPr>
      <w:r w:rsidRPr="002C3A9B">
        <w:rPr>
          <w:rFonts w:ascii="Aptos Narrow" w:hAnsi="Aptos Narrow"/>
        </w:rPr>
        <w:t xml:space="preserve">• </w:t>
      </w:r>
      <w:proofErr w:type="spellStart"/>
      <w:r w:rsidRPr="002C3A9B">
        <w:rPr>
          <w:rFonts w:ascii="Aptos Narrow" w:hAnsi="Aptos Narrow"/>
          <w:i/>
          <w:iCs/>
        </w:rPr>
        <w:t>transactionDate</w:t>
      </w:r>
      <w:proofErr w:type="spellEnd"/>
      <w:r w:rsidRPr="002C3A9B">
        <w:rPr>
          <w:rFonts w:ascii="Aptos Narrow" w:hAnsi="Aptos Narrow"/>
          <w:i/>
          <w:iCs/>
        </w:rPr>
        <w:t xml:space="preserve"> </w:t>
      </w:r>
    </w:p>
    <w:p w14:paraId="39794C4E" w14:textId="77777777" w:rsidR="00310C93" w:rsidRPr="002C3A9B" w:rsidRDefault="00310C93" w:rsidP="00310C93">
      <w:pPr>
        <w:shd w:val="clear" w:color="auto" w:fill="DAEEF3" w:themeFill="accent5" w:themeFillTint="33"/>
        <w:jc w:val="both"/>
        <w:rPr>
          <w:rFonts w:ascii="Aptos Narrow" w:hAnsi="Aptos Narrow"/>
        </w:rPr>
      </w:pPr>
      <w:r w:rsidRPr="002C3A9B">
        <w:rPr>
          <w:rFonts w:ascii="Aptos Narrow" w:hAnsi="Aptos Narrow"/>
        </w:rPr>
        <w:t xml:space="preserve">• </w:t>
      </w:r>
      <w:proofErr w:type="spellStart"/>
      <w:r w:rsidRPr="002C3A9B">
        <w:rPr>
          <w:rFonts w:ascii="Aptos Narrow" w:hAnsi="Aptos Narrow"/>
          <w:i/>
          <w:iCs/>
        </w:rPr>
        <w:t>transactionTime</w:t>
      </w:r>
      <w:proofErr w:type="spellEnd"/>
      <w:r w:rsidRPr="002C3A9B">
        <w:rPr>
          <w:rFonts w:ascii="Aptos Narrow" w:hAnsi="Aptos Narrow"/>
          <w:i/>
          <w:iCs/>
        </w:rPr>
        <w:t xml:space="preserve"> </w:t>
      </w:r>
    </w:p>
    <w:p w14:paraId="7D712A5E" w14:textId="77777777" w:rsidR="00310C93" w:rsidRPr="002C3A9B" w:rsidRDefault="00310C93" w:rsidP="00310C93">
      <w:pPr>
        <w:shd w:val="clear" w:color="auto" w:fill="DAEEF3" w:themeFill="accent5" w:themeFillTint="33"/>
        <w:jc w:val="both"/>
        <w:rPr>
          <w:rFonts w:ascii="Aptos Narrow" w:hAnsi="Aptos Narrow"/>
        </w:rPr>
      </w:pPr>
      <w:r w:rsidRPr="002C3A9B">
        <w:rPr>
          <w:rFonts w:ascii="Aptos Narrow" w:hAnsi="Aptos Narrow"/>
        </w:rPr>
        <w:t xml:space="preserve">• </w:t>
      </w:r>
      <w:proofErr w:type="spellStart"/>
      <w:r w:rsidRPr="002C3A9B">
        <w:rPr>
          <w:rFonts w:ascii="Aptos Narrow" w:hAnsi="Aptos Narrow"/>
          <w:i/>
          <w:iCs/>
        </w:rPr>
        <w:t>gmtOffset</w:t>
      </w:r>
      <w:proofErr w:type="spellEnd"/>
      <w:r w:rsidRPr="002C3A9B">
        <w:rPr>
          <w:rFonts w:ascii="Aptos Narrow" w:hAnsi="Aptos Narrow"/>
          <w:i/>
          <w:iCs/>
        </w:rPr>
        <w:t xml:space="preserve"> </w:t>
      </w:r>
    </w:p>
    <w:p w14:paraId="797356C6" w14:textId="77777777" w:rsidR="00310C93" w:rsidRPr="002C3A9B" w:rsidRDefault="00310C93" w:rsidP="00310C93">
      <w:pPr>
        <w:shd w:val="clear" w:color="auto" w:fill="DAEEF3" w:themeFill="accent5" w:themeFillTint="33"/>
        <w:jc w:val="both"/>
        <w:rPr>
          <w:rFonts w:ascii="Aptos Narrow" w:hAnsi="Aptos Narrow"/>
        </w:rPr>
      </w:pPr>
      <w:r w:rsidRPr="002C3A9B">
        <w:rPr>
          <w:rFonts w:ascii="Aptos Narrow" w:hAnsi="Aptos Narrow"/>
        </w:rPr>
        <w:t xml:space="preserve">• </w:t>
      </w:r>
      <w:proofErr w:type="spellStart"/>
      <w:r w:rsidRPr="002C3A9B">
        <w:rPr>
          <w:rFonts w:ascii="Aptos Narrow" w:hAnsi="Aptos Narrow"/>
          <w:i/>
          <w:iCs/>
        </w:rPr>
        <w:t>transactionAmount</w:t>
      </w:r>
      <w:proofErr w:type="spellEnd"/>
      <w:r w:rsidRPr="002C3A9B">
        <w:rPr>
          <w:rFonts w:ascii="Aptos Narrow" w:hAnsi="Aptos Narrow"/>
          <w:i/>
          <w:iCs/>
        </w:rPr>
        <w:t xml:space="preserve"> </w:t>
      </w:r>
    </w:p>
    <w:p w14:paraId="58D4E93B" w14:textId="77777777" w:rsidR="00310C93" w:rsidRPr="002C3A9B" w:rsidRDefault="00310C93" w:rsidP="00310C93">
      <w:pPr>
        <w:shd w:val="clear" w:color="auto" w:fill="DAEEF3" w:themeFill="accent5" w:themeFillTint="33"/>
        <w:jc w:val="both"/>
        <w:rPr>
          <w:rFonts w:ascii="Aptos Narrow" w:hAnsi="Aptos Narrow"/>
        </w:rPr>
      </w:pPr>
      <w:r w:rsidRPr="002C3A9B">
        <w:rPr>
          <w:rFonts w:ascii="Aptos Narrow" w:hAnsi="Aptos Narrow"/>
        </w:rPr>
        <w:t xml:space="preserve">• </w:t>
      </w:r>
      <w:proofErr w:type="spellStart"/>
      <w:r w:rsidRPr="002C3A9B">
        <w:rPr>
          <w:rFonts w:ascii="Aptos Narrow" w:hAnsi="Aptos Narrow"/>
          <w:i/>
          <w:iCs/>
        </w:rPr>
        <w:t>transactionCurrencyCode</w:t>
      </w:r>
      <w:proofErr w:type="spellEnd"/>
      <w:r w:rsidRPr="002C3A9B">
        <w:rPr>
          <w:rFonts w:ascii="Aptos Narrow" w:hAnsi="Aptos Narrow"/>
          <w:i/>
          <w:iCs/>
        </w:rPr>
        <w:t xml:space="preserve"> </w:t>
      </w:r>
    </w:p>
    <w:p w14:paraId="7B046DA6" w14:textId="77777777" w:rsidR="00310C93" w:rsidRPr="002C3A9B" w:rsidRDefault="00310C93" w:rsidP="00310C93">
      <w:pPr>
        <w:shd w:val="clear" w:color="auto" w:fill="DAEEF3" w:themeFill="accent5" w:themeFillTint="33"/>
        <w:jc w:val="both"/>
        <w:rPr>
          <w:rFonts w:ascii="Aptos Narrow" w:hAnsi="Aptos Narrow"/>
        </w:rPr>
      </w:pPr>
    </w:p>
    <w:p w14:paraId="73EF64C0" w14:textId="77777777" w:rsidR="00310C93" w:rsidRDefault="00310C93" w:rsidP="00310C93">
      <w:pPr>
        <w:shd w:val="clear" w:color="auto" w:fill="DAEEF3" w:themeFill="accent5" w:themeFillTint="33"/>
        <w:jc w:val="both"/>
        <w:rPr>
          <w:rFonts w:ascii="Aptos Narrow" w:hAnsi="Aptos Narrow"/>
        </w:rPr>
      </w:pPr>
      <w:r w:rsidRPr="002C3A9B">
        <w:rPr>
          <w:rFonts w:ascii="Aptos Narrow" w:hAnsi="Aptos Narrow"/>
        </w:rPr>
        <w:t>Th</w:t>
      </w:r>
      <w:r>
        <w:rPr>
          <w:rFonts w:ascii="Aptos Narrow" w:hAnsi="Aptos Narrow"/>
        </w:rPr>
        <w:t>e FICO model</w:t>
      </w:r>
      <w:r w:rsidRPr="002C3A9B">
        <w:rPr>
          <w:rFonts w:ascii="Aptos Narrow" w:hAnsi="Aptos Narrow"/>
        </w:rPr>
        <w:t xml:space="preserve"> does not use the following data: race, ethnicity/color, religion, gender, sexual orientation, gender identity/expression, marital status, familial status, age, national origin, protected veteran status, disability, or receipt of public assistance.</w:t>
      </w:r>
    </w:p>
    <w:p w14:paraId="41F905DF" w14:textId="77777777" w:rsidR="00310C93" w:rsidRDefault="00310C93" w:rsidP="00310C93">
      <w:pPr>
        <w:shd w:val="clear" w:color="auto" w:fill="DAEEF3" w:themeFill="accent5" w:themeFillTint="33"/>
        <w:jc w:val="both"/>
        <w:rPr>
          <w:rFonts w:ascii="Aptos Narrow" w:hAnsi="Aptos Narrow"/>
        </w:rPr>
      </w:pPr>
    </w:p>
    <w:p w14:paraId="2CFA14FD" w14:textId="77777777" w:rsidR="00433E90" w:rsidRPr="00433E90" w:rsidRDefault="00433E90" w:rsidP="00433E90">
      <w:pPr>
        <w:shd w:val="clear" w:color="auto" w:fill="DAEEF3" w:themeFill="accent5" w:themeFillTint="33"/>
        <w:jc w:val="both"/>
        <w:rPr>
          <w:ins w:id="2514" w:author="Uttam Kumar Gupta-NE" w:date="2025-03-20T20:24:00Z" w16du:dateUtc="2025-03-20T14:54:00Z"/>
          <w:rFonts w:ascii="Aptos Narrow" w:hAnsi="Aptos Narrow"/>
          <w:rPrChange w:id="2515" w:author="Uttam Kumar Gupta-NE" w:date="2025-03-20T20:25:00Z" w16du:dateUtc="2025-03-20T14:55:00Z">
            <w:rPr>
              <w:ins w:id="2516" w:author="Uttam Kumar Gupta-NE" w:date="2025-03-20T20:24:00Z" w16du:dateUtc="2025-03-20T14:54:00Z"/>
              <w:rFonts w:ascii="Aptos Narrow" w:hAnsi="Aptos Narrow"/>
              <w:b/>
              <w:bCs/>
            </w:rPr>
          </w:rPrChange>
        </w:rPr>
      </w:pPr>
      <w:ins w:id="2517" w:author="Uttam Kumar Gupta-NE" w:date="2025-03-20T20:24:00Z" w16du:dateUtc="2025-03-20T14:54:00Z">
        <w:r w:rsidRPr="00433E90">
          <w:rPr>
            <w:rFonts w:ascii="Aptos Narrow" w:hAnsi="Aptos Narrow"/>
            <w:rPrChange w:id="2518" w:author="Uttam Kumar Gupta-NE" w:date="2025-03-20T20:25:00Z" w16du:dateUtc="2025-03-20T14:55:00Z">
              <w:rPr>
                <w:rFonts w:ascii="Aptos Narrow" w:hAnsi="Aptos Narrow"/>
                <w:b/>
                <w:bCs/>
              </w:rPr>
            </w:rPrChange>
          </w:rPr>
          <w:t>During the data build prior to model development, a data quality report (DQR) is produced to validate that the</w:t>
        </w:r>
      </w:ins>
    </w:p>
    <w:p w14:paraId="1103F266" w14:textId="77777777" w:rsidR="00433E90" w:rsidRPr="00433E90" w:rsidRDefault="00433E90" w:rsidP="00433E90">
      <w:pPr>
        <w:shd w:val="clear" w:color="auto" w:fill="DAEEF3" w:themeFill="accent5" w:themeFillTint="33"/>
        <w:jc w:val="both"/>
        <w:rPr>
          <w:ins w:id="2519" w:author="Uttam Kumar Gupta-NE" w:date="2025-03-20T20:24:00Z" w16du:dateUtc="2025-03-20T14:54:00Z"/>
          <w:rFonts w:ascii="Aptos Narrow" w:hAnsi="Aptos Narrow"/>
          <w:rPrChange w:id="2520" w:author="Uttam Kumar Gupta-NE" w:date="2025-03-20T20:25:00Z" w16du:dateUtc="2025-03-20T14:55:00Z">
            <w:rPr>
              <w:ins w:id="2521" w:author="Uttam Kumar Gupta-NE" w:date="2025-03-20T20:24:00Z" w16du:dateUtc="2025-03-20T14:54:00Z"/>
              <w:rFonts w:ascii="Aptos Narrow" w:hAnsi="Aptos Narrow"/>
              <w:b/>
              <w:bCs/>
            </w:rPr>
          </w:rPrChange>
        </w:rPr>
      </w:pPr>
      <w:ins w:id="2522" w:author="Uttam Kumar Gupta-NE" w:date="2025-03-20T20:24:00Z" w16du:dateUtc="2025-03-20T14:54:00Z">
        <w:r w:rsidRPr="00433E90">
          <w:rPr>
            <w:rFonts w:ascii="Aptos Narrow" w:hAnsi="Aptos Narrow"/>
            <w:rPrChange w:id="2523" w:author="Uttam Kumar Gupta-NE" w:date="2025-03-20T20:25:00Z" w16du:dateUtc="2025-03-20T14:55:00Z">
              <w:rPr>
                <w:rFonts w:ascii="Aptos Narrow" w:hAnsi="Aptos Narrow"/>
                <w:b/>
                <w:bCs/>
              </w:rPr>
            </w:rPrChange>
          </w:rPr>
          <w:t>modeling data is consistent with production data. The validation is performed with respect to the presence of</w:t>
        </w:r>
      </w:ins>
    </w:p>
    <w:p w14:paraId="5F76E747" w14:textId="77777777" w:rsidR="00433E90" w:rsidRPr="00433E90" w:rsidRDefault="00433E90" w:rsidP="00433E90">
      <w:pPr>
        <w:shd w:val="clear" w:color="auto" w:fill="DAEEF3" w:themeFill="accent5" w:themeFillTint="33"/>
        <w:jc w:val="both"/>
        <w:rPr>
          <w:ins w:id="2524" w:author="Uttam Kumar Gupta-NE" w:date="2025-03-20T20:24:00Z" w16du:dateUtc="2025-03-20T14:54:00Z"/>
          <w:rFonts w:ascii="Aptos Narrow" w:hAnsi="Aptos Narrow"/>
          <w:rPrChange w:id="2525" w:author="Uttam Kumar Gupta-NE" w:date="2025-03-20T20:25:00Z" w16du:dateUtc="2025-03-20T14:55:00Z">
            <w:rPr>
              <w:ins w:id="2526" w:author="Uttam Kumar Gupta-NE" w:date="2025-03-20T20:24:00Z" w16du:dateUtc="2025-03-20T14:54:00Z"/>
              <w:rFonts w:ascii="Aptos Narrow" w:hAnsi="Aptos Narrow"/>
              <w:b/>
              <w:bCs/>
            </w:rPr>
          </w:rPrChange>
        </w:rPr>
      </w:pPr>
      <w:ins w:id="2527" w:author="Uttam Kumar Gupta-NE" w:date="2025-03-20T20:24:00Z" w16du:dateUtc="2025-03-20T14:54:00Z">
        <w:r w:rsidRPr="00433E90">
          <w:rPr>
            <w:rFonts w:ascii="Aptos Narrow" w:hAnsi="Aptos Narrow"/>
            <w:rPrChange w:id="2528" w:author="Uttam Kumar Gupta-NE" w:date="2025-03-20T20:25:00Z" w16du:dateUtc="2025-03-20T14:55:00Z">
              <w:rPr>
                <w:rFonts w:ascii="Aptos Narrow" w:hAnsi="Aptos Narrow"/>
                <w:b/>
                <w:bCs/>
              </w:rPr>
            </w:rPrChange>
          </w:rPr>
          <w:t>required data, valid values, percentage of records with populated values, and appropriate product type and</w:t>
        </w:r>
      </w:ins>
    </w:p>
    <w:p w14:paraId="6F937FC8" w14:textId="77777777" w:rsidR="00433E90" w:rsidRPr="00433E90" w:rsidRDefault="00433E90" w:rsidP="00433E90">
      <w:pPr>
        <w:shd w:val="clear" w:color="auto" w:fill="DAEEF3" w:themeFill="accent5" w:themeFillTint="33"/>
        <w:jc w:val="both"/>
        <w:rPr>
          <w:ins w:id="2529" w:author="Uttam Kumar Gupta-NE" w:date="2025-03-20T20:24:00Z" w16du:dateUtc="2025-03-20T14:54:00Z"/>
          <w:rFonts w:ascii="Aptos Narrow" w:hAnsi="Aptos Narrow"/>
          <w:rPrChange w:id="2530" w:author="Uttam Kumar Gupta-NE" w:date="2025-03-20T20:25:00Z" w16du:dateUtc="2025-03-20T14:55:00Z">
            <w:rPr>
              <w:ins w:id="2531" w:author="Uttam Kumar Gupta-NE" w:date="2025-03-20T20:24:00Z" w16du:dateUtc="2025-03-20T14:54:00Z"/>
              <w:rFonts w:ascii="Aptos Narrow" w:hAnsi="Aptos Narrow"/>
              <w:b/>
              <w:bCs/>
            </w:rPr>
          </w:rPrChange>
        </w:rPr>
      </w:pPr>
      <w:ins w:id="2532" w:author="Uttam Kumar Gupta-NE" w:date="2025-03-20T20:24:00Z" w16du:dateUtc="2025-03-20T14:54:00Z">
        <w:r w:rsidRPr="00433E90">
          <w:rPr>
            <w:rFonts w:ascii="Aptos Narrow" w:hAnsi="Aptos Narrow"/>
            <w:rPrChange w:id="2533" w:author="Uttam Kumar Gupta-NE" w:date="2025-03-20T20:25:00Z" w16du:dateUtc="2025-03-20T14:55:00Z">
              <w:rPr>
                <w:rFonts w:ascii="Aptos Narrow" w:hAnsi="Aptos Narrow"/>
                <w:b/>
                <w:bCs/>
              </w:rPr>
            </w:rPrChange>
          </w:rPr>
          <w:t>population.</w:t>
        </w:r>
      </w:ins>
    </w:p>
    <w:p w14:paraId="09631A0D" w14:textId="15A9C513" w:rsidR="00310C93" w:rsidRPr="002C3A9B" w:rsidDel="00433E90" w:rsidRDefault="00310C93" w:rsidP="00310C93">
      <w:pPr>
        <w:shd w:val="clear" w:color="auto" w:fill="DAEEF3" w:themeFill="accent5" w:themeFillTint="33"/>
        <w:jc w:val="both"/>
        <w:rPr>
          <w:del w:id="2534" w:author="Uttam Kumar Gupta-NE" w:date="2025-03-20T20:24:00Z" w16du:dateUtc="2025-03-20T14:54:00Z"/>
          <w:rFonts w:ascii="Aptos Narrow" w:hAnsi="Aptos Narrow"/>
          <w:b/>
          <w:bCs/>
        </w:rPr>
      </w:pPr>
      <w:del w:id="2535" w:author="Uttam Kumar Gupta-NE" w:date="2025-03-20T20:24:00Z" w16du:dateUtc="2025-03-20T14:54:00Z">
        <w:r w:rsidRPr="002C3A9B" w:rsidDel="00433E90">
          <w:rPr>
            <w:rFonts w:ascii="Aptos Narrow" w:hAnsi="Aptos Narrow"/>
            <w:b/>
            <w:bCs/>
          </w:rPr>
          <w:lastRenderedPageBreak/>
          <w:delText>Overview of F</w:delText>
        </w:r>
        <w:r w:rsidDel="00433E90">
          <w:rPr>
            <w:rFonts w:ascii="Aptos Narrow" w:hAnsi="Aptos Narrow"/>
            <w:b/>
            <w:bCs/>
          </w:rPr>
          <w:delText>ICO</w:delText>
        </w:r>
        <w:r w:rsidRPr="002C3A9B" w:rsidDel="00433E90">
          <w:rPr>
            <w:rFonts w:ascii="Aptos Narrow" w:hAnsi="Aptos Narrow"/>
            <w:b/>
            <w:bCs/>
          </w:rPr>
          <w:delText xml:space="preserve"> model development data</w:delText>
        </w:r>
      </w:del>
    </w:p>
    <w:p w14:paraId="39EB16A0" w14:textId="065D4F80" w:rsidR="00310C93" w:rsidRPr="002C3A9B" w:rsidRDefault="00310C93" w:rsidP="00310C93">
      <w:pPr>
        <w:shd w:val="clear" w:color="auto" w:fill="DAEEF3" w:themeFill="accent5" w:themeFillTint="33"/>
        <w:jc w:val="both"/>
        <w:rPr>
          <w:rFonts w:ascii="Aptos Narrow" w:hAnsi="Aptos Narrow"/>
        </w:rPr>
      </w:pPr>
      <w:r w:rsidRPr="002C3A9B">
        <w:rPr>
          <w:rFonts w:ascii="Aptos Narrow" w:hAnsi="Aptos Narrow"/>
        </w:rPr>
        <w:t xml:space="preserve">Raw data is continuously cleansed and fixed based on previously agreed conditions with </w:t>
      </w:r>
      <w:del w:id="2536" w:author="Uttam Kumar Gupta-NE" w:date="2025-03-20T20:28:00Z" w16du:dateUtc="2025-03-20T14:58:00Z">
        <w:r w:rsidRPr="002C3A9B" w:rsidDel="00433E90">
          <w:rPr>
            <w:rFonts w:ascii="Aptos Narrow" w:hAnsi="Aptos Narrow"/>
          </w:rPr>
          <w:delText>client</w:delText>
        </w:r>
      </w:del>
      <w:ins w:id="2537" w:author="Uttam Kumar Gupta-NE" w:date="2025-03-20T20:28:00Z" w16du:dateUtc="2025-03-20T14:58:00Z">
        <w:r w:rsidR="00433E90" w:rsidRPr="002C3A9B">
          <w:rPr>
            <w:rFonts w:ascii="Aptos Narrow" w:hAnsi="Aptos Narrow"/>
          </w:rPr>
          <w:t>the client</w:t>
        </w:r>
      </w:ins>
      <w:r w:rsidRPr="002C3A9B">
        <w:rPr>
          <w:rFonts w:ascii="Aptos Narrow" w:hAnsi="Aptos Narrow"/>
        </w:rPr>
        <w:t xml:space="preserve"> and modeling team. Once cleansed, </w:t>
      </w:r>
    </w:p>
    <w:p w14:paraId="0ACFD0EB" w14:textId="77777777" w:rsidR="00310C93" w:rsidRPr="002C3A9B" w:rsidRDefault="00310C93" w:rsidP="00310C93">
      <w:pPr>
        <w:shd w:val="clear" w:color="auto" w:fill="DAEEF3" w:themeFill="accent5" w:themeFillTint="33"/>
        <w:jc w:val="both"/>
        <w:rPr>
          <w:rFonts w:ascii="Aptos Narrow" w:hAnsi="Aptos Narrow"/>
        </w:rPr>
      </w:pPr>
      <w:r w:rsidRPr="002C3A9B">
        <w:rPr>
          <w:rFonts w:ascii="Aptos Narrow" w:hAnsi="Aptos Narrow"/>
        </w:rPr>
        <w:t xml:space="preserve">• The fixed data is inventoried for the coverage period for a particular model build. </w:t>
      </w:r>
    </w:p>
    <w:p w14:paraId="618E8436" w14:textId="77777777" w:rsidR="00310C93" w:rsidRPr="002C3A9B" w:rsidRDefault="00310C93" w:rsidP="00310C93">
      <w:pPr>
        <w:shd w:val="clear" w:color="auto" w:fill="DAEEF3" w:themeFill="accent5" w:themeFillTint="33"/>
        <w:jc w:val="both"/>
        <w:rPr>
          <w:rFonts w:ascii="Aptos Narrow" w:hAnsi="Aptos Narrow"/>
        </w:rPr>
      </w:pPr>
      <w:r w:rsidRPr="002C3A9B">
        <w:rPr>
          <w:rFonts w:ascii="Aptos Narrow" w:hAnsi="Aptos Narrow"/>
        </w:rPr>
        <w:t xml:space="preserve">• Fraud data for the coverage period is prepared first and checked for completeness. </w:t>
      </w:r>
    </w:p>
    <w:p w14:paraId="3372F857" w14:textId="1C5BD934" w:rsidR="00310C93" w:rsidRPr="002C3A9B" w:rsidRDefault="00310C93" w:rsidP="00310C93">
      <w:pPr>
        <w:shd w:val="clear" w:color="auto" w:fill="DAEEF3" w:themeFill="accent5" w:themeFillTint="33"/>
        <w:jc w:val="both"/>
        <w:rPr>
          <w:rFonts w:ascii="Aptos Narrow" w:hAnsi="Aptos Narrow"/>
        </w:rPr>
      </w:pPr>
      <w:r w:rsidRPr="34A2CE9E">
        <w:rPr>
          <w:rFonts w:ascii="Aptos Narrow" w:hAnsi="Aptos Narrow"/>
        </w:rPr>
        <w:t xml:space="preserve">• The transaction and demographic data </w:t>
      </w:r>
      <w:bookmarkStart w:id="2538" w:name="_Int_NH9R2xwg"/>
      <w:del w:id="2539" w:author="Uttam Kumar Gupta-NE" w:date="2025-03-20T20:26:00Z" w16du:dateUtc="2025-03-20T14:56:00Z">
        <w:r w:rsidRPr="34A2CE9E" w:rsidDel="00433E90">
          <w:rPr>
            <w:rFonts w:ascii="Aptos Narrow" w:hAnsi="Aptos Narrow"/>
          </w:rPr>
          <w:delText>is</w:delText>
        </w:r>
      </w:del>
      <w:bookmarkEnd w:id="2538"/>
      <w:ins w:id="2540" w:author="Uttam Kumar Gupta-NE" w:date="2025-03-20T20:26:00Z" w16du:dateUtc="2025-03-20T14:56:00Z">
        <w:r w:rsidR="00433E90" w:rsidRPr="34A2CE9E">
          <w:rPr>
            <w:rFonts w:ascii="Aptos Narrow" w:hAnsi="Aptos Narrow"/>
          </w:rPr>
          <w:t>are</w:t>
        </w:r>
      </w:ins>
      <w:r w:rsidRPr="34A2CE9E">
        <w:rPr>
          <w:rFonts w:ascii="Aptos Narrow" w:hAnsi="Aptos Narrow"/>
        </w:rPr>
        <w:t xml:space="preserve"> sampled using 100% of the fraud accounts in the fraud file and a sample of the non-fraud accounts. </w:t>
      </w:r>
    </w:p>
    <w:p w14:paraId="5CADEA96" w14:textId="77777777" w:rsidR="00310C93" w:rsidRPr="002C3A9B" w:rsidRDefault="00310C93" w:rsidP="00310C93">
      <w:pPr>
        <w:shd w:val="clear" w:color="auto" w:fill="DAEEF3" w:themeFill="accent5" w:themeFillTint="33"/>
        <w:jc w:val="both"/>
        <w:rPr>
          <w:rFonts w:ascii="Aptos Narrow" w:hAnsi="Aptos Narrow"/>
        </w:rPr>
      </w:pPr>
      <w:r w:rsidRPr="002C3A9B">
        <w:rPr>
          <w:rFonts w:ascii="Aptos Narrow" w:hAnsi="Aptos Narrow"/>
        </w:rPr>
        <w:t xml:space="preserve">• Field level and other statistics are gathered on the sampled data. </w:t>
      </w:r>
    </w:p>
    <w:p w14:paraId="170D5330" w14:textId="77777777" w:rsidR="00310C93" w:rsidRPr="002C3A9B" w:rsidRDefault="00310C93" w:rsidP="00310C93">
      <w:pPr>
        <w:shd w:val="clear" w:color="auto" w:fill="DAEEF3" w:themeFill="accent5" w:themeFillTint="33"/>
        <w:jc w:val="both"/>
        <w:rPr>
          <w:rFonts w:ascii="Aptos Narrow" w:hAnsi="Aptos Narrow"/>
        </w:rPr>
      </w:pPr>
      <w:r w:rsidRPr="002C3A9B">
        <w:rPr>
          <w:rFonts w:ascii="Aptos Narrow" w:hAnsi="Aptos Narrow"/>
        </w:rPr>
        <w:t xml:space="preserve">• File intersection and integrity checks are performed on the sampled data. </w:t>
      </w:r>
    </w:p>
    <w:p w14:paraId="753D11FB" w14:textId="77777777" w:rsidR="00310C93" w:rsidRDefault="00310C93" w:rsidP="00310C93">
      <w:pPr>
        <w:shd w:val="clear" w:color="auto" w:fill="DAEEF3" w:themeFill="accent5" w:themeFillTint="33"/>
        <w:jc w:val="both"/>
        <w:rPr>
          <w:rFonts w:ascii="Aptos Narrow" w:hAnsi="Aptos Narrow"/>
        </w:rPr>
      </w:pPr>
      <w:r w:rsidRPr="002C3A9B">
        <w:rPr>
          <w:rFonts w:ascii="Aptos Narrow" w:hAnsi="Aptos Narrow"/>
        </w:rPr>
        <w:t xml:space="preserve">• The data is handed over to the modeling team for final quality and validation. </w:t>
      </w:r>
    </w:p>
    <w:p w14:paraId="42E7B734" w14:textId="77777777" w:rsidR="00310C93" w:rsidRDefault="00310C93" w:rsidP="00310C93">
      <w:pPr>
        <w:shd w:val="clear" w:color="auto" w:fill="DAEEF3" w:themeFill="accent5" w:themeFillTint="33"/>
        <w:jc w:val="both"/>
        <w:rPr>
          <w:rFonts w:ascii="Aptos Narrow" w:hAnsi="Aptos Narrow"/>
        </w:rPr>
      </w:pPr>
    </w:p>
    <w:p w14:paraId="4E6C2AD2" w14:textId="77777777" w:rsidR="00310C93" w:rsidRPr="008425CA" w:rsidRDefault="00310C93" w:rsidP="00310C93">
      <w:pPr>
        <w:shd w:val="clear" w:color="auto" w:fill="DAEEF3" w:themeFill="accent5" w:themeFillTint="33"/>
        <w:jc w:val="both"/>
        <w:rPr>
          <w:rFonts w:ascii="Aptos Narrow" w:hAnsi="Aptos Narrow"/>
        </w:rPr>
      </w:pPr>
      <w:r w:rsidRPr="008425CA">
        <w:rPr>
          <w:rFonts w:ascii="Aptos Narrow" w:hAnsi="Aptos Narrow"/>
          <w:b/>
          <w:bCs/>
          <w:i/>
          <w:iCs/>
        </w:rPr>
        <w:t xml:space="preserve">Missing Value Handling </w:t>
      </w:r>
    </w:p>
    <w:p w14:paraId="26B38778" w14:textId="77777777" w:rsidR="00310C93" w:rsidRDefault="00310C93" w:rsidP="00310C93">
      <w:pPr>
        <w:shd w:val="clear" w:color="auto" w:fill="DAEEF3" w:themeFill="accent5" w:themeFillTint="33"/>
        <w:jc w:val="both"/>
        <w:rPr>
          <w:rFonts w:ascii="Aptos Narrow" w:hAnsi="Aptos Narrow"/>
        </w:rPr>
      </w:pPr>
      <w:r w:rsidRPr="008425CA">
        <w:rPr>
          <w:rFonts w:ascii="Aptos Narrow" w:hAnsi="Aptos Narrow"/>
        </w:rPr>
        <w:t>Assuming the data in question are required for model scoring, FICO uses various methods to interpolate the value for the missing data for any given observation. FICO utilizes the following methods for missing data: for categorical values FICO may use a 'missing' or 'default' value typically determined using the population frequency distribution. For non-categorical fields FICO models often default to the population mean value.</w:t>
      </w:r>
    </w:p>
    <w:p w14:paraId="5060BD84" w14:textId="77777777" w:rsidR="00310C93" w:rsidRDefault="00310C93" w:rsidP="00310C93">
      <w:pPr>
        <w:shd w:val="clear" w:color="auto" w:fill="DAEEF3" w:themeFill="accent5" w:themeFillTint="33"/>
        <w:rPr>
          <w:rFonts w:ascii="Aptos Narrow" w:hAnsi="Aptos Narrow"/>
        </w:rPr>
      </w:pPr>
    </w:p>
    <w:p w14:paraId="2A535043" w14:textId="77777777" w:rsidR="00310C93" w:rsidRPr="00BC0297" w:rsidRDefault="00310C93" w:rsidP="00310C93">
      <w:pPr>
        <w:shd w:val="clear" w:color="auto" w:fill="DAEEF3" w:themeFill="accent5" w:themeFillTint="33"/>
        <w:rPr>
          <w:rFonts w:ascii="Aptos Narrow" w:hAnsi="Aptos Narrow"/>
          <w:b/>
          <w:bCs/>
        </w:rPr>
      </w:pPr>
      <w:r w:rsidRPr="00BC0297">
        <w:rPr>
          <w:rFonts w:ascii="Aptos Narrow" w:hAnsi="Aptos Narrow"/>
          <w:b/>
          <w:bCs/>
        </w:rPr>
        <w:t>Target Variable Construction</w:t>
      </w:r>
    </w:p>
    <w:p w14:paraId="593AF5FA" w14:textId="14C34639" w:rsidR="00310C93" w:rsidRDefault="00310C93" w:rsidP="34A2CE9E">
      <w:pPr>
        <w:shd w:val="clear" w:color="auto" w:fill="DAEEF3" w:themeFill="accent5" w:themeFillTint="33"/>
        <w:jc w:val="both"/>
        <w:rPr>
          <w:rFonts w:ascii="Aptos Narrow" w:hAnsi="Aptos Narrow"/>
          <w:i/>
          <w:iCs/>
        </w:rPr>
      </w:pPr>
      <w:r w:rsidRPr="34A2CE9E">
        <w:rPr>
          <w:rFonts w:ascii="Aptos Narrow" w:hAnsi="Aptos Narrow"/>
        </w:rPr>
        <w:t xml:space="preserve">The target variable is constructed using confirmed fraud tags provided by FICO clients as part of the consortium data contribution. Creation of the target variable requires at least one approved fraudulent transaction. The </w:t>
      </w:r>
      <w:r w:rsidRPr="34A2CE9E">
        <w:rPr>
          <w:rFonts w:ascii="Aptos Narrow" w:hAnsi="Aptos Narrow"/>
          <w:i/>
          <w:iCs/>
        </w:rPr>
        <w:t>date-of-</w:t>
      </w:r>
      <w:r w:rsidR="00DD33D1" w:rsidRPr="34A2CE9E">
        <w:rPr>
          <w:rFonts w:ascii="Aptos Narrow" w:hAnsi="Aptos Narrow"/>
          <w:i/>
          <w:iCs/>
        </w:rPr>
        <w:t>first fraud</w:t>
      </w:r>
      <w:r w:rsidRPr="34A2CE9E">
        <w:rPr>
          <w:rFonts w:ascii="Aptos Narrow" w:hAnsi="Aptos Narrow"/>
          <w:i/>
          <w:iCs/>
        </w:rPr>
        <w:t xml:space="preserve"> </w:t>
      </w:r>
      <w:r w:rsidRPr="34A2CE9E">
        <w:rPr>
          <w:rFonts w:ascii="Aptos Narrow" w:hAnsi="Aptos Narrow"/>
        </w:rPr>
        <w:t xml:space="preserve">is either provided by the client or derived based on the dates of confirmed fraudulent transactions. The </w:t>
      </w:r>
      <w:r w:rsidRPr="34A2CE9E">
        <w:rPr>
          <w:rFonts w:ascii="Aptos Narrow" w:hAnsi="Aptos Narrow"/>
          <w:i/>
          <w:iCs/>
        </w:rPr>
        <w:t xml:space="preserve">block-date </w:t>
      </w:r>
      <w:r w:rsidRPr="34A2CE9E">
        <w:rPr>
          <w:rFonts w:ascii="Aptos Narrow" w:hAnsi="Aptos Narrow"/>
        </w:rPr>
        <w:t xml:space="preserve">is defined as the transaction date of the last approved transaction following the </w:t>
      </w:r>
      <w:r w:rsidRPr="34A2CE9E">
        <w:rPr>
          <w:rFonts w:ascii="Aptos Narrow" w:hAnsi="Aptos Narrow"/>
          <w:i/>
          <w:iCs/>
        </w:rPr>
        <w:t>date-of-</w:t>
      </w:r>
      <w:r w:rsidR="00DD33D1" w:rsidRPr="34A2CE9E">
        <w:rPr>
          <w:rFonts w:ascii="Aptos Narrow" w:hAnsi="Aptos Narrow"/>
          <w:i/>
          <w:iCs/>
        </w:rPr>
        <w:t>first fraud</w:t>
      </w:r>
      <w:r w:rsidRPr="34A2CE9E">
        <w:rPr>
          <w:rFonts w:ascii="Aptos Narrow" w:hAnsi="Aptos Narrow"/>
          <w:i/>
          <w:iCs/>
        </w:rPr>
        <w:t>.</w:t>
      </w:r>
    </w:p>
    <w:p w14:paraId="45FB5747" w14:textId="77777777" w:rsidR="00310C93" w:rsidRDefault="00310C93" w:rsidP="00830CED">
      <w:pPr>
        <w:shd w:val="clear" w:color="auto" w:fill="DAEEF3" w:themeFill="accent5" w:themeFillTint="33"/>
        <w:jc w:val="both"/>
        <w:rPr>
          <w:rFonts w:ascii="Aptos Narrow" w:hAnsi="Aptos Narrow"/>
          <w:i/>
          <w:iCs/>
        </w:rPr>
      </w:pPr>
    </w:p>
    <w:p w14:paraId="5650285E" w14:textId="77777777" w:rsidR="00310C93" w:rsidRPr="00BC0297" w:rsidRDefault="00310C93" w:rsidP="00830CED">
      <w:pPr>
        <w:shd w:val="clear" w:color="auto" w:fill="DAEEF3" w:themeFill="accent5" w:themeFillTint="33"/>
        <w:jc w:val="both"/>
        <w:rPr>
          <w:rFonts w:ascii="Aptos Narrow" w:hAnsi="Aptos Narrow"/>
        </w:rPr>
      </w:pPr>
      <w:r w:rsidRPr="00BC0297">
        <w:rPr>
          <w:rFonts w:ascii="Aptos Narrow" w:hAnsi="Aptos Narrow"/>
          <w:b/>
          <w:bCs/>
        </w:rPr>
        <w:t xml:space="preserve">Transaction- or Account-Level Target Variable </w:t>
      </w:r>
    </w:p>
    <w:p w14:paraId="5C29755D" w14:textId="4B2796EF" w:rsidR="00310C93" w:rsidRDefault="00310C93" w:rsidP="00830CED">
      <w:pPr>
        <w:shd w:val="clear" w:color="auto" w:fill="DAEEF3" w:themeFill="accent5" w:themeFillTint="33"/>
        <w:jc w:val="both"/>
        <w:rPr>
          <w:rFonts w:ascii="Aptos Narrow" w:hAnsi="Aptos Narrow"/>
        </w:rPr>
      </w:pPr>
      <w:r w:rsidRPr="34A2CE9E">
        <w:rPr>
          <w:rFonts w:ascii="Aptos Narrow" w:hAnsi="Aptos Narrow"/>
        </w:rPr>
        <w:t>For each fraud account, FICO identifies a fraud window, starting with the date-of-</w:t>
      </w:r>
      <w:r w:rsidR="00DD33D1" w:rsidRPr="34A2CE9E">
        <w:rPr>
          <w:rFonts w:ascii="Aptos Narrow" w:hAnsi="Aptos Narrow"/>
        </w:rPr>
        <w:t>first fraud</w:t>
      </w:r>
      <w:r w:rsidRPr="34A2CE9E">
        <w:rPr>
          <w:rFonts w:ascii="Aptos Narrow" w:hAnsi="Aptos Narrow"/>
        </w:rPr>
        <w:t xml:space="preserve"> and ending with the block-date. Transactions within a fraud window that </w:t>
      </w:r>
      <w:bookmarkStart w:id="2541" w:name="_Int_i2nDjGi6"/>
      <w:r w:rsidRPr="34A2CE9E">
        <w:rPr>
          <w:rFonts w:ascii="Aptos Narrow" w:hAnsi="Aptos Narrow"/>
        </w:rPr>
        <w:t>match to</w:t>
      </w:r>
      <w:bookmarkEnd w:id="2541"/>
      <w:r w:rsidRPr="34A2CE9E">
        <w:rPr>
          <w:rFonts w:ascii="Aptos Narrow" w:hAnsi="Aptos Narrow"/>
        </w:rPr>
        <w:t xml:space="preserve"> reported confirmed fraud transactions are tagged as fraudulent for model training. Additional transactions within fraud windows may also be tagged as fraud for model training purposes in some cases. False positives are only tracked on non-fraud accounts, </w:t>
      </w:r>
      <w:r w:rsidR="603B6BD4" w:rsidRPr="34A2CE9E">
        <w:rPr>
          <w:rFonts w:ascii="Aptos Narrow" w:hAnsi="Aptos Narrow"/>
        </w:rPr>
        <w:t>i.e.,</w:t>
      </w:r>
      <w:r w:rsidRPr="34A2CE9E">
        <w:rPr>
          <w:rFonts w:ascii="Aptos Narrow" w:hAnsi="Aptos Narrow"/>
        </w:rPr>
        <w:t xml:space="preserve"> accounts that have no fraudulent transactions. Therefore, for fraud accounts, non-fraud transactions occurring prior to and after the fraud window are excluded from model training and evaluation. Since models are primarily developed on a transaction-level fraud tag, fraud detection metrics used in model evaluation only consider scores on transactions that </w:t>
      </w:r>
      <w:r w:rsidR="005768D9" w:rsidRPr="34A2CE9E">
        <w:rPr>
          <w:rFonts w:ascii="Aptos Narrow" w:hAnsi="Aptos Narrow"/>
        </w:rPr>
        <w:t>match</w:t>
      </w:r>
      <w:r w:rsidRPr="34A2CE9E">
        <w:rPr>
          <w:rFonts w:ascii="Aptos Narrow" w:hAnsi="Aptos Narrow"/>
        </w:rPr>
        <w:t xml:space="preserve"> reported confirmed frauds.</w:t>
      </w:r>
    </w:p>
    <w:p w14:paraId="3D885B1C" w14:textId="77777777" w:rsidR="00310C93" w:rsidRDefault="00310C93" w:rsidP="00310C93">
      <w:pPr>
        <w:shd w:val="clear" w:color="auto" w:fill="DAEEF3" w:themeFill="accent5" w:themeFillTint="33"/>
        <w:rPr>
          <w:rFonts w:ascii="Aptos Narrow" w:hAnsi="Aptos Narrow"/>
        </w:rPr>
      </w:pPr>
    </w:p>
    <w:p w14:paraId="3AD8AFDD" w14:textId="77809754" w:rsidR="00433E90" w:rsidRDefault="00433E90" w:rsidP="00433E90">
      <w:pPr>
        <w:shd w:val="clear" w:color="auto" w:fill="DAEEF3" w:themeFill="accent5" w:themeFillTint="33"/>
        <w:jc w:val="both"/>
        <w:rPr>
          <w:ins w:id="2542" w:author="Uttam Kumar Gupta-NE" w:date="2025-03-20T20:27:00Z" w16du:dateUtc="2025-03-20T14:57:00Z"/>
          <w:rFonts w:ascii="Aptos Narrow" w:hAnsi="Aptos Narrow"/>
        </w:rPr>
      </w:pPr>
      <w:ins w:id="2543" w:author="Uttam Kumar Gupta-NE" w:date="2025-03-20T20:28:00Z" w16du:dateUtc="2025-03-20T14:58:00Z">
        <w:r w:rsidRPr="00425339">
          <w:rPr>
            <w:rFonts w:ascii="Aptos Narrow" w:hAnsi="Aptos Narrow"/>
          </w:rPr>
          <w:t xml:space="preserve">Falcon </w:t>
        </w:r>
        <w:proofErr w:type="gramStart"/>
        <w:r w:rsidRPr="00425339">
          <w:rPr>
            <w:rFonts w:ascii="Aptos Narrow" w:hAnsi="Aptos Narrow"/>
          </w:rPr>
          <w:t>model</w:t>
        </w:r>
      </w:ins>
      <w:proofErr w:type="gramEnd"/>
      <w:ins w:id="2544" w:author="Uttam Kumar Gupta-NE" w:date="2025-03-20T20:27:00Z" w16du:dateUtc="2025-03-20T14:57:00Z">
        <w:r w:rsidRPr="00425339">
          <w:rPr>
            <w:rFonts w:ascii="Aptos Narrow" w:hAnsi="Aptos Narrow"/>
          </w:rPr>
          <w:t xml:space="preserve"> run neural-network models that calculate a score each time they are presented with a card transaction. Scores range from 1 to 999. The higher the score, the greater the likelihood is that the account associated with the transaction has been used fraudulently.</w:t>
        </w:r>
      </w:ins>
    </w:p>
    <w:p w14:paraId="25DF825C" w14:textId="77777777" w:rsidR="00433E90" w:rsidRDefault="00433E90" w:rsidP="00433E90">
      <w:pPr>
        <w:shd w:val="clear" w:color="auto" w:fill="DAEEF3" w:themeFill="accent5" w:themeFillTint="33"/>
        <w:jc w:val="both"/>
        <w:rPr>
          <w:ins w:id="2545" w:author="Uttam Kumar Gupta-NE" w:date="2025-03-20T20:27:00Z" w16du:dateUtc="2025-03-20T14:57:00Z"/>
          <w:rFonts w:ascii="Aptos Narrow" w:hAnsi="Aptos Narrow"/>
        </w:rPr>
      </w:pPr>
      <w:ins w:id="2546" w:author="Uttam Kumar Gupta-NE" w:date="2025-03-20T20:27:00Z" w16du:dateUtc="2025-03-20T14:57:00Z">
        <w:r w:rsidRPr="0043564A">
          <w:rPr>
            <w:rFonts w:ascii="Aptos Narrow" w:hAnsi="Aptos Narrow"/>
          </w:rPr>
          <w:t xml:space="preserve">The key output is the response that </w:t>
        </w:r>
        <w:proofErr w:type="spellStart"/>
        <w:r>
          <w:rPr>
            <w:rFonts w:ascii="Aptos Narrow" w:hAnsi="Aptos Narrow"/>
          </w:rPr>
          <w:t>SecurLock</w:t>
        </w:r>
        <w:proofErr w:type="spellEnd"/>
        <w:r w:rsidRPr="0043564A">
          <w:rPr>
            <w:rFonts w:ascii="Aptos Narrow" w:hAnsi="Aptos Narrow"/>
          </w:rPr>
          <w:t xml:space="preserve"> Predict returns after interrogating a card transaction, whether the transaction is allowed to proceed or not.</w:t>
        </w:r>
      </w:ins>
    </w:p>
    <w:p w14:paraId="0A98CB6E" w14:textId="77777777" w:rsidR="00433E90" w:rsidRDefault="00433E90" w:rsidP="00433E90">
      <w:pPr>
        <w:shd w:val="clear" w:color="auto" w:fill="DAEEF3" w:themeFill="accent5" w:themeFillTint="33"/>
        <w:rPr>
          <w:ins w:id="2547" w:author="Uttam Kumar Gupta-NE" w:date="2025-03-20T20:27:00Z" w16du:dateUtc="2025-03-20T14:57:00Z"/>
          <w:rFonts w:ascii="Aptos Narrow" w:hAnsi="Aptos Narrow"/>
        </w:rPr>
      </w:pPr>
    </w:p>
    <w:p w14:paraId="22C103CB" w14:textId="77777777" w:rsidR="00433E90" w:rsidRPr="00FA0295" w:rsidRDefault="00433E90" w:rsidP="00433E90">
      <w:pPr>
        <w:shd w:val="clear" w:color="auto" w:fill="DAEEF3" w:themeFill="accent5" w:themeFillTint="33"/>
        <w:rPr>
          <w:ins w:id="2548" w:author="Uttam Kumar Gupta-NE" w:date="2025-03-20T20:27:00Z" w16du:dateUtc="2025-03-20T14:57:00Z"/>
        </w:rPr>
      </w:pPr>
      <w:proofErr w:type="spellStart"/>
      <w:ins w:id="2549" w:author="Uttam Kumar Gupta-NE" w:date="2025-03-20T20:27:00Z" w16du:dateUtc="2025-03-20T14:57:00Z">
        <w:r w:rsidRPr="00FA0295">
          <w:t>SecurLock</w:t>
        </w:r>
        <w:proofErr w:type="spellEnd"/>
        <w:r>
          <w:t xml:space="preserve"> also</w:t>
        </w:r>
        <w:r w:rsidRPr="00FA0295">
          <w:t xml:space="preserve"> dispatches a Fraud Alert Detail Report to the bank if they are unable to contact the cardholder. This report is issued under the following conditions:</w:t>
        </w:r>
      </w:ins>
    </w:p>
    <w:p w14:paraId="61BB4B80" w14:textId="77777777" w:rsidR="00433E90" w:rsidRPr="00FA0295" w:rsidRDefault="00433E90" w:rsidP="00433E90">
      <w:pPr>
        <w:pStyle w:val="ListParagraph"/>
        <w:numPr>
          <w:ilvl w:val="0"/>
          <w:numId w:val="51"/>
        </w:numPr>
        <w:shd w:val="clear" w:color="auto" w:fill="DAEEF3" w:themeFill="accent5" w:themeFillTint="33"/>
        <w:rPr>
          <w:ins w:id="2550" w:author="Uttam Kumar Gupta-NE" w:date="2025-03-20T20:27:00Z" w16du:dateUtc="2025-03-20T14:57:00Z"/>
        </w:rPr>
      </w:pPr>
      <w:ins w:id="2551" w:author="Uttam Kumar Gupta-NE" w:date="2025-03-20T20:27:00Z" w16du:dateUtc="2025-03-20T14:57:00Z">
        <w:r w:rsidRPr="00FA0295">
          <w:t>A temporary block has been placed on the account.</w:t>
        </w:r>
      </w:ins>
    </w:p>
    <w:p w14:paraId="694C55A6" w14:textId="77777777" w:rsidR="00433E90" w:rsidRPr="00FA0295" w:rsidRDefault="00433E90" w:rsidP="00433E90">
      <w:pPr>
        <w:numPr>
          <w:ilvl w:val="0"/>
          <w:numId w:val="50"/>
        </w:numPr>
        <w:shd w:val="clear" w:color="auto" w:fill="DAEEF3" w:themeFill="accent5" w:themeFillTint="33"/>
        <w:tabs>
          <w:tab w:val="num" w:pos="720"/>
        </w:tabs>
        <w:rPr>
          <w:ins w:id="2552" w:author="Uttam Kumar Gupta-NE" w:date="2025-03-20T20:27:00Z" w16du:dateUtc="2025-03-20T14:57:00Z"/>
        </w:rPr>
      </w:pPr>
      <w:ins w:id="2553" w:author="Uttam Kumar Gupta-NE" w:date="2025-03-20T20:27:00Z" w16du:dateUtc="2025-03-20T14:57:00Z">
        <w:r w:rsidRPr="00FA0295">
          <w:lastRenderedPageBreak/>
          <w:t>No fraudulent activity has been verified.</w:t>
        </w:r>
      </w:ins>
    </w:p>
    <w:p w14:paraId="307EAD94" w14:textId="77777777" w:rsidR="00433E90" w:rsidRPr="00FA0295" w:rsidRDefault="00433E90" w:rsidP="00433E90">
      <w:pPr>
        <w:numPr>
          <w:ilvl w:val="0"/>
          <w:numId w:val="50"/>
        </w:numPr>
        <w:shd w:val="clear" w:color="auto" w:fill="DAEEF3" w:themeFill="accent5" w:themeFillTint="33"/>
        <w:tabs>
          <w:tab w:val="num" w:pos="720"/>
        </w:tabs>
        <w:rPr>
          <w:ins w:id="2554" w:author="Uttam Kumar Gupta-NE" w:date="2025-03-20T20:27:00Z" w16du:dateUtc="2025-03-20T14:57:00Z"/>
        </w:rPr>
      </w:pPr>
      <w:ins w:id="2555" w:author="Uttam Kumar Gupta-NE" w:date="2025-03-20T20:27:00Z" w16du:dateUtc="2025-03-20T14:57:00Z">
        <w:r w:rsidRPr="00FA0295">
          <w:t>Fraud has been confirmed, resulting in a permanent block on the account.</w:t>
        </w:r>
      </w:ins>
    </w:p>
    <w:p w14:paraId="06D5CC4E" w14:textId="77777777" w:rsidR="00433E90" w:rsidRPr="00FA0295" w:rsidRDefault="00433E90" w:rsidP="00433E90">
      <w:pPr>
        <w:numPr>
          <w:ilvl w:val="0"/>
          <w:numId w:val="50"/>
        </w:numPr>
        <w:shd w:val="clear" w:color="auto" w:fill="DAEEF3" w:themeFill="accent5" w:themeFillTint="33"/>
        <w:tabs>
          <w:tab w:val="num" w:pos="720"/>
        </w:tabs>
        <w:rPr>
          <w:ins w:id="2556" w:author="Uttam Kumar Gupta-NE" w:date="2025-03-20T20:27:00Z" w16du:dateUtc="2025-03-20T14:57:00Z"/>
        </w:rPr>
      </w:pPr>
      <w:ins w:id="2557" w:author="Uttam Kumar Gupta-NE" w:date="2025-03-20T20:27:00Z" w16du:dateUtc="2025-03-20T14:57:00Z">
        <w:r w:rsidRPr="00FA0295">
          <w:t>The cardholder refuses to validate security measures with us, prompting a referral to the issuer.</w:t>
        </w:r>
      </w:ins>
    </w:p>
    <w:p w14:paraId="530B6F07" w14:textId="77777777" w:rsidR="00433E90" w:rsidRPr="00FA0295" w:rsidRDefault="00433E90" w:rsidP="00433E90">
      <w:pPr>
        <w:numPr>
          <w:ilvl w:val="0"/>
          <w:numId w:val="50"/>
        </w:numPr>
        <w:shd w:val="clear" w:color="auto" w:fill="DAEEF3" w:themeFill="accent5" w:themeFillTint="33"/>
        <w:tabs>
          <w:tab w:val="num" w:pos="720"/>
        </w:tabs>
        <w:rPr>
          <w:ins w:id="2558" w:author="Uttam Kumar Gupta-NE" w:date="2025-03-20T20:27:00Z" w16du:dateUtc="2025-03-20T14:57:00Z"/>
        </w:rPr>
      </w:pPr>
      <w:ins w:id="2559" w:author="Uttam Kumar Gupta-NE" w:date="2025-03-20T20:27:00Z" w16du:dateUtc="2025-03-20T14:57:00Z">
        <w:r w:rsidRPr="00FA0295">
          <w:t>Suspicious callers require referral to the Financial Institution for further assistance.</w:t>
        </w:r>
      </w:ins>
    </w:p>
    <w:p w14:paraId="331C1159" w14:textId="31A46765" w:rsidR="00310C93" w:rsidDel="00433E90" w:rsidRDefault="00310C93" w:rsidP="00830CED">
      <w:pPr>
        <w:shd w:val="clear" w:color="auto" w:fill="DAEEF3" w:themeFill="accent5" w:themeFillTint="33"/>
        <w:jc w:val="both"/>
        <w:rPr>
          <w:del w:id="2560" w:author="Uttam Kumar Gupta-NE" w:date="2025-03-20T20:27:00Z" w16du:dateUtc="2025-03-20T14:57:00Z"/>
          <w:rFonts w:ascii="Aptos Narrow" w:hAnsi="Aptos Narrow"/>
        </w:rPr>
      </w:pPr>
      <w:del w:id="2561" w:author="Uttam Kumar Gupta-NE" w:date="2025-03-20T20:27:00Z" w16du:dateUtc="2025-03-20T14:57:00Z">
        <w:r w:rsidRPr="00BD7D1C" w:rsidDel="00433E90">
          <w:rPr>
            <w:rFonts w:ascii="Aptos Narrow" w:hAnsi="Aptos Narrow"/>
          </w:rPr>
          <w:delText>FICO utilizes a proprietary neural net technology called NNET08 which is a tool utilizing back propagation and unique regularization to produce a neural net score that is refined for rare event detection such as payment card fraud.</w:delText>
        </w:r>
      </w:del>
    </w:p>
    <w:p w14:paraId="56D24472" w14:textId="0B1F5746" w:rsidR="00310C93" w:rsidDel="00433E90" w:rsidRDefault="00310C93" w:rsidP="00310C93">
      <w:pPr>
        <w:shd w:val="clear" w:color="auto" w:fill="DAEEF3" w:themeFill="accent5" w:themeFillTint="33"/>
        <w:rPr>
          <w:del w:id="2562" w:author="Uttam Kumar Gupta-NE" w:date="2025-03-20T20:27:00Z" w16du:dateUtc="2025-03-20T14:57:00Z"/>
          <w:rFonts w:ascii="Aptos Narrow" w:hAnsi="Aptos Narrow"/>
        </w:rPr>
      </w:pPr>
    </w:p>
    <w:p w14:paraId="5B989D55" w14:textId="2DB47C62" w:rsidR="00310C93" w:rsidRPr="00C34C1C" w:rsidDel="00433E90" w:rsidRDefault="00310C93" w:rsidP="00310C93">
      <w:pPr>
        <w:shd w:val="clear" w:color="auto" w:fill="DAEEF3" w:themeFill="accent5" w:themeFillTint="33"/>
        <w:rPr>
          <w:del w:id="2563" w:author="Uttam Kumar Gupta-NE" w:date="2025-03-20T20:27:00Z" w16du:dateUtc="2025-03-20T14:57:00Z"/>
          <w:rFonts w:ascii="Aptos Narrow" w:hAnsi="Aptos Narrow"/>
          <w:b/>
          <w:bCs/>
        </w:rPr>
      </w:pPr>
      <w:del w:id="2564" w:author="Uttam Kumar Gupta-NE" w:date="2025-03-20T20:27:00Z" w16du:dateUtc="2025-03-20T14:57:00Z">
        <w:r w:rsidRPr="00C34C1C" w:rsidDel="00433E90">
          <w:rPr>
            <w:rFonts w:ascii="Aptos Narrow" w:hAnsi="Aptos Narrow"/>
            <w:b/>
            <w:bCs/>
          </w:rPr>
          <w:delText>Model assumptions</w:delText>
        </w:r>
      </w:del>
    </w:p>
    <w:p w14:paraId="08D8B081" w14:textId="4137F737" w:rsidR="00310C93" w:rsidRPr="00013402" w:rsidDel="00433E90" w:rsidRDefault="00310C93" w:rsidP="00310C93">
      <w:pPr>
        <w:shd w:val="clear" w:color="auto" w:fill="DAEEF3" w:themeFill="accent5" w:themeFillTint="33"/>
        <w:jc w:val="both"/>
        <w:rPr>
          <w:del w:id="2565" w:author="Uttam Kumar Gupta-NE" w:date="2025-03-20T20:27:00Z" w16du:dateUtc="2025-03-20T14:57:00Z"/>
          <w:rFonts w:ascii="Aptos Narrow" w:hAnsi="Aptos Narrow"/>
        </w:rPr>
      </w:pPr>
      <w:del w:id="2566" w:author="Uttam Kumar Gupta-NE" w:date="2025-03-20T20:27:00Z" w16du:dateUtc="2025-03-20T14:57:00Z">
        <w:r w:rsidDel="00433E90">
          <w:rPr>
            <w:rFonts w:ascii="Aptos Narrow" w:hAnsi="Aptos Narrow"/>
          </w:rPr>
          <w:delText>•  SecurLock</w:delText>
        </w:r>
        <w:r w:rsidRPr="00013402" w:rsidDel="00433E90">
          <w:rPr>
            <w:rFonts w:ascii="Aptos Narrow" w:hAnsi="Aptos Narrow"/>
          </w:rPr>
          <w:delText xml:space="preserve"> Predict risk office (FIS) is staying current on recent card related fraud threats and updating the rules/logic accordingly.</w:delText>
        </w:r>
      </w:del>
    </w:p>
    <w:p w14:paraId="7BF80A8B" w14:textId="1B13D0A6" w:rsidR="00310C93" w:rsidRPr="00013402" w:rsidDel="00433E90" w:rsidRDefault="00310C93" w:rsidP="00310C93">
      <w:pPr>
        <w:shd w:val="clear" w:color="auto" w:fill="DAEEF3" w:themeFill="accent5" w:themeFillTint="33"/>
        <w:jc w:val="both"/>
        <w:rPr>
          <w:del w:id="2567" w:author="Uttam Kumar Gupta-NE" w:date="2025-03-20T20:27:00Z" w16du:dateUtc="2025-03-20T14:57:00Z"/>
          <w:rFonts w:ascii="Aptos Narrow" w:hAnsi="Aptos Narrow"/>
        </w:rPr>
      </w:pPr>
    </w:p>
    <w:p w14:paraId="75B973D9" w14:textId="21BE1EEE" w:rsidR="00310C93" w:rsidDel="00433E90" w:rsidRDefault="00310C93" w:rsidP="00310C93">
      <w:pPr>
        <w:shd w:val="clear" w:color="auto" w:fill="DAEEF3" w:themeFill="accent5" w:themeFillTint="33"/>
        <w:jc w:val="both"/>
        <w:rPr>
          <w:del w:id="2568" w:author="Uttam Kumar Gupta-NE" w:date="2025-03-20T20:27:00Z" w16du:dateUtc="2025-03-20T14:57:00Z"/>
          <w:rFonts w:ascii="Aptos Narrow" w:hAnsi="Aptos Narrow"/>
        </w:rPr>
      </w:pPr>
      <w:del w:id="2569" w:author="Uttam Kumar Gupta-NE" w:date="2025-03-20T20:27:00Z" w16du:dateUtc="2025-03-20T14:57:00Z">
        <w:r w:rsidRPr="34A2CE9E" w:rsidDel="00433E90">
          <w:rPr>
            <w:rFonts w:ascii="Aptos Narrow" w:hAnsi="Aptos Narrow"/>
          </w:rPr>
          <w:delText>•  Clients and processors must be able to provide accurate and complete data to the model execution.</w:delText>
        </w:r>
      </w:del>
    </w:p>
    <w:p w14:paraId="669E47B0" w14:textId="685D8471" w:rsidR="00310C93" w:rsidRPr="00F7793D" w:rsidDel="00433E90" w:rsidRDefault="00310C93" w:rsidP="00310C93">
      <w:pPr>
        <w:shd w:val="clear" w:color="auto" w:fill="DAEEF3" w:themeFill="accent5" w:themeFillTint="33"/>
        <w:jc w:val="both"/>
        <w:rPr>
          <w:del w:id="2570" w:author="Uttam Kumar Gupta-NE" w:date="2025-03-20T20:27:00Z" w16du:dateUtc="2025-03-20T14:57:00Z"/>
          <w:rFonts w:ascii="Aptos Narrow" w:hAnsi="Aptos Narrow"/>
        </w:rPr>
      </w:pPr>
      <w:del w:id="2571" w:author="Uttam Kumar Gupta-NE" w:date="2025-03-20T20:27:00Z" w16du:dateUtc="2025-03-20T14:57:00Z">
        <w:r w:rsidRPr="00F7793D" w:rsidDel="00433E90">
          <w:rPr>
            <w:rFonts w:ascii="Aptos Narrow" w:hAnsi="Aptos Narrow"/>
          </w:rPr>
          <w:delText xml:space="preserve">The client’s portfolio should resemble the statistics of the model development portfolio and should be carefully monitored in terms of score distribution. </w:delText>
        </w:r>
      </w:del>
    </w:p>
    <w:p w14:paraId="61310E84" w14:textId="59CD7A46" w:rsidR="00310C93" w:rsidDel="00433E90" w:rsidRDefault="00310C93" w:rsidP="00310C93">
      <w:pPr>
        <w:shd w:val="clear" w:color="auto" w:fill="DAEEF3" w:themeFill="accent5" w:themeFillTint="33"/>
        <w:jc w:val="both"/>
        <w:rPr>
          <w:del w:id="2572" w:author="Uttam Kumar Gupta-NE" w:date="2025-03-20T20:27:00Z" w16du:dateUtc="2025-03-20T14:57:00Z"/>
          <w:rFonts w:ascii="Aptos Narrow" w:hAnsi="Aptos Narrow"/>
        </w:rPr>
      </w:pPr>
      <w:del w:id="2573" w:author="Uttam Kumar Gupta-NE" w:date="2025-03-20T20:27:00Z" w16du:dateUtc="2025-03-20T14:57:00Z">
        <w:r w:rsidRPr="00F7793D" w:rsidDel="00433E90">
          <w:rPr>
            <w:rFonts w:ascii="Aptos Narrow" w:hAnsi="Aptos Narrow"/>
          </w:rPr>
          <w:delText>In addition, any client’s portfolio should use the model only on those portfolios that meet the specifications outlined previously with respect to geography, product type, and transaction type.</w:delText>
        </w:r>
      </w:del>
    </w:p>
    <w:p w14:paraId="3206C727" w14:textId="77777777" w:rsidR="001E1343" w:rsidRDefault="001E1343" w:rsidP="00310C93">
      <w:pPr>
        <w:shd w:val="clear" w:color="auto" w:fill="DAEEF3" w:themeFill="accent5" w:themeFillTint="33"/>
        <w:jc w:val="both"/>
        <w:rPr>
          <w:rFonts w:ascii="Aptos Narrow" w:hAnsi="Aptos Narrow"/>
        </w:rPr>
      </w:pPr>
    </w:p>
    <w:p w14:paraId="4912FDE8" w14:textId="712B7904" w:rsidR="001E1343" w:rsidDel="00433E90" w:rsidRDefault="001E1343" w:rsidP="00310C93">
      <w:pPr>
        <w:shd w:val="clear" w:color="auto" w:fill="DAEEF3" w:themeFill="accent5" w:themeFillTint="33"/>
        <w:jc w:val="both"/>
        <w:rPr>
          <w:del w:id="2574" w:author="Uttam Kumar Gupta-NE" w:date="2025-03-20T20:27:00Z" w16du:dateUtc="2025-03-20T14:57:00Z"/>
          <w:rFonts w:ascii="Aptos Narrow" w:hAnsi="Aptos Narrow"/>
        </w:rPr>
      </w:pPr>
      <w:del w:id="2575" w:author="Uttam Kumar Gupta-NE" w:date="2025-03-20T20:27:00Z" w16du:dateUtc="2025-03-20T14:57:00Z">
        <w:r w:rsidDel="00433E90">
          <w:rPr>
            <w:rFonts w:ascii="Aptos Narrow" w:hAnsi="Aptos Narrow"/>
          </w:rPr>
          <w:delText xml:space="preserve">Please refer to </w:delText>
        </w:r>
        <w:r w:rsidRPr="00F15DAB" w:rsidDel="00433E90">
          <w:rPr>
            <w:rFonts w:ascii="Aptos Narrow" w:hAnsi="Aptos Narrow"/>
            <w:b/>
            <w:bCs/>
          </w:rPr>
          <w:delText>“FICO Falcon Model Governance US Debit v26 (v2.0)”</w:delText>
        </w:r>
        <w:r w:rsidDel="00433E90">
          <w:rPr>
            <w:rFonts w:ascii="Aptos Narrow" w:hAnsi="Aptos Narrow"/>
            <w:b/>
            <w:bCs/>
          </w:rPr>
          <w:delText xml:space="preserve"> </w:delText>
        </w:r>
        <w:r w:rsidRPr="00F15DAB" w:rsidDel="00433E90">
          <w:rPr>
            <w:rFonts w:ascii="Aptos Narrow" w:hAnsi="Aptos Narrow"/>
          </w:rPr>
          <w:delText>and</w:delText>
        </w:r>
        <w:r w:rsidDel="00433E90">
          <w:rPr>
            <w:rFonts w:ascii="Aptos Narrow" w:hAnsi="Aptos Narrow"/>
            <w:b/>
            <w:bCs/>
          </w:rPr>
          <w:delText xml:space="preserve"> “</w:delText>
        </w:r>
        <w:r w:rsidRPr="00F15DAB" w:rsidDel="00433E90">
          <w:rPr>
            <w:rFonts w:ascii="Aptos Narrow" w:hAnsi="Aptos Narrow"/>
            <w:b/>
            <w:bCs/>
          </w:rPr>
          <w:delText>FICO Falcon Model Governance US Credit v29 (v2.0)</w:delText>
        </w:r>
        <w:r w:rsidDel="00433E90">
          <w:rPr>
            <w:rFonts w:ascii="Aptos Narrow" w:hAnsi="Aptos Narrow"/>
            <w:b/>
            <w:bCs/>
          </w:rPr>
          <w:delText xml:space="preserve">” </w:delText>
        </w:r>
        <w:r w:rsidDel="00433E90">
          <w:rPr>
            <w:rFonts w:ascii="Aptos Narrow" w:hAnsi="Aptos Narrow"/>
          </w:rPr>
          <w:delText xml:space="preserve">for further details. </w:delText>
        </w:r>
      </w:del>
    </w:p>
    <w:p w14:paraId="66B8C714" w14:textId="77777777" w:rsidR="00433E90" w:rsidRDefault="00433E90" w:rsidP="00433E90">
      <w:pPr>
        <w:shd w:val="clear" w:color="auto" w:fill="DAEEF3" w:themeFill="accent5" w:themeFillTint="33"/>
        <w:jc w:val="both"/>
        <w:rPr>
          <w:ins w:id="2576" w:author="Uttam Kumar Gupta-NE" w:date="2025-03-20T20:51:00Z" w16du:dateUtc="2025-03-20T15:21:00Z"/>
          <w:rFonts w:ascii="Aptos Narrow" w:hAnsi="Aptos Narrow"/>
        </w:rPr>
      </w:pPr>
      <w:ins w:id="2577" w:author="Uttam Kumar Gupta-NE" w:date="2025-03-20T20:27:00Z" w16du:dateUtc="2025-03-20T14:57:00Z">
        <w:r>
          <w:rPr>
            <w:rFonts w:ascii="Aptos Narrow" w:hAnsi="Aptos Narrow"/>
          </w:rPr>
          <w:t>For further clarity, please refer to the User Guide document attached below:</w:t>
        </w:r>
      </w:ins>
    </w:p>
    <w:p w14:paraId="1175EF65" w14:textId="1BBC1BF8" w:rsidR="00F31754" w:rsidRDefault="00F31754" w:rsidP="00433E90">
      <w:pPr>
        <w:shd w:val="clear" w:color="auto" w:fill="DAEEF3" w:themeFill="accent5" w:themeFillTint="33"/>
        <w:jc w:val="both"/>
        <w:rPr>
          <w:ins w:id="2578" w:author="Uttam Kumar Gupta-NE" w:date="2025-03-20T20:27:00Z" w16du:dateUtc="2025-03-20T14:57:00Z"/>
          <w:rFonts w:ascii="Aptos Narrow" w:hAnsi="Aptos Narrow"/>
        </w:rPr>
      </w:pPr>
      <w:ins w:id="2579" w:author="Uttam Kumar Gupta-NE" w:date="2025-03-20T20:52:00Z" w16du:dateUtc="2025-03-20T15:22:00Z">
        <w:r>
          <w:rPr>
            <w:rFonts w:ascii="Aptos Narrow" w:hAnsi="Aptos Narrow"/>
          </w:rPr>
          <w:object w:dxaOrig="1538" w:dyaOrig="993" w14:anchorId="1A89B21E">
            <v:shape id="_x0000_i1035" type="#_x0000_t75" style="width:77.25pt;height:49.5pt" o:ole="">
              <v:imagedata r:id="rId80" o:title=""/>
            </v:shape>
            <o:OLEObject Type="Link" ProgID="AcroExch.Document.DC" ShapeID="_x0000_i1035" DrawAspect="Icon" r:id="rId81" UpdateMode="Always">
              <o:LinkType>EnhancedMetaFile</o:LinkType>
              <o:LockedField>false</o:LockedField>
              <o:FieldCodes>\f 0</o:FieldCodes>
            </o:OLEObject>
          </w:object>
        </w:r>
      </w:ins>
    </w:p>
    <w:p w14:paraId="78A385D8" w14:textId="77777777" w:rsidR="00310C93" w:rsidRDefault="00310C93" w:rsidP="00410146">
      <w:pPr>
        <w:shd w:val="clear" w:color="auto" w:fill="DAEEF3" w:themeFill="accent5" w:themeFillTint="33"/>
        <w:rPr>
          <w:rFonts w:ascii="Aptos Narrow" w:hAnsi="Aptos Narrow"/>
        </w:rPr>
      </w:pPr>
    </w:p>
    <w:bookmarkEnd w:id="2505"/>
    <w:p w14:paraId="3452A422" w14:textId="77777777" w:rsidR="00410146" w:rsidRDefault="00410146" w:rsidP="00410146"/>
    <w:p w14:paraId="616F7F25" w14:textId="77777777" w:rsidR="00410146" w:rsidRDefault="00410146" w:rsidP="004F5D88"/>
    <w:p w14:paraId="0D6DA3A2" w14:textId="77777777" w:rsidR="00812022" w:rsidRDefault="00812022" w:rsidP="004F5D88"/>
    <w:p w14:paraId="422B34A0" w14:textId="77777777" w:rsidR="00891D3B" w:rsidRDefault="00891D3B">
      <w:pPr>
        <w:spacing w:after="200"/>
        <w:rPr>
          <w:rFonts w:asciiTheme="majorHAnsi" w:eastAsiaTheme="majorEastAsia" w:hAnsiTheme="majorHAnsi"/>
          <w:b/>
          <w:bCs/>
          <w:color w:val="365F91" w:themeColor="accent1" w:themeShade="BF"/>
          <w:sz w:val="28"/>
          <w:szCs w:val="28"/>
        </w:rPr>
      </w:pPr>
      <w:r>
        <w:br w:type="page"/>
      </w:r>
    </w:p>
    <w:bookmarkStart w:id="2580" w:name="_Toc193800970"/>
    <w:p w14:paraId="0E8EAF80" w14:textId="41048FAC" w:rsidR="00812022" w:rsidRPr="00701055" w:rsidRDefault="00981DD7" w:rsidP="001A64D1">
      <w:pPr>
        <w:pStyle w:val="Heading1"/>
        <w:numPr>
          <w:ilvl w:val="0"/>
          <w:numId w:val="37"/>
        </w:numPr>
        <w:spacing w:before="0"/>
        <w:ind w:left="720" w:hanging="720"/>
        <w:rPr>
          <w:rFonts w:ascii="Arial" w:hAnsi="Arial" w:cs="Arial"/>
          <w:color w:val="FFFFFF" w:themeColor="background1"/>
          <w:sz w:val="36"/>
          <w:szCs w:val="36"/>
        </w:rPr>
      </w:pPr>
      <w:r>
        <w:rPr>
          <w:noProof/>
        </w:rPr>
        <w:lastRenderedPageBreak/>
        <mc:AlternateContent>
          <mc:Choice Requires="wps">
            <w:drawing>
              <wp:anchor distT="0" distB="0" distL="114300" distR="114300" simplePos="0" relativeHeight="251658241" behindDoc="1" locked="0" layoutInCell="1" allowOverlap="1" wp14:anchorId="67AA1A64" wp14:editId="1DE04D5C">
                <wp:simplePos x="0" y="0"/>
                <wp:positionH relativeFrom="column">
                  <wp:posOffset>-9525</wp:posOffset>
                </wp:positionH>
                <wp:positionV relativeFrom="paragraph">
                  <wp:posOffset>-19050</wp:posOffset>
                </wp:positionV>
                <wp:extent cx="6417310" cy="638175"/>
                <wp:effectExtent l="0" t="0" r="0" b="0"/>
                <wp:wrapNone/>
                <wp:docPr id="192192007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7310" cy="63817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w14:anchorId="5E065A4D">
              <v:rect id="Rectangle 2" style="position:absolute;margin-left:-.75pt;margin-top:-1.5pt;width:505.3pt;height:50.25pt;z-index:-2516500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c00000" stroked="f" strokeweight="2pt" w14:anchorId="64795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"/>
            </w:pict>
          </mc:Fallback>
        </mc:AlternateContent>
      </w:r>
      <w:r w:rsidR="00891D3B" w:rsidRPr="00701055">
        <w:rPr>
          <w:rFonts w:ascii="Arial" w:hAnsi="Arial" w:cs="Arial"/>
          <w:color w:val="FFFFFF" w:themeColor="background1"/>
          <w:sz w:val="36"/>
          <w:szCs w:val="36"/>
        </w:rPr>
        <w:t>O</w:t>
      </w:r>
      <w:r w:rsidR="008D7BA5">
        <w:rPr>
          <w:rFonts w:ascii="Arial" w:hAnsi="Arial" w:cs="Arial"/>
          <w:color w:val="FFFFFF" w:themeColor="background1"/>
          <w:sz w:val="36"/>
          <w:szCs w:val="36"/>
        </w:rPr>
        <w:t>NGOING</w:t>
      </w:r>
      <w:r w:rsidR="00891D3B" w:rsidRPr="00701055">
        <w:rPr>
          <w:rFonts w:ascii="Arial" w:hAnsi="Arial" w:cs="Arial"/>
          <w:color w:val="FFFFFF" w:themeColor="background1"/>
          <w:sz w:val="36"/>
          <w:szCs w:val="36"/>
        </w:rPr>
        <w:t xml:space="preserve"> M</w:t>
      </w:r>
      <w:r w:rsidR="008D7BA5">
        <w:rPr>
          <w:rFonts w:ascii="Arial" w:hAnsi="Arial" w:cs="Arial"/>
          <w:color w:val="FFFFFF" w:themeColor="background1"/>
          <w:sz w:val="36"/>
          <w:szCs w:val="36"/>
        </w:rPr>
        <w:t>ODEL</w:t>
      </w:r>
      <w:r w:rsidR="00891D3B" w:rsidRPr="00701055">
        <w:rPr>
          <w:rFonts w:ascii="Arial" w:hAnsi="Arial" w:cs="Arial"/>
          <w:color w:val="FFFFFF" w:themeColor="background1"/>
          <w:sz w:val="36"/>
          <w:szCs w:val="36"/>
        </w:rPr>
        <w:t xml:space="preserve"> G</w:t>
      </w:r>
      <w:r w:rsidR="008D7BA5">
        <w:rPr>
          <w:rFonts w:ascii="Arial" w:hAnsi="Arial" w:cs="Arial"/>
          <w:color w:val="FFFFFF" w:themeColor="background1"/>
          <w:sz w:val="36"/>
          <w:szCs w:val="36"/>
        </w:rPr>
        <w:t>OVERNANCE</w:t>
      </w:r>
      <w:r w:rsidR="00A53660">
        <w:rPr>
          <w:rFonts w:ascii="Arial" w:hAnsi="Arial" w:cs="Arial"/>
          <w:color w:val="FFFFFF" w:themeColor="background1"/>
          <w:sz w:val="36"/>
          <w:szCs w:val="36"/>
        </w:rPr>
        <w:t xml:space="preserve"> &amp; OUTCOME ANALYSIS</w:t>
      </w:r>
      <w:bookmarkEnd w:id="2580"/>
    </w:p>
    <w:p w14:paraId="12EF7F05" w14:textId="77777777" w:rsidR="00971E12" w:rsidRDefault="00971E12" w:rsidP="00971E12">
      <w:pPr>
        <w:rPr>
          <w:rFonts w:ascii="Arial" w:eastAsia="SimSun" w:hAnsi="Arial" w:cs="Arial"/>
          <w:b/>
          <w:bCs/>
          <w:color w:val="0070C0"/>
        </w:rPr>
      </w:pPr>
    </w:p>
    <w:p w14:paraId="08E89B2B" w14:textId="77777777" w:rsidR="00971E12" w:rsidRDefault="00971E12" w:rsidP="00701055">
      <w:pPr>
        <w:rPr>
          <w:rFonts w:ascii="Arial" w:eastAsia="SimSun" w:hAnsi="Arial" w:cs="Arial"/>
          <w:b/>
          <w:bCs/>
          <w:color w:val="0070C0"/>
        </w:rPr>
      </w:pPr>
      <w:r w:rsidRPr="00701055">
        <w:rPr>
          <w:rFonts w:ascii="Arial" w:eastAsia="SimSun" w:hAnsi="Arial" w:cs="Arial"/>
          <w:b/>
          <w:bCs/>
          <w:color w:val="0070C0"/>
        </w:rPr>
        <w:t>Reference Document List</w:t>
      </w:r>
    </w:p>
    <w:p w14:paraId="5E956483" w14:textId="77777777" w:rsidR="00971E12" w:rsidRDefault="00971E12" w:rsidP="00971E12">
      <w:pPr>
        <w:rPr>
          <w:rStyle w:val="SubtleEmphasis"/>
        </w:rPr>
      </w:pPr>
      <w:r w:rsidRPr="00701055">
        <w:rPr>
          <w:rStyle w:val="SubtleEmphasis"/>
        </w:rPr>
        <w:t>Please list all the documents referred to in this section.</w:t>
      </w:r>
    </w:p>
    <w:p w14:paraId="243DCFA8" w14:textId="77777777" w:rsidR="00971E12" w:rsidRDefault="00971E12" w:rsidP="00971E12">
      <w:pPr>
        <w:rPr>
          <w:rFonts w:ascii="Arial Narrow" w:hAnsi="Arial Narrow"/>
          <w:color w:val="00B0F0"/>
        </w:rPr>
      </w:pPr>
    </w:p>
    <w:tbl>
      <w:tblPr>
        <w:tblStyle w:val="TableGrid"/>
        <w:tblW w:w="0" w:type="auto"/>
        <w:tblLook w:val="04A0" w:firstRow="1" w:lastRow="0" w:firstColumn="1" w:lastColumn="0" w:noHBand="0" w:noVBand="1"/>
      </w:tblPr>
      <w:tblGrid>
        <w:gridCol w:w="709"/>
        <w:gridCol w:w="4081"/>
        <w:gridCol w:w="5280"/>
      </w:tblGrid>
      <w:tr w:rsidR="00971E12" w14:paraId="1DE26F9D" w14:textId="77777777" w:rsidTr="00AA2CEB">
        <w:tc>
          <w:tcPr>
            <w:tcW w:w="709" w:type="dxa"/>
            <w:shd w:val="clear" w:color="auto" w:fill="C00000"/>
            <w:vAlign w:val="center"/>
            <w:hideMark/>
          </w:tcPr>
          <w:p w14:paraId="7254203E" w14:textId="77777777" w:rsidR="00971E12" w:rsidRDefault="00971E12">
            <w:pPr>
              <w:rPr>
                <w:rFonts w:ascii="Aptos Narrow" w:hAnsi="Aptos Narrow"/>
                <w:b/>
                <w:bCs/>
              </w:rPr>
            </w:pPr>
            <w:r>
              <w:rPr>
                <w:rFonts w:ascii="Aptos Narrow" w:hAnsi="Aptos Narrow"/>
                <w:b/>
                <w:bCs/>
              </w:rPr>
              <w:t>#</w:t>
            </w:r>
          </w:p>
        </w:tc>
        <w:tc>
          <w:tcPr>
            <w:tcW w:w="4081" w:type="dxa"/>
            <w:shd w:val="clear" w:color="auto" w:fill="C00000"/>
            <w:vAlign w:val="center"/>
            <w:hideMark/>
          </w:tcPr>
          <w:p w14:paraId="2065DDEA" w14:textId="77777777" w:rsidR="00971E12" w:rsidRDefault="00971E12">
            <w:pPr>
              <w:rPr>
                <w:rFonts w:ascii="Aptos Narrow" w:hAnsi="Aptos Narrow"/>
                <w:b/>
                <w:bCs/>
              </w:rPr>
            </w:pPr>
            <w:r>
              <w:rPr>
                <w:rFonts w:ascii="Aptos Narrow" w:hAnsi="Aptos Narrow"/>
                <w:b/>
                <w:bCs/>
              </w:rPr>
              <w:t>Reference Document Name</w:t>
            </w:r>
          </w:p>
        </w:tc>
        <w:tc>
          <w:tcPr>
            <w:tcW w:w="5280" w:type="dxa"/>
            <w:shd w:val="clear" w:color="auto" w:fill="C00000"/>
            <w:vAlign w:val="center"/>
            <w:hideMark/>
          </w:tcPr>
          <w:p w14:paraId="7EFF295A" w14:textId="77777777" w:rsidR="00971E12" w:rsidRDefault="00971E12">
            <w:pPr>
              <w:rPr>
                <w:rFonts w:ascii="Aptos Narrow" w:hAnsi="Aptos Narrow"/>
                <w:b/>
                <w:bCs/>
              </w:rPr>
            </w:pPr>
            <w:r>
              <w:rPr>
                <w:rFonts w:ascii="Aptos Narrow" w:hAnsi="Aptos Narrow"/>
                <w:b/>
                <w:bCs/>
              </w:rPr>
              <w:t>High Level Description and purpose of the Document</w:t>
            </w:r>
          </w:p>
        </w:tc>
      </w:tr>
      <w:tr w:rsidR="00E12603" w14:paraId="0685018E" w14:textId="77777777" w:rsidTr="00AA2CEB">
        <w:tc>
          <w:tcPr>
            <w:tcW w:w="709" w:type="dxa"/>
            <w:vAlign w:val="center"/>
            <w:hideMark/>
          </w:tcPr>
          <w:p w14:paraId="12E08EB6" w14:textId="77777777" w:rsidR="00E12603" w:rsidRDefault="00E12603" w:rsidP="00E12603">
            <w:pPr>
              <w:rPr>
                <w:rFonts w:ascii="Aptos Narrow" w:hAnsi="Aptos Narrow"/>
              </w:rPr>
            </w:pPr>
            <w:r w:rsidRPr="00A32349">
              <w:rPr>
                <w:rFonts w:ascii="Aptos Narrow" w:hAnsi="Aptos Narrow"/>
              </w:rPr>
              <w:t>1</w:t>
            </w:r>
          </w:p>
        </w:tc>
        <w:tc>
          <w:tcPr>
            <w:tcW w:w="4081" w:type="dxa"/>
            <w:vAlign w:val="center"/>
          </w:tcPr>
          <w:p w14:paraId="4BCFAA31" w14:textId="77777777" w:rsidR="00E12603" w:rsidRDefault="00E12603" w:rsidP="00E12603">
            <w:pPr>
              <w:rPr>
                <w:rFonts w:ascii="Aptos Narrow" w:hAnsi="Aptos Narrow"/>
              </w:rPr>
            </w:pPr>
            <w:r w:rsidRPr="00A32349">
              <w:rPr>
                <w:rFonts w:ascii="Aptos Narrow" w:hAnsi="Aptos Narrow"/>
              </w:rPr>
              <w:t xml:space="preserve">f06 MRM-CONTROL01 - </w:t>
            </w:r>
            <w:proofErr w:type="spellStart"/>
            <w:r w:rsidRPr="00A32349">
              <w:rPr>
                <w:rFonts w:ascii="Aptos Narrow" w:hAnsi="Aptos Narrow"/>
              </w:rPr>
              <w:t>y&amp;n</w:t>
            </w:r>
            <w:proofErr w:type="spellEnd"/>
            <w:r w:rsidRPr="00A32349">
              <w:rPr>
                <w:rFonts w:ascii="Aptos Narrow" w:hAnsi="Aptos Narrow"/>
              </w:rPr>
              <w:t xml:space="preserve"> Model </w:t>
            </w:r>
            <w:proofErr w:type="spellStart"/>
            <w:r w:rsidRPr="00A32349">
              <w:rPr>
                <w:rFonts w:ascii="Aptos Narrow" w:hAnsi="Aptos Narrow"/>
              </w:rPr>
              <w:t>Assmt</w:t>
            </w:r>
            <w:proofErr w:type="spellEnd"/>
            <w:r w:rsidRPr="00A32349">
              <w:rPr>
                <w:rFonts w:ascii="Aptos Narrow" w:hAnsi="Aptos Narrow"/>
              </w:rPr>
              <w:t xml:space="preserve"> Fraud 056 -Charles Lin </w:t>
            </w:r>
            <w:proofErr w:type="spellStart"/>
            <w:r w:rsidRPr="00A32349">
              <w:rPr>
                <w:rFonts w:ascii="Aptos Narrow" w:hAnsi="Aptos Narrow"/>
              </w:rPr>
              <w:t>YesM</w:t>
            </w:r>
            <w:proofErr w:type="spellEnd"/>
            <w:r w:rsidRPr="00A32349">
              <w:rPr>
                <w:rFonts w:ascii="Aptos Narrow" w:hAnsi="Aptos Narrow"/>
              </w:rPr>
              <w:t xml:space="preserve"> - </w:t>
            </w:r>
            <w:proofErr w:type="spellStart"/>
            <w:r w:rsidRPr="00A32349">
              <w:rPr>
                <w:rFonts w:ascii="Aptos Narrow" w:hAnsi="Aptos Narrow"/>
              </w:rPr>
              <w:t>SecurLock</w:t>
            </w:r>
            <w:proofErr w:type="spellEnd"/>
            <w:r w:rsidRPr="00A32349">
              <w:rPr>
                <w:rFonts w:ascii="Aptos Narrow" w:hAnsi="Aptos Narrow"/>
              </w:rPr>
              <w:t xml:space="preserve"> Predict</w:t>
            </w:r>
          </w:p>
        </w:tc>
        <w:tc>
          <w:tcPr>
            <w:tcW w:w="5280" w:type="dxa"/>
            <w:vAlign w:val="center"/>
          </w:tcPr>
          <w:p w14:paraId="78C0FDFA" w14:textId="77777777" w:rsidR="00E12603" w:rsidRDefault="00E12603" w:rsidP="00E12603">
            <w:pPr>
              <w:rPr>
                <w:rFonts w:ascii="Aptos Narrow" w:hAnsi="Aptos Narrow"/>
              </w:rPr>
            </w:pPr>
            <w:r w:rsidRPr="00A32349">
              <w:rPr>
                <w:rFonts w:ascii="Aptos Narrow" w:hAnsi="Aptos Narrow"/>
              </w:rPr>
              <w:t>This document includes Model vs. Non-Model Assessment Form.</w:t>
            </w:r>
          </w:p>
          <w:p w14:paraId="1EDC5A68" w14:textId="77777777" w:rsidR="00E12603" w:rsidRDefault="00E12603" w:rsidP="00E12603">
            <w:pPr>
              <w:rPr>
                <w:rFonts w:ascii="Aptos Narrow" w:hAnsi="Aptos Narrow"/>
              </w:rPr>
            </w:pPr>
          </w:p>
        </w:tc>
      </w:tr>
      <w:tr w:rsidR="00E12603" w14:paraId="5F0E3EAA" w14:textId="77777777" w:rsidTr="00AA2CEB">
        <w:tc>
          <w:tcPr>
            <w:tcW w:w="709" w:type="dxa"/>
            <w:vAlign w:val="center"/>
            <w:hideMark/>
          </w:tcPr>
          <w:p w14:paraId="379959C9" w14:textId="77777777" w:rsidR="00E12603" w:rsidRDefault="00E12603" w:rsidP="00E12603">
            <w:pPr>
              <w:rPr>
                <w:rFonts w:ascii="Aptos Narrow" w:hAnsi="Aptos Narrow"/>
              </w:rPr>
            </w:pPr>
            <w:r w:rsidRPr="00A32349">
              <w:rPr>
                <w:rFonts w:ascii="Aptos Narrow" w:hAnsi="Aptos Narrow"/>
              </w:rPr>
              <w:t>2</w:t>
            </w:r>
          </w:p>
        </w:tc>
        <w:tc>
          <w:tcPr>
            <w:tcW w:w="4081" w:type="dxa"/>
            <w:vAlign w:val="center"/>
          </w:tcPr>
          <w:p w14:paraId="11164C83" w14:textId="77777777" w:rsidR="00E12603" w:rsidRPr="00A32349" w:rsidRDefault="00E12603" w:rsidP="00E12603">
            <w:pPr>
              <w:rPr>
                <w:rFonts w:ascii="Aptos Narrow" w:hAnsi="Aptos Narrow"/>
              </w:rPr>
            </w:pPr>
            <w:r w:rsidRPr="00A32349">
              <w:rPr>
                <w:rFonts w:ascii="Aptos Narrow" w:hAnsi="Aptos Narrow"/>
              </w:rPr>
              <w:t>FICO Falcon Model Governance US Credit v29 (v2.0)</w:t>
            </w:r>
          </w:p>
          <w:p w14:paraId="1F8204ED" w14:textId="77777777" w:rsidR="00E12603" w:rsidRDefault="00E12603" w:rsidP="00E12603">
            <w:pPr>
              <w:rPr>
                <w:rFonts w:ascii="Aptos Narrow" w:hAnsi="Aptos Narrow"/>
              </w:rPr>
            </w:pPr>
          </w:p>
        </w:tc>
        <w:tc>
          <w:tcPr>
            <w:tcW w:w="5280" w:type="dxa"/>
            <w:vAlign w:val="center"/>
          </w:tcPr>
          <w:p w14:paraId="5A03A893" w14:textId="77777777" w:rsidR="00E12603" w:rsidRDefault="00E12603" w:rsidP="00E12603">
            <w:pPr>
              <w:rPr>
                <w:rFonts w:ascii="Aptos Narrow" w:hAnsi="Aptos Narrow"/>
              </w:rPr>
            </w:pPr>
            <w:r w:rsidRPr="00A32349">
              <w:rPr>
                <w:rFonts w:ascii="Aptos Narrow" w:hAnsi="Aptos Narrow"/>
              </w:rPr>
              <w:t>D</w:t>
            </w:r>
            <w:r w:rsidRPr="00B42D8E">
              <w:rPr>
                <w:rFonts w:ascii="Aptos Narrow" w:hAnsi="Aptos Narrow"/>
              </w:rPr>
              <w:t>etai</w:t>
            </w:r>
            <w:r w:rsidRPr="00A32349">
              <w:rPr>
                <w:rFonts w:ascii="Aptos Narrow" w:hAnsi="Aptos Narrow"/>
              </w:rPr>
              <w:t>led</w:t>
            </w:r>
            <w:r w:rsidRPr="00B42D8E">
              <w:rPr>
                <w:rFonts w:ascii="Aptos Narrow" w:hAnsi="Aptos Narrow"/>
              </w:rPr>
              <w:t xml:space="preserve"> theory, development, and validation of the FICO® Falcon® Fraud Manager</w:t>
            </w:r>
            <w:r w:rsidRPr="00A32349">
              <w:rPr>
                <w:rFonts w:ascii="Aptos Narrow" w:hAnsi="Aptos Narrow"/>
              </w:rPr>
              <w:t>.</w:t>
            </w:r>
          </w:p>
          <w:p w14:paraId="5966FD3F" w14:textId="77777777" w:rsidR="00E12603" w:rsidRDefault="00E12603" w:rsidP="00E12603">
            <w:pPr>
              <w:rPr>
                <w:rFonts w:ascii="Aptos Narrow" w:hAnsi="Aptos Narrow"/>
              </w:rPr>
            </w:pPr>
          </w:p>
        </w:tc>
      </w:tr>
      <w:tr w:rsidR="00E12603" w14:paraId="47B4CBF6" w14:textId="77777777" w:rsidTr="00AA2CEB">
        <w:tc>
          <w:tcPr>
            <w:tcW w:w="709" w:type="dxa"/>
            <w:vAlign w:val="center"/>
            <w:hideMark/>
          </w:tcPr>
          <w:p w14:paraId="4086E55C" w14:textId="77777777" w:rsidR="00E12603" w:rsidRDefault="00E12603" w:rsidP="00E12603">
            <w:pPr>
              <w:rPr>
                <w:rFonts w:ascii="Aptos Narrow" w:hAnsi="Aptos Narrow"/>
              </w:rPr>
            </w:pPr>
            <w:r w:rsidRPr="00A32349">
              <w:rPr>
                <w:rFonts w:ascii="Aptos Narrow" w:hAnsi="Aptos Narrow"/>
              </w:rPr>
              <w:t>3</w:t>
            </w:r>
          </w:p>
        </w:tc>
        <w:tc>
          <w:tcPr>
            <w:tcW w:w="4081" w:type="dxa"/>
            <w:vAlign w:val="center"/>
          </w:tcPr>
          <w:p w14:paraId="1219DFF4" w14:textId="77777777" w:rsidR="00E12603" w:rsidRPr="00A32349" w:rsidRDefault="00E12603" w:rsidP="00E12603">
            <w:pPr>
              <w:rPr>
                <w:rFonts w:ascii="Aptos Narrow" w:hAnsi="Aptos Narrow"/>
              </w:rPr>
            </w:pPr>
            <w:r w:rsidRPr="00A32349">
              <w:rPr>
                <w:rFonts w:ascii="Aptos Narrow" w:hAnsi="Aptos Narrow"/>
              </w:rPr>
              <w:t>FICO Falcon Model Governance US Debit v26 (v2.0)</w:t>
            </w:r>
          </w:p>
          <w:p w14:paraId="05B14BD7" w14:textId="77777777" w:rsidR="00E12603" w:rsidRDefault="00E12603" w:rsidP="00E12603">
            <w:pPr>
              <w:rPr>
                <w:rFonts w:ascii="Aptos Narrow" w:hAnsi="Aptos Narrow"/>
              </w:rPr>
            </w:pPr>
          </w:p>
        </w:tc>
        <w:tc>
          <w:tcPr>
            <w:tcW w:w="5280" w:type="dxa"/>
            <w:vAlign w:val="center"/>
          </w:tcPr>
          <w:p w14:paraId="7DB7336B" w14:textId="77777777" w:rsidR="00E12603" w:rsidRDefault="00E12603" w:rsidP="00E12603">
            <w:pPr>
              <w:rPr>
                <w:rFonts w:ascii="Aptos Narrow" w:hAnsi="Aptos Narrow"/>
              </w:rPr>
            </w:pPr>
            <w:r w:rsidRPr="00A32349">
              <w:rPr>
                <w:rFonts w:ascii="Aptos Narrow" w:hAnsi="Aptos Narrow"/>
              </w:rPr>
              <w:t>Detailed theory, development, and validation of the FICO® Falcon® Fraud Manager.</w:t>
            </w:r>
          </w:p>
          <w:p w14:paraId="783C988A" w14:textId="77777777" w:rsidR="00E12603" w:rsidRDefault="00E12603" w:rsidP="00E12603">
            <w:pPr>
              <w:rPr>
                <w:rFonts w:ascii="Aptos Narrow" w:hAnsi="Aptos Narrow"/>
              </w:rPr>
            </w:pPr>
          </w:p>
        </w:tc>
      </w:tr>
      <w:tr w:rsidR="00E12603" w14:paraId="6CC81396" w14:textId="77777777" w:rsidTr="00AA2CEB">
        <w:tc>
          <w:tcPr>
            <w:tcW w:w="709" w:type="dxa"/>
            <w:vAlign w:val="center"/>
          </w:tcPr>
          <w:p w14:paraId="7E017082" w14:textId="77777777" w:rsidR="00E12603" w:rsidRPr="00A32349" w:rsidRDefault="00E12603" w:rsidP="00E12603">
            <w:pPr>
              <w:rPr>
                <w:rFonts w:ascii="Aptos Narrow" w:hAnsi="Aptos Narrow"/>
              </w:rPr>
            </w:pPr>
            <w:r>
              <w:rPr>
                <w:rFonts w:ascii="Aptos Narrow" w:hAnsi="Aptos Narrow"/>
              </w:rPr>
              <w:t>4</w:t>
            </w:r>
          </w:p>
        </w:tc>
        <w:tc>
          <w:tcPr>
            <w:tcW w:w="4081" w:type="dxa"/>
            <w:vAlign w:val="center"/>
          </w:tcPr>
          <w:p w14:paraId="18462AC2" w14:textId="77777777" w:rsidR="00E12603" w:rsidRPr="005B4A41" w:rsidRDefault="00E12603" w:rsidP="00E12603">
            <w:pPr>
              <w:spacing w:line="276" w:lineRule="auto"/>
              <w:rPr>
                <w:rFonts w:ascii="Aptos Narrow" w:hAnsi="Aptos Narrow"/>
              </w:rPr>
            </w:pPr>
            <w:r w:rsidRPr="005B4A41">
              <w:rPr>
                <w:rFonts w:ascii="Aptos Narrow" w:hAnsi="Aptos Narrow"/>
              </w:rPr>
              <w:t xml:space="preserve">MRM-CONTROL02 - Model Inherent Risk Rating Assessment Form v04 - FIS </w:t>
            </w:r>
            <w:proofErr w:type="spellStart"/>
            <w:r w:rsidRPr="005B4A41">
              <w:rPr>
                <w:rFonts w:ascii="Aptos Narrow" w:hAnsi="Aptos Narrow"/>
              </w:rPr>
              <w:t>SecurLock</w:t>
            </w:r>
            <w:proofErr w:type="spellEnd"/>
            <w:r w:rsidRPr="005B4A41">
              <w:rPr>
                <w:rFonts w:ascii="Aptos Narrow" w:hAnsi="Aptos Narrow"/>
              </w:rPr>
              <w:t xml:space="preserve"> </w:t>
            </w:r>
            <w:proofErr w:type="spellStart"/>
            <w:r w:rsidRPr="005B4A41">
              <w:rPr>
                <w:rFonts w:ascii="Aptos Narrow" w:hAnsi="Aptos Narrow"/>
              </w:rPr>
              <w:t>Predit</w:t>
            </w:r>
            <w:proofErr w:type="spellEnd"/>
          </w:p>
          <w:p w14:paraId="56E30DF2" w14:textId="77777777" w:rsidR="00E12603" w:rsidRPr="00A32349" w:rsidRDefault="00E12603" w:rsidP="00E12603">
            <w:pPr>
              <w:rPr>
                <w:rFonts w:ascii="Aptos Narrow" w:hAnsi="Aptos Narrow"/>
              </w:rPr>
            </w:pPr>
          </w:p>
        </w:tc>
        <w:tc>
          <w:tcPr>
            <w:tcW w:w="5280" w:type="dxa"/>
            <w:vAlign w:val="center"/>
          </w:tcPr>
          <w:p w14:paraId="5F9AE2F7" w14:textId="77777777" w:rsidR="00E12603" w:rsidRPr="005B4A41" w:rsidRDefault="00E12603" w:rsidP="00E12603">
            <w:pPr>
              <w:spacing w:line="276" w:lineRule="auto"/>
              <w:rPr>
                <w:rFonts w:ascii="Aptos Narrow" w:hAnsi="Aptos Narrow"/>
              </w:rPr>
            </w:pPr>
            <w:r w:rsidRPr="005B4A41">
              <w:rPr>
                <w:rFonts w:ascii="Aptos Narrow" w:hAnsi="Aptos Narrow"/>
              </w:rPr>
              <w:t xml:space="preserve">This document includes Model Inherent Risk Rating Assessment Form. </w:t>
            </w:r>
          </w:p>
          <w:p w14:paraId="540206B4" w14:textId="77777777" w:rsidR="00E12603" w:rsidRPr="00573E4E" w:rsidRDefault="00E12603" w:rsidP="00E12603">
            <w:pPr>
              <w:rPr>
                <w:rFonts w:ascii="Aptos Narrow" w:hAnsi="Aptos Narrow"/>
              </w:rPr>
            </w:pPr>
          </w:p>
        </w:tc>
      </w:tr>
      <w:tr w:rsidR="00AA2CEB" w14:paraId="5B0663C7" w14:textId="77777777" w:rsidTr="00AA2CEB">
        <w:tc>
          <w:tcPr>
            <w:tcW w:w="709" w:type="dxa"/>
            <w:vAlign w:val="center"/>
          </w:tcPr>
          <w:p w14:paraId="202C6041" w14:textId="2CA6FE2D" w:rsidR="00AA2CEB" w:rsidRDefault="00AA2CEB" w:rsidP="00AA2CEB">
            <w:pPr>
              <w:rPr>
                <w:rFonts w:ascii="Aptos Narrow" w:hAnsi="Aptos Narrow"/>
              </w:rPr>
            </w:pPr>
            <w:r w:rsidRPr="36D10421">
              <w:rPr>
                <w:rFonts w:ascii="Aptos Narrow" w:eastAsia="Aptos Narrow" w:hAnsi="Aptos Narrow" w:cs="Aptos Narrow"/>
              </w:rPr>
              <w:t>5</w:t>
            </w:r>
          </w:p>
        </w:tc>
        <w:tc>
          <w:tcPr>
            <w:tcW w:w="4081" w:type="dxa"/>
            <w:vAlign w:val="center"/>
          </w:tcPr>
          <w:p w14:paraId="617558BB" w14:textId="1D71CD8E" w:rsidR="00AA2CEB" w:rsidRPr="005B4A41" w:rsidRDefault="00AA2CEB" w:rsidP="00AA2CEB">
            <w:pPr>
              <w:rPr>
                <w:rFonts w:ascii="Aptos Narrow" w:hAnsi="Aptos Narrow"/>
              </w:rPr>
            </w:pPr>
            <w:r w:rsidRPr="36D10421">
              <w:rPr>
                <w:rFonts w:ascii="Aptos Narrow" w:eastAsia="Aptos Narrow" w:hAnsi="Aptos Narrow" w:cs="Aptos Narrow"/>
              </w:rPr>
              <w:t xml:space="preserve">DC Metrics </w:t>
            </w:r>
          </w:p>
        </w:tc>
        <w:tc>
          <w:tcPr>
            <w:tcW w:w="5280" w:type="dxa"/>
            <w:vAlign w:val="center"/>
          </w:tcPr>
          <w:p w14:paraId="31E785D2" w14:textId="77777777" w:rsidR="00AA2CEB" w:rsidRDefault="00AA2CEB" w:rsidP="00AA2CEB">
            <w:pPr>
              <w:spacing w:line="276" w:lineRule="auto"/>
              <w:jc w:val="both"/>
            </w:pPr>
            <w:r w:rsidRPr="36D10421">
              <w:rPr>
                <w:rFonts w:ascii="Aptos Narrow" w:eastAsia="Aptos Narrow" w:hAnsi="Aptos Narrow" w:cs="Aptos Narrow"/>
              </w:rPr>
              <w:t>Summary of Debit Card Metrics.</w:t>
            </w:r>
          </w:p>
          <w:p w14:paraId="6DD9E3D5" w14:textId="1A059CD6" w:rsidR="00AA2CEB" w:rsidRPr="005B4A41" w:rsidRDefault="00AA2CEB" w:rsidP="00AA2CEB">
            <w:pPr>
              <w:rPr>
                <w:rFonts w:ascii="Aptos Narrow" w:hAnsi="Aptos Narrow"/>
              </w:rPr>
            </w:pPr>
            <w:r w:rsidRPr="36D10421">
              <w:rPr>
                <w:rFonts w:ascii="Aptos Narrow" w:eastAsia="Aptos Narrow" w:hAnsi="Aptos Narrow" w:cs="Aptos Narrow"/>
              </w:rPr>
              <w:t xml:space="preserve"> </w:t>
            </w:r>
          </w:p>
        </w:tc>
      </w:tr>
      <w:tr w:rsidR="00AA2CEB" w14:paraId="72190092" w14:textId="77777777" w:rsidTr="00AA2CEB">
        <w:tc>
          <w:tcPr>
            <w:tcW w:w="709" w:type="dxa"/>
            <w:vAlign w:val="center"/>
          </w:tcPr>
          <w:p w14:paraId="036A18A6" w14:textId="60FC6F2E" w:rsidR="00AA2CEB" w:rsidRPr="36D10421" w:rsidRDefault="00AA2CEB" w:rsidP="00AA2CEB">
            <w:pPr>
              <w:rPr>
                <w:rFonts w:ascii="Aptos Narrow" w:eastAsia="Aptos Narrow" w:hAnsi="Aptos Narrow" w:cs="Aptos Narrow"/>
              </w:rPr>
            </w:pPr>
            <w:r w:rsidRPr="36D10421">
              <w:rPr>
                <w:rFonts w:ascii="Aptos Narrow" w:eastAsia="Aptos Narrow" w:hAnsi="Aptos Narrow" w:cs="Aptos Narrow"/>
              </w:rPr>
              <w:t>6</w:t>
            </w:r>
          </w:p>
        </w:tc>
        <w:tc>
          <w:tcPr>
            <w:tcW w:w="4081" w:type="dxa"/>
            <w:vAlign w:val="center"/>
          </w:tcPr>
          <w:p w14:paraId="1840426B" w14:textId="4F42324B" w:rsidR="00AA2CEB" w:rsidRPr="36D10421" w:rsidRDefault="00AA2CEB" w:rsidP="00AA2CEB">
            <w:pPr>
              <w:rPr>
                <w:rFonts w:ascii="Aptos Narrow" w:eastAsia="Aptos Narrow" w:hAnsi="Aptos Narrow" w:cs="Aptos Narrow"/>
              </w:rPr>
            </w:pPr>
            <w:r w:rsidRPr="36D10421">
              <w:rPr>
                <w:rFonts w:ascii="Aptos Narrow" w:eastAsia="Aptos Narrow" w:hAnsi="Aptos Narrow" w:cs="Aptos Narrow"/>
              </w:rPr>
              <w:t xml:space="preserve">EWB Jan 2025 </w:t>
            </w:r>
            <w:proofErr w:type="spellStart"/>
            <w:r w:rsidRPr="36D10421">
              <w:rPr>
                <w:rFonts w:ascii="Aptos Narrow" w:eastAsia="Aptos Narrow" w:hAnsi="Aptos Narrow" w:cs="Aptos Narrow"/>
              </w:rPr>
              <w:t>SecurLOCK</w:t>
            </w:r>
            <w:proofErr w:type="spellEnd"/>
            <w:r w:rsidRPr="36D10421">
              <w:rPr>
                <w:rFonts w:ascii="Aptos Narrow" w:eastAsia="Aptos Narrow" w:hAnsi="Aptos Narrow" w:cs="Aptos Narrow"/>
              </w:rPr>
              <w:t>™ Report</w:t>
            </w:r>
          </w:p>
        </w:tc>
        <w:tc>
          <w:tcPr>
            <w:tcW w:w="5280" w:type="dxa"/>
            <w:vAlign w:val="center"/>
          </w:tcPr>
          <w:p w14:paraId="39904761" w14:textId="77777777" w:rsidR="00AA2CEB" w:rsidRDefault="00AA2CEB" w:rsidP="00AA2CEB">
            <w:pPr>
              <w:rPr>
                <w:rFonts w:ascii="Aptos Narrow" w:eastAsia="Aptos Narrow" w:hAnsi="Aptos Narrow" w:cs="Aptos Narrow"/>
              </w:rPr>
            </w:pPr>
            <w:r w:rsidRPr="36D10421">
              <w:rPr>
                <w:rFonts w:ascii="Aptos Narrow" w:eastAsia="Aptos Narrow" w:hAnsi="Aptos Narrow" w:cs="Aptos Narrow"/>
              </w:rPr>
              <w:t>Performance monitoring metrics produced by FIS of debit card and credit card.</w:t>
            </w:r>
          </w:p>
          <w:p w14:paraId="7440B97E" w14:textId="77777777" w:rsidR="00AA2CEB" w:rsidRPr="36D10421" w:rsidRDefault="00AA2CEB" w:rsidP="00AA2CEB">
            <w:pPr>
              <w:jc w:val="both"/>
              <w:rPr>
                <w:rFonts w:ascii="Aptos Narrow" w:eastAsia="Aptos Narrow" w:hAnsi="Aptos Narrow" w:cs="Aptos Narrow"/>
              </w:rPr>
            </w:pPr>
          </w:p>
        </w:tc>
      </w:tr>
    </w:tbl>
    <w:p w14:paraId="52A4466B" w14:textId="77777777" w:rsidR="00971E12" w:rsidRDefault="00971E12" w:rsidP="00891D3B"/>
    <w:p w14:paraId="032E6A7D" w14:textId="77777777" w:rsidR="00971E12" w:rsidRDefault="00971E12" w:rsidP="00891D3B"/>
    <w:p w14:paraId="26B7FB4E" w14:textId="77777777" w:rsidR="00891D3B" w:rsidRPr="00AC6AF3" w:rsidRDefault="00891D3B" w:rsidP="001A64D1">
      <w:pPr>
        <w:pStyle w:val="Heading2"/>
        <w:numPr>
          <w:ilvl w:val="1"/>
          <w:numId w:val="38"/>
        </w:numPr>
        <w:pBdr>
          <w:bottom w:val="single" w:sz="6" w:space="1" w:color="auto"/>
        </w:pBdr>
        <w:shd w:val="clear" w:color="auto" w:fill="C6D9F1" w:themeFill="text2" w:themeFillTint="33"/>
        <w:spacing w:before="0"/>
        <w:rPr>
          <w:rFonts w:cs="Arial"/>
          <w:szCs w:val="24"/>
        </w:rPr>
      </w:pPr>
      <w:bookmarkStart w:id="2581" w:name="_Toc161759159"/>
      <w:bookmarkStart w:id="2582" w:name="_Toc161759317"/>
      <w:bookmarkStart w:id="2583" w:name="_Toc161907181"/>
      <w:bookmarkStart w:id="2584" w:name="_Toc193800971"/>
      <w:bookmarkEnd w:id="2581"/>
      <w:bookmarkEnd w:id="2582"/>
      <w:bookmarkEnd w:id="2583"/>
      <w:r w:rsidRPr="00AC6AF3">
        <w:rPr>
          <w:rFonts w:cs="Arial"/>
          <w:szCs w:val="24"/>
        </w:rPr>
        <w:t xml:space="preserve">Ongoing </w:t>
      </w:r>
      <w:r w:rsidR="001A06DC">
        <w:rPr>
          <w:rFonts w:cs="Arial"/>
          <w:szCs w:val="24"/>
        </w:rPr>
        <w:t xml:space="preserve">Risk &amp; Performance </w:t>
      </w:r>
      <w:r w:rsidRPr="00AC6AF3">
        <w:rPr>
          <w:rFonts w:cs="Arial"/>
          <w:szCs w:val="24"/>
        </w:rPr>
        <w:t>Monitoring Plan</w:t>
      </w:r>
      <w:bookmarkEnd w:id="2584"/>
    </w:p>
    <w:p w14:paraId="7B309429" w14:textId="77777777" w:rsidR="00544943" w:rsidRPr="00A05765" w:rsidRDefault="00C82D5F" w:rsidP="00701055">
      <w:pPr>
        <w:spacing w:after="60"/>
        <w:rPr>
          <w:rStyle w:val="SubtleEmphasis"/>
          <w:i w:val="0"/>
          <w:iCs w:val="0"/>
        </w:rPr>
      </w:pPr>
      <w:bookmarkStart w:id="2585" w:name="OLE_LINK40"/>
      <w:r>
        <w:rPr>
          <w:rStyle w:val="SubtleEmphasis"/>
          <w:b/>
          <w:bCs/>
          <w:i w:val="0"/>
          <w:iCs w:val="0"/>
        </w:rPr>
        <w:t>Part</w:t>
      </w:r>
      <w:r w:rsidR="001A06DC" w:rsidRPr="00A05765">
        <w:rPr>
          <w:rStyle w:val="SubtleEmphasis"/>
          <w:b/>
          <w:bCs/>
          <w:i w:val="0"/>
          <w:iCs w:val="0"/>
        </w:rPr>
        <w:t xml:space="preserve"> 1</w:t>
      </w:r>
      <w:r w:rsidR="001A06DC" w:rsidRPr="00A05765">
        <w:rPr>
          <w:rStyle w:val="SubtleEmphasis"/>
          <w:i w:val="0"/>
          <w:iCs w:val="0"/>
        </w:rPr>
        <w:t xml:space="preserve"> - </w:t>
      </w:r>
      <w:bookmarkEnd w:id="2585"/>
      <w:r w:rsidR="001A06DC" w:rsidRPr="00A05765">
        <w:rPr>
          <w:rStyle w:val="SubtleEmphasis"/>
          <w:i w:val="0"/>
          <w:iCs w:val="0"/>
        </w:rPr>
        <w:t>provide</w:t>
      </w:r>
      <w:r w:rsidR="0048310F" w:rsidRPr="00A05765">
        <w:rPr>
          <w:rStyle w:val="SubtleEmphasis"/>
          <w:i w:val="0"/>
          <w:iCs w:val="0"/>
        </w:rPr>
        <w:t xml:space="preserve"> an overview of the performance monitoring process, including:</w:t>
      </w:r>
    </w:p>
    <w:p w14:paraId="11B0DBEA" w14:textId="77777777" w:rsidR="00544943" w:rsidRPr="00A05765" w:rsidRDefault="001A3772" w:rsidP="00A53660">
      <w:pPr>
        <w:pStyle w:val="ListParagraph"/>
        <w:numPr>
          <w:ilvl w:val="0"/>
          <w:numId w:val="18"/>
        </w:numPr>
        <w:spacing w:after="60"/>
        <w:rPr>
          <w:rStyle w:val="SubtleEmphasis"/>
          <w:i w:val="0"/>
          <w:iCs w:val="0"/>
        </w:rPr>
      </w:pPr>
      <w:bookmarkStart w:id="2586" w:name="OLE_LINK20"/>
      <w:r w:rsidRPr="00A05765">
        <w:rPr>
          <w:rStyle w:val="SubtleEmphasis"/>
          <w:i w:val="0"/>
          <w:iCs w:val="0"/>
        </w:rPr>
        <w:t>F</w:t>
      </w:r>
      <w:r w:rsidR="0048310F" w:rsidRPr="00A05765">
        <w:rPr>
          <w:rStyle w:val="SubtleEmphasis"/>
          <w:i w:val="0"/>
          <w:iCs w:val="0"/>
        </w:rPr>
        <w:t>requency of monitoring activities</w:t>
      </w:r>
      <w:bookmarkEnd w:id="2586"/>
      <w:r w:rsidR="00136089">
        <w:rPr>
          <w:rStyle w:val="SubtleEmphasis"/>
          <w:i w:val="0"/>
          <w:iCs w:val="0"/>
        </w:rPr>
        <w:t>.</w:t>
      </w:r>
      <w:r w:rsidR="0048310F" w:rsidRPr="00A05765">
        <w:rPr>
          <w:rStyle w:val="SubtleEmphasis"/>
          <w:i w:val="0"/>
          <w:iCs w:val="0"/>
        </w:rPr>
        <w:t xml:space="preserve"> </w:t>
      </w:r>
    </w:p>
    <w:p w14:paraId="48F14C97" w14:textId="77777777" w:rsidR="00544943" w:rsidRPr="00A05765" w:rsidRDefault="001A3772" w:rsidP="00A53660">
      <w:pPr>
        <w:pStyle w:val="ListParagraph"/>
        <w:numPr>
          <w:ilvl w:val="0"/>
          <w:numId w:val="18"/>
        </w:numPr>
        <w:spacing w:after="60"/>
        <w:rPr>
          <w:rStyle w:val="SubtleEmphasis"/>
          <w:i w:val="0"/>
          <w:iCs w:val="0"/>
        </w:rPr>
      </w:pPr>
      <w:bookmarkStart w:id="2587" w:name="OLE_LINK22"/>
      <w:r w:rsidRPr="00A05765">
        <w:rPr>
          <w:rStyle w:val="SubtleEmphasis"/>
          <w:i w:val="0"/>
          <w:iCs w:val="0"/>
        </w:rPr>
        <w:t>T</w:t>
      </w:r>
      <w:r w:rsidR="0048310F" w:rsidRPr="00A05765">
        <w:rPr>
          <w:rStyle w:val="SubtleEmphasis"/>
          <w:i w:val="0"/>
          <w:iCs w:val="0"/>
        </w:rPr>
        <w:t>itles/positions of individuals/teams responsible for executing performance monitoring analyses</w:t>
      </w:r>
      <w:bookmarkEnd w:id="2587"/>
      <w:r w:rsidR="00136089">
        <w:rPr>
          <w:rStyle w:val="SubtleEmphasis"/>
          <w:i w:val="0"/>
          <w:iCs w:val="0"/>
        </w:rPr>
        <w:t>.</w:t>
      </w:r>
    </w:p>
    <w:p w14:paraId="6C14199D" w14:textId="77777777" w:rsidR="00544943" w:rsidRPr="00A05765" w:rsidRDefault="001A3772" w:rsidP="00A53660">
      <w:pPr>
        <w:pStyle w:val="ListParagraph"/>
        <w:numPr>
          <w:ilvl w:val="0"/>
          <w:numId w:val="18"/>
        </w:numPr>
        <w:spacing w:after="60"/>
        <w:rPr>
          <w:rStyle w:val="SubtleEmphasis"/>
          <w:i w:val="0"/>
          <w:iCs w:val="0"/>
        </w:rPr>
      </w:pPr>
      <w:bookmarkStart w:id="2588" w:name="OLE_LINK24"/>
      <w:r w:rsidRPr="00A05765">
        <w:rPr>
          <w:rStyle w:val="SubtleEmphasis"/>
          <w:i w:val="0"/>
          <w:iCs w:val="0"/>
        </w:rPr>
        <w:t>I</w:t>
      </w:r>
      <w:r w:rsidR="0048310F" w:rsidRPr="00A05765">
        <w:rPr>
          <w:rStyle w:val="SubtleEmphasis"/>
          <w:i w:val="0"/>
          <w:iCs w:val="0"/>
        </w:rPr>
        <w:t>ndividuals responsible for evaluating the resulting reports and documenting conclusions</w:t>
      </w:r>
      <w:bookmarkEnd w:id="2588"/>
      <w:r w:rsidR="00136089">
        <w:rPr>
          <w:rStyle w:val="SubtleEmphasis"/>
          <w:i w:val="0"/>
          <w:iCs w:val="0"/>
        </w:rPr>
        <w:t>.</w:t>
      </w:r>
    </w:p>
    <w:p w14:paraId="5A27974A" w14:textId="77777777" w:rsidR="0048310F" w:rsidRPr="00A05765" w:rsidRDefault="001A3772" w:rsidP="34A2CE9E">
      <w:pPr>
        <w:pStyle w:val="ListParagraph"/>
        <w:numPr>
          <w:ilvl w:val="0"/>
          <w:numId w:val="18"/>
        </w:numPr>
        <w:spacing w:after="60"/>
        <w:rPr>
          <w:rStyle w:val="SubtleEmphasis"/>
          <w:i w:val="0"/>
          <w:iCs w:val="0"/>
        </w:rPr>
      </w:pPr>
      <w:bookmarkStart w:id="2589" w:name="OLE_LINK26"/>
      <w:r w:rsidRPr="34A2CE9E">
        <w:rPr>
          <w:rStyle w:val="SubtleEmphasis"/>
          <w:i w:val="0"/>
          <w:iCs w:val="0"/>
        </w:rPr>
        <w:t>S</w:t>
      </w:r>
      <w:r w:rsidR="0048310F" w:rsidRPr="34A2CE9E">
        <w:rPr>
          <w:rStyle w:val="SubtleEmphasis"/>
          <w:i w:val="0"/>
          <w:iCs w:val="0"/>
        </w:rPr>
        <w:t xml:space="preserve">takeholders </w:t>
      </w:r>
      <w:proofErr w:type="gramStart"/>
      <w:r w:rsidR="0048310F" w:rsidRPr="34A2CE9E">
        <w:rPr>
          <w:rStyle w:val="SubtleEmphasis"/>
          <w:i w:val="0"/>
          <w:iCs w:val="0"/>
        </w:rPr>
        <w:t>responsible</w:t>
      </w:r>
      <w:proofErr w:type="gramEnd"/>
      <w:r w:rsidR="0048310F" w:rsidRPr="34A2CE9E">
        <w:rPr>
          <w:rStyle w:val="SubtleEmphasis"/>
          <w:i w:val="0"/>
          <w:iCs w:val="0"/>
        </w:rPr>
        <w:t xml:space="preserve"> for reviewing the performance reports and initiating required actions </w:t>
      </w:r>
      <w:proofErr w:type="gramStart"/>
      <w:r w:rsidR="0048310F" w:rsidRPr="34A2CE9E">
        <w:rPr>
          <w:rStyle w:val="SubtleEmphasis"/>
          <w:i w:val="0"/>
          <w:iCs w:val="0"/>
        </w:rPr>
        <w:t>in the event that</w:t>
      </w:r>
      <w:proofErr w:type="gramEnd"/>
      <w:r w:rsidR="0048310F" w:rsidRPr="34A2CE9E">
        <w:rPr>
          <w:rStyle w:val="SubtleEmphasis"/>
          <w:i w:val="0"/>
          <w:iCs w:val="0"/>
        </w:rPr>
        <w:t xml:space="preserve"> new risks or performance weaknesses are detected</w:t>
      </w:r>
      <w:bookmarkEnd w:id="2589"/>
      <w:r w:rsidR="0048310F" w:rsidRPr="34A2CE9E">
        <w:rPr>
          <w:rStyle w:val="SubtleEmphasis"/>
          <w:i w:val="0"/>
          <w:iCs w:val="0"/>
        </w:rPr>
        <w:t>.</w:t>
      </w:r>
    </w:p>
    <w:p w14:paraId="3BE3EA71" w14:textId="77777777" w:rsidR="0048310F" w:rsidRPr="00A05765" w:rsidRDefault="0048310F" w:rsidP="0048310F">
      <w:pPr>
        <w:rPr>
          <w:rStyle w:val="SubtleEmphasis"/>
          <w:i w:val="0"/>
          <w:iCs w:val="0"/>
        </w:rPr>
      </w:pPr>
    </w:p>
    <w:p w14:paraId="31A5D4DB" w14:textId="77777777" w:rsidR="00812022" w:rsidRPr="00A05765" w:rsidRDefault="00C82D5F" w:rsidP="34A2CE9E">
      <w:pPr>
        <w:spacing w:after="120"/>
        <w:rPr>
          <w:rStyle w:val="SubtleEmphasis"/>
          <w:i w:val="0"/>
          <w:iCs w:val="0"/>
        </w:rPr>
      </w:pPr>
      <w:r w:rsidRPr="34A2CE9E">
        <w:rPr>
          <w:rStyle w:val="SubtleEmphasis"/>
          <w:b/>
          <w:bCs/>
          <w:i w:val="0"/>
          <w:iCs w:val="0"/>
        </w:rPr>
        <w:t>Part</w:t>
      </w:r>
      <w:r w:rsidR="001A06DC" w:rsidRPr="34A2CE9E">
        <w:rPr>
          <w:rStyle w:val="SubtleEmphasis"/>
          <w:b/>
          <w:bCs/>
          <w:i w:val="0"/>
          <w:iCs w:val="0"/>
        </w:rPr>
        <w:t xml:space="preserve"> 2</w:t>
      </w:r>
      <w:r w:rsidR="001A06DC" w:rsidRPr="34A2CE9E">
        <w:rPr>
          <w:rStyle w:val="SubtleEmphasis"/>
          <w:i w:val="0"/>
          <w:iCs w:val="0"/>
        </w:rPr>
        <w:t xml:space="preserve"> - </w:t>
      </w:r>
      <w:r w:rsidR="0048310F" w:rsidRPr="34A2CE9E">
        <w:rPr>
          <w:rStyle w:val="SubtleEmphasis"/>
          <w:i w:val="0"/>
          <w:iCs w:val="0"/>
        </w:rPr>
        <w:t xml:space="preserve">provide </w:t>
      </w:r>
      <w:proofErr w:type="gramStart"/>
      <w:r w:rsidR="0048310F" w:rsidRPr="34A2CE9E">
        <w:rPr>
          <w:rStyle w:val="SubtleEmphasis"/>
          <w:i w:val="0"/>
          <w:iCs w:val="0"/>
        </w:rPr>
        <w:t>the details</w:t>
      </w:r>
      <w:proofErr w:type="gramEnd"/>
      <w:r w:rsidR="0048310F" w:rsidRPr="34A2CE9E">
        <w:rPr>
          <w:rStyle w:val="SubtleEmphasis"/>
          <w:i w:val="0"/>
          <w:iCs w:val="0"/>
        </w:rPr>
        <w:t xml:space="preserve"> of the </w:t>
      </w:r>
      <w:r w:rsidR="001A06DC" w:rsidRPr="34A2CE9E">
        <w:rPr>
          <w:rStyle w:val="SubtleEmphasis"/>
          <w:b/>
          <w:bCs/>
          <w:i w:val="0"/>
          <w:iCs w:val="0"/>
        </w:rPr>
        <w:t xml:space="preserve">ongoing </w:t>
      </w:r>
      <w:r w:rsidR="0048310F" w:rsidRPr="34A2CE9E">
        <w:rPr>
          <w:rStyle w:val="SubtleEmphasis"/>
          <w:b/>
          <w:bCs/>
          <w:i w:val="0"/>
          <w:iCs w:val="0"/>
        </w:rPr>
        <w:t xml:space="preserve">risk and performance monitoring plan </w:t>
      </w:r>
      <w:r w:rsidR="001A06DC" w:rsidRPr="34A2CE9E">
        <w:rPr>
          <w:rStyle w:val="SubtleEmphasis"/>
          <w:b/>
          <w:bCs/>
          <w:i w:val="0"/>
          <w:iCs w:val="0"/>
        </w:rPr>
        <w:t xml:space="preserve">(together, ongoing monitoring plan) </w:t>
      </w:r>
      <w:r w:rsidR="0048310F" w:rsidRPr="34A2CE9E">
        <w:rPr>
          <w:rStyle w:val="SubtleEmphasis"/>
          <w:i w:val="0"/>
          <w:iCs w:val="0"/>
        </w:rPr>
        <w:t>for this model.</w:t>
      </w:r>
      <w:r w:rsidR="001A06DC" w:rsidRPr="34A2CE9E">
        <w:rPr>
          <w:rStyle w:val="SubtleEmphasis"/>
          <w:i w:val="0"/>
          <w:iCs w:val="0"/>
        </w:rPr>
        <w:t xml:space="preserve"> Ongoing monitoring plans should </w:t>
      </w:r>
      <w:bookmarkStart w:id="2590" w:name="_Int_kCtTcuIu"/>
      <w:r w:rsidR="001A06DC" w:rsidRPr="34A2CE9E">
        <w:rPr>
          <w:rStyle w:val="SubtleEmphasis"/>
          <w:i w:val="0"/>
          <w:iCs w:val="0"/>
        </w:rPr>
        <w:t>generally cover</w:t>
      </w:r>
      <w:bookmarkEnd w:id="2590"/>
      <w:r w:rsidR="001A06DC" w:rsidRPr="34A2CE9E">
        <w:rPr>
          <w:rStyle w:val="SubtleEmphasis"/>
          <w:i w:val="0"/>
          <w:iCs w:val="0"/>
        </w:rPr>
        <w:t xml:space="preserve"> the following two types of periodic monitoring activities:</w:t>
      </w:r>
    </w:p>
    <w:p w14:paraId="41E3AD4D" w14:textId="77777777" w:rsidR="001A06DC" w:rsidRPr="001A06DC" w:rsidRDefault="001A06DC" w:rsidP="00533A5F">
      <w:pPr>
        <w:numPr>
          <w:ilvl w:val="0"/>
          <w:numId w:val="20"/>
        </w:numPr>
        <w:spacing w:after="60"/>
        <w:rPr>
          <w:color w:val="595959" w:themeColor="text1" w:themeTint="A6"/>
        </w:rPr>
      </w:pPr>
      <w:r w:rsidRPr="34A2CE9E">
        <w:rPr>
          <w:color w:val="595959" w:themeColor="text1" w:themeTint="A6"/>
          <w:u w:val="single"/>
        </w:rPr>
        <w:t>Model Risk Monitoring</w:t>
      </w:r>
      <w:r w:rsidRPr="34A2CE9E">
        <w:rPr>
          <w:color w:val="595959" w:themeColor="text1" w:themeTint="A6"/>
        </w:rPr>
        <w:t xml:space="preserve"> – Reassessment of the model’s risk profile. This includes but is not limited to reassessment of model weaknesses and limitations, as well as the associated risk mitigants </w:t>
      </w:r>
      <w:bookmarkStart w:id="2591" w:name="_Int_2gN2klMS"/>
      <w:proofErr w:type="gramStart"/>
      <w:r w:rsidRPr="34A2CE9E">
        <w:rPr>
          <w:color w:val="595959" w:themeColor="text1" w:themeTint="A6"/>
        </w:rPr>
        <w:t>in light of</w:t>
      </w:r>
      <w:bookmarkEnd w:id="2591"/>
      <w:proofErr w:type="gramEnd"/>
      <w:r w:rsidRPr="34A2CE9E">
        <w:rPr>
          <w:color w:val="595959" w:themeColor="text1" w:themeTint="A6"/>
        </w:rPr>
        <w:t xml:space="preserve"> any changes in the model use, Company’s strategy, market conditions, and regulatory environment, among other things.</w:t>
      </w:r>
    </w:p>
    <w:p w14:paraId="567C3159" w14:textId="77777777" w:rsidR="001A06DC" w:rsidRPr="001A06DC" w:rsidRDefault="001A06DC" w:rsidP="00533A5F">
      <w:pPr>
        <w:numPr>
          <w:ilvl w:val="0"/>
          <w:numId w:val="20"/>
        </w:numPr>
        <w:spacing w:after="60"/>
        <w:rPr>
          <w:color w:val="595959" w:themeColor="text1" w:themeTint="A6"/>
        </w:rPr>
      </w:pPr>
      <w:r w:rsidRPr="001A06DC">
        <w:rPr>
          <w:color w:val="595959" w:themeColor="text1" w:themeTint="A6"/>
          <w:u w:val="single"/>
        </w:rPr>
        <w:lastRenderedPageBreak/>
        <w:t>Model Performance Monitoring</w:t>
      </w:r>
      <w:r w:rsidRPr="001A06DC">
        <w:rPr>
          <w:color w:val="595959" w:themeColor="text1" w:themeTint="A6"/>
        </w:rPr>
        <w:t xml:space="preserve"> – Analysis of the model’s </w:t>
      </w:r>
      <w:r w:rsidRPr="001A06DC">
        <w:rPr>
          <w:b/>
          <w:bCs/>
          <w:color w:val="595959" w:themeColor="text1" w:themeTint="A6"/>
        </w:rPr>
        <w:t>predictive performance</w:t>
      </w:r>
      <w:r w:rsidRPr="001A06DC">
        <w:rPr>
          <w:color w:val="595959" w:themeColor="text1" w:themeTint="A6"/>
        </w:rPr>
        <w:t xml:space="preserve"> and </w:t>
      </w:r>
      <w:r w:rsidRPr="001A06DC">
        <w:rPr>
          <w:b/>
          <w:bCs/>
          <w:color w:val="595959" w:themeColor="text1" w:themeTint="A6"/>
        </w:rPr>
        <w:t>identification of emerging model performance weakness</w:t>
      </w:r>
      <w:r w:rsidRPr="001A06DC">
        <w:rPr>
          <w:color w:val="595959" w:themeColor="text1" w:themeTint="A6"/>
        </w:rPr>
        <w:t>.</w:t>
      </w:r>
    </w:p>
    <w:p w14:paraId="757DFD05" w14:textId="77777777" w:rsidR="001A06DC" w:rsidRPr="00A05765" w:rsidRDefault="001A06DC" w:rsidP="0048310F">
      <w:pPr>
        <w:rPr>
          <w:rStyle w:val="SubtleEmphasis"/>
          <w:i w:val="0"/>
          <w:iCs w:val="0"/>
        </w:rPr>
      </w:pPr>
    </w:p>
    <w:p w14:paraId="7D6092E9" w14:textId="77777777" w:rsidR="00971E12" w:rsidRPr="00A05765" w:rsidRDefault="00A05765" w:rsidP="00A05765">
      <w:pPr>
        <w:spacing w:after="120"/>
        <w:rPr>
          <w:rStyle w:val="SubtleEmphasis"/>
          <w:i w:val="0"/>
          <w:iCs w:val="0"/>
        </w:rPr>
      </w:pPr>
      <w:r w:rsidRPr="00A05765">
        <w:rPr>
          <w:rStyle w:val="SubtleEmphasis"/>
          <w:i w:val="0"/>
          <w:iCs w:val="0"/>
        </w:rPr>
        <w:t xml:space="preserve">Specifically, for Model Performance Monitoring design, </w:t>
      </w:r>
      <w:r w:rsidRPr="00A05765">
        <w:rPr>
          <w:color w:val="595959" w:themeColor="text1" w:themeTint="A6"/>
        </w:rPr>
        <w:t xml:space="preserve">it is expected that all models should have some type of outcomes-based performance monitoring process in place to evaluate whether the model is meetings its designed objectives. The Model Owners must specify, as appropriate and feasible for the specific model and its individual uses, detailed plans to monitor model performance through </w:t>
      </w:r>
      <w:r w:rsidRPr="00A05765">
        <w:rPr>
          <w:b/>
          <w:bCs/>
          <w:color w:val="595959" w:themeColor="text1" w:themeTint="A6"/>
        </w:rPr>
        <w:t xml:space="preserve">some combination of the following </w:t>
      </w:r>
      <w:r w:rsidRPr="00A05765">
        <w:rPr>
          <w:color w:val="595959" w:themeColor="text1" w:themeTint="A6"/>
        </w:rPr>
        <w:t>four methods:</w:t>
      </w:r>
    </w:p>
    <w:p w14:paraId="7CF0FCA3" w14:textId="77777777" w:rsidR="00A05765" w:rsidRPr="00A05765" w:rsidRDefault="00A05765" w:rsidP="00533A5F">
      <w:pPr>
        <w:numPr>
          <w:ilvl w:val="0"/>
          <w:numId w:val="21"/>
        </w:numPr>
        <w:spacing w:after="60"/>
        <w:rPr>
          <w:color w:val="595959" w:themeColor="text1" w:themeTint="A6"/>
        </w:rPr>
      </w:pPr>
      <w:r w:rsidRPr="00A05765">
        <w:rPr>
          <w:color w:val="595959" w:themeColor="text1" w:themeTint="A6"/>
        </w:rPr>
        <w:t>Comparison of predicted outcomes to actual values (i.e., back-testing).</w:t>
      </w:r>
    </w:p>
    <w:p w14:paraId="4418ED21" w14:textId="77777777" w:rsidR="00A05765" w:rsidRPr="00A05765" w:rsidRDefault="00A05765" w:rsidP="00533A5F">
      <w:pPr>
        <w:numPr>
          <w:ilvl w:val="0"/>
          <w:numId w:val="21"/>
        </w:numPr>
        <w:spacing w:after="60"/>
        <w:rPr>
          <w:color w:val="595959" w:themeColor="text1" w:themeTint="A6"/>
        </w:rPr>
      </w:pPr>
      <w:r w:rsidRPr="00A05765">
        <w:rPr>
          <w:color w:val="595959" w:themeColor="text1" w:themeTint="A6"/>
        </w:rPr>
        <w:t>Benchmarking model outputs against comparable external data points, such as observable market information, or outputs of alternative models.</w:t>
      </w:r>
    </w:p>
    <w:p w14:paraId="0B4DE4D5" w14:textId="77777777" w:rsidR="00A05765" w:rsidRPr="00A05765" w:rsidRDefault="00A05765" w:rsidP="00533A5F">
      <w:pPr>
        <w:numPr>
          <w:ilvl w:val="0"/>
          <w:numId w:val="21"/>
        </w:numPr>
        <w:spacing w:after="60"/>
        <w:rPr>
          <w:color w:val="595959" w:themeColor="text1" w:themeTint="A6"/>
        </w:rPr>
      </w:pPr>
      <w:r w:rsidRPr="00A05765">
        <w:rPr>
          <w:color w:val="595959" w:themeColor="text1" w:themeTint="A6"/>
        </w:rPr>
        <w:t>Analysis of sensitivity of model outputs to variations in model inputs, parameters</w:t>
      </w:r>
      <w:r w:rsidR="00136089">
        <w:rPr>
          <w:color w:val="595959" w:themeColor="text1" w:themeTint="A6"/>
        </w:rPr>
        <w:t>,</w:t>
      </w:r>
      <w:r w:rsidRPr="00A05765">
        <w:rPr>
          <w:color w:val="595959" w:themeColor="text1" w:themeTint="A6"/>
        </w:rPr>
        <w:t xml:space="preserve"> and assumptions.</w:t>
      </w:r>
    </w:p>
    <w:p w14:paraId="46506AB0" w14:textId="77777777" w:rsidR="00A05765" w:rsidRPr="00A05765" w:rsidRDefault="00A05765" w:rsidP="00533A5F">
      <w:pPr>
        <w:numPr>
          <w:ilvl w:val="0"/>
          <w:numId w:val="21"/>
        </w:numPr>
        <w:spacing w:after="60"/>
        <w:rPr>
          <w:color w:val="595959" w:themeColor="text1" w:themeTint="A6"/>
        </w:rPr>
      </w:pPr>
      <w:r w:rsidRPr="00A05765">
        <w:rPr>
          <w:color w:val="595959" w:themeColor="text1" w:themeTint="A6"/>
        </w:rPr>
        <w:t xml:space="preserve">Stress </w:t>
      </w:r>
      <w:proofErr w:type="gramStart"/>
      <w:r w:rsidRPr="00A05765">
        <w:rPr>
          <w:color w:val="595959" w:themeColor="text1" w:themeTint="A6"/>
        </w:rPr>
        <w:t>testing of</w:t>
      </w:r>
      <w:proofErr w:type="gramEnd"/>
      <w:r w:rsidRPr="00A05765">
        <w:rPr>
          <w:color w:val="595959" w:themeColor="text1" w:themeTint="A6"/>
        </w:rPr>
        <w:t xml:space="preserve"> model predictions to extreme changes in model inputs and assumptions.</w:t>
      </w:r>
    </w:p>
    <w:p w14:paraId="1619BB54" w14:textId="77777777" w:rsidR="00A05765" w:rsidRPr="00A05765" w:rsidRDefault="00A05765" w:rsidP="0048310F">
      <w:pPr>
        <w:rPr>
          <w:rStyle w:val="SubtleEmphasis"/>
        </w:rPr>
      </w:pPr>
      <w:r w:rsidRPr="00A05765">
        <w:rPr>
          <w:color w:val="595959" w:themeColor="text1" w:themeTint="A6"/>
        </w:rPr>
        <w:t xml:space="preserve">The Model Owner should define </w:t>
      </w:r>
      <w:r w:rsidRPr="00A05765">
        <w:rPr>
          <w:color w:val="595959" w:themeColor="text1" w:themeTint="A6"/>
          <w:highlight w:val="yellow"/>
        </w:rPr>
        <w:t>performance thresholds</w:t>
      </w:r>
      <w:r w:rsidRPr="00A05765">
        <w:rPr>
          <w:color w:val="595959" w:themeColor="text1" w:themeTint="A6"/>
        </w:rPr>
        <w:t xml:space="preserve"> which, if breached, would require the Model Owner to </w:t>
      </w:r>
      <w:r>
        <w:rPr>
          <w:color w:val="595959" w:themeColor="text1" w:themeTint="A6"/>
        </w:rPr>
        <w:t xml:space="preserve">take </w:t>
      </w:r>
      <w:r w:rsidRPr="00A05765">
        <w:rPr>
          <w:color w:val="595959" w:themeColor="text1" w:themeTint="A6"/>
          <w:highlight w:val="yellow"/>
        </w:rPr>
        <w:t>corresponding actions</w:t>
      </w:r>
      <w:r w:rsidRPr="00A05765">
        <w:rPr>
          <w:color w:val="595959" w:themeColor="text1" w:themeTint="A6"/>
        </w:rPr>
        <w:t>. Performance thresholds may be set based on business unit policies or procedures, judgmentally, or based on statistical methodology utilizing model performance over the development sample. In all cases, the approach for setting performance thresholds should be established during development</w:t>
      </w:r>
      <w:r>
        <w:rPr>
          <w:color w:val="595959" w:themeColor="text1" w:themeTint="A6"/>
        </w:rPr>
        <w:t xml:space="preserve"> and</w:t>
      </w:r>
      <w:r w:rsidRPr="00A05765">
        <w:rPr>
          <w:color w:val="595959" w:themeColor="text1" w:themeTint="A6"/>
        </w:rPr>
        <w:t xml:space="preserve"> documented</w:t>
      </w:r>
      <w:r>
        <w:rPr>
          <w:color w:val="595959" w:themeColor="text1" w:themeTint="A6"/>
        </w:rPr>
        <w:t xml:space="preserve"> in this section</w:t>
      </w:r>
      <w:r w:rsidRPr="00A05765">
        <w:rPr>
          <w:color w:val="595959" w:themeColor="text1" w:themeTint="A6"/>
        </w:rPr>
        <w:t>.</w:t>
      </w:r>
    </w:p>
    <w:p w14:paraId="743453BD" w14:textId="77777777" w:rsidR="00A05765" w:rsidRDefault="00A05765" w:rsidP="001444E9">
      <w:pPr>
        <w:rPr>
          <w:rStyle w:val="SubtleEmphasis"/>
        </w:rPr>
      </w:pPr>
    </w:p>
    <w:p w14:paraId="167D6BC7" w14:textId="77777777" w:rsidR="00971E12" w:rsidRDefault="002A3DFE" w:rsidP="001444E9">
      <w:pPr>
        <w:spacing w:after="120"/>
        <w:rPr>
          <w:rStyle w:val="SubtleEmphasis"/>
        </w:rPr>
      </w:pPr>
      <w:r w:rsidRPr="002A3DFE">
        <w:rPr>
          <w:rStyle w:val="SubtleEmphasis"/>
          <w:b/>
          <w:bCs/>
        </w:rPr>
        <w:t>Guidelines</w:t>
      </w:r>
      <w:r>
        <w:rPr>
          <w:rStyle w:val="SubtleEmphasis"/>
        </w:rPr>
        <w:t xml:space="preserve"> for Risk &amp; Performance Monitoring Plan details:</w:t>
      </w:r>
    </w:p>
    <w:p w14:paraId="649C7D58" w14:textId="77777777" w:rsidR="002A3DFE" w:rsidRPr="002A3DFE" w:rsidRDefault="002A3DFE" w:rsidP="00533A5F">
      <w:pPr>
        <w:numPr>
          <w:ilvl w:val="0"/>
          <w:numId w:val="22"/>
        </w:numPr>
        <w:tabs>
          <w:tab w:val="num" w:pos="-1252"/>
        </w:tabs>
        <w:spacing w:after="60"/>
        <w:ind w:left="360"/>
        <w:rPr>
          <w:color w:val="595959" w:themeColor="text1" w:themeTint="A6"/>
        </w:rPr>
      </w:pPr>
      <w:r w:rsidRPr="002A3DFE">
        <w:rPr>
          <w:color w:val="595959" w:themeColor="text1" w:themeTint="A6"/>
        </w:rPr>
        <w:t>Risk Monitoring Plan Details: The risk monitoring plan should list the internal and external factors that should be considered when evaluating model risks. This may include, as applicable:</w:t>
      </w:r>
    </w:p>
    <w:p w14:paraId="628180D1" w14:textId="77777777" w:rsidR="002A3DFE" w:rsidRPr="002A3DFE" w:rsidRDefault="002A3DFE" w:rsidP="00533A5F">
      <w:pPr>
        <w:numPr>
          <w:ilvl w:val="3"/>
          <w:numId w:val="23"/>
        </w:numPr>
        <w:tabs>
          <w:tab w:val="num" w:pos="720"/>
        </w:tabs>
        <w:spacing w:after="60"/>
        <w:ind w:left="720"/>
        <w:rPr>
          <w:color w:val="595959" w:themeColor="text1" w:themeTint="A6"/>
        </w:rPr>
      </w:pPr>
      <w:r w:rsidRPr="002A3DFE">
        <w:rPr>
          <w:color w:val="595959" w:themeColor="text1" w:themeTint="A6"/>
        </w:rPr>
        <w:t xml:space="preserve">Changes in the </w:t>
      </w:r>
      <w:proofErr w:type="gramStart"/>
      <w:r w:rsidRPr="002A3DFE">
        <w:rPr>
          <w:color w:val="595959" w:themeColor="text1" w:themeTint="A6"/>
        </w:rPr>
        <w:t>model</w:t>
      </w:r>
      <w:proofErr w:type="gramEnd"/>
      <w:r w:rsidRPr="002A3DFE">
        <w:rPr>
          <w:color w:val="595959" w:themeColor="text1" w:themeTint="A6"/>
        </w:rPr>
        <w:t xml:space="preserve"> use.</w:t>
      </w:r>
    </w:p>
    <w:p w14:paraId="1D37C8B1" w14:textId="77777777" w:rsidR="002A3DFE" w:rsidRPr="002A3DFE" w:rsidRDefault="002A3DFE" w:rsidP="00533A5F">
      <w:pPr>
        <w:numPr>
          <w:ilvl w:val="3"/>
          <w:numId w:val="23"/>
        </w:numPr>
        <w:tabs>
          <w:tab w:val="num" w:pos="720"/>
        </w:tabs>
        <w:spacing w:after="60"/>
        <w:ind w:left="720"/>
        <w:rPr>
          <w:color w:val="595959" w:themeColor="text1" w:themeTint="A6"/>
        </w:rPr>
      </w:pPr>
      <w:r w:rsidRPr="002A3DFE">
        <w:rPr>
          <w:color w:val="595959" w:themeColor="text1" w:themeTint="A6"/>
        </w:rPr>
        <w:t>Changes in the portfolio composition or characteristics of the portfolio/asset/liability/transactions to which the model is being applied.</w:t>
      </w:r>
    </w:p>
    <w:p w14:paraId="001ADDF6" w14:textId="77777777" w:rsidR="002A3DFE" w:rsidRPr="002A3DFE" w:rsidRDefault="002A3DFE" w:rsidP="00533A5F">
      <w:pPr>
        <w:numPr>
          <w:ilvl w:val="3"/>
          <w:numId w:val="23"/>
        </w:numPr>
        <w:tabs>
          <w:tab w:val="num" w:pos="720"/>
        </w:tabs>
        <w:spacing w:after="60"/>
        <w:ind w:left="720"/>
        <w:rPr>
          <w:color w:val="595959" w:themeColor="text1" w:themeTint="A6"/>
        </w:rPr>
      </w:pPr>
      <w:r w:rsidRPr="002A3DFE">
        <w:rPr>
          <w:color w:val="595959" w:themeColor="text1" w:themeTint="A6"/>
        </w:rPr>
        <w:t>Changes in the Company's strategy.</w:t>
      </w:r>
    </w:p>
    <w:p w14:paraId="21C1C790" w14:textId="77777777" w:rsidR="002A3DFE" w:rsidRPr="002A3DFE" w:rsidRDefault="002A3DFE" w:rsidP="00533A5F">
      <w:pPr>
        <w:numPr>
          <w:ilvl w:val="3"/>
          <w:numId w:val="23"/>
        </w:numPr>
        <w:tabs>
          <w:tab w:val="num" w:pos="720"/>
        </w:tabs>
        <w:spacing w:after="60"/>
        <w:ind w:left="720"/>
        <w:rPr>
          <w:color w:val="595959" w:themeColor="text1" w:themeTint="A6"/>
        </w:rPr>
      </w:pPr>
      <w:r w:rsidRPr="002A3DFE">
        <w:rPr>
          <w:color w:val="595959" w:themeColor="text1" w:themeTint="A6"/>
        </w:rPr>
        <w:t>Industry and economic environment changes.</w:t>
      </w:r>
    </w:p>
    <w:p w14:paraId="2211A4B3" w14:textId="77777777" w:rsidR="002A3DFE" w:rsidRDefault="002A3DFE" w:rsidP="00533A5F">
      <w:pPr>
        <w:numPr>
          <w:ilvl w:val="3"/>
          <w:numId w:val="23"/>
        </w:numPr>
        <w:tabs>
          <w:tab w:val="num" w:pos="720"/>
        </w:tabs>
        <w:spacing w:after="60"/>
        <w:ind w:left="720"/>
        <w:rPr>
          <w:color w:val="595959" w:themeColor="text1" w:themeTint="A6"/>
        </w:rPr>
      </w:pPr>
      <w:r w:rsidRPr="002A3DFE">
        <w:rPr>
          <w:color w:val="595959" w:themeColor="text1" w:themeTint="A6"/>
        </w:rPr>
        <w:t>Regulatory environment changes.</w:t>
      </w:r>
    </w:p>
    <w:p w14:paraId="19E83089" w14:textId="77777777" w:rsidR="002A3DFE" w:rsidRPr="002A3DFE" w:rsidRDefault="002A3DFE" w:rsidP="00533A5F">
      <w:pPr>
        <w:numPr>
          <w:ilvl w:val="3"/>
          <w:numId w:val="23"/>
        </w:numPr>
        <w:tabs>
          <w:tab w:val="num" w:pos="720"/>
        </w:tabs>
        <w:spacing w:after="60"/>
        <w:ind w:left="720"/>
        <w:rPr>
          <w:color w:val="595959" w:themeColor="text1" w:themeTint="A6"/>
        </w:rPr>
      </w:pPr>
      <w:r w:rsidRPr="34A2CE9E">
        <w:rPr>
          <w:color w:val="595959" w:themeColor="text1" w:themeTint="A6"/>
        </w:rPr>
        <w:t>New regulatory findings, independent model validation findings, internal audit findings, external audit findings etc. The plan should include a list of internal and external stakeholders, groups, and committees that may identify, either directly or indirectly, model-related risks through their own “ordinary course of business” activities. It is expected that the Model Owner will establish and maintain periodic communications with these stakeholders to monitor emerging risks.</w:t>
      </w:r>
    </w:p>
    <w:p w14:paraId="7B9AB283" w14:textId="77777777" w:rsidR="00812022" w:rsidRDefault="00812022" w:rsidP="001444E9"/>
    <w:p w14:paraId="78BF3503" w14:textId="77777777" w:rsidR="002A3DFE" w:rsidRPr="002A3DFE" w:rsidRDefault="002A3DFE" w:rsidP="00533A5F">
      <w:pPr>
        <w:numPr>
          <w:ilvl w:val="2"/>
          <w:numId w:val="22"/>
        </w:numPr>
        <w:tabs>
          <w:tab w:val="num" w:pos="360"/>
        </w:tabs>
        <w:spacing w:after="120" w:line="240" w:lineRule="auto"/>
        <w:ind w:left="360"/>
        <w:rPr>
          <w:color w:val="595959" w:themeColor="text1" w:themeTint="A6"/>
        </w:rPr>
      </w:pPr>
      <w:r w:rsidRPr="002A3DFE">
        <w:rPr>
          <w:color w:val="595959" w:themeColor="text1" w:themeTint="A6"/>
        </w:rPr>
        <w:t>Performance Monitoring Plan Details: The performance monitoring plan should include:</w:t>
      </w:r>
    </w:p>
    <w:p w14:paraId="5A61A3CF" w14:textId="77777777" w:rsidR="002A3DFE" w:rsidRPr="002A3DFE" w:rsidRDefault="002A3DFE" w:rsidP="00533A5F">
      <w:pPr>
        <w:numPr>
          <w:ilvl w:val="0"/>
          <w:numId w:val="24"/>
        </w:numPr>
        <w:spacing w:after="60"/>
        <w:rPr>
          <w:color w:val="595959" w:themeColor="text1" w:themeTint="A6"/>
        </w:rPr>
      </w:pPr>
      <w:r w:rsidRPr="002A3DFE">
        <w:rPr>
          <w:color w:val="595959" w:themeColor="text1" w:themeTint="A6"/>
        </w:rPr>
        <w:t xml:space="preserve">The source(s) of data </w:t>
      </w:r>
      <w:proofErr w:type="gramStart"/>
      <w:r w:rsidRPr="002A3DFE">
        <w:rPr>
          <w:color w:val="595959" w:themeColor="text1" w:themeTint="A6"/>
        </w:rPr>
        <w:t>used</w:t>
      </w:r>
      <w:proofErr w:type="gramEnd"/>
      <w:r w:rsidRPr="002A3DFE">
        <w:rPr>
          <w:color w:val="595959" w:themeColor="text1" w:themeTint="A6"/>
        </w:rPr>
        <w:t xml:space="preserve"> in the performance monitoring process.</w:t>
      </w:r>
    </w:p>
    <w:p w14:paraId="6ED60F71" w14:textId="77777777" w:rsidR="002A3DFE" w:rsidRPr="002A3DFE" w:rsidRDefault="002A3DFE" w:rsidP="00533A5F">
      <w:pPr>
        <w:numPr>
          <w:ilvl w:val="0"/>
          <w:numId w:val="24"/>
        </w:numPr>
        <w:spacing w:after="60"/>
        <w:rPr>
          <w:color w:val="595959" w:themeColor="text1" w:themeTint="A6"/>
        </w:rPr>
      </w:pPr>
      <w:r w:rsidRPr="002A3DFE">
        <w:rPr>
          <w:color w:val="595959" w:themeColor="text1" w:themeTint="A6"/>
        </w:rPr>
        <w:t xml:space="preserve">The </w:t>
      </w:r>
      <w:r w:rsidRPr="00C82D5F">
        <w:rPr>
          <w:color w:val="595959" w:themeColor="text1" w:themeTint="A6"/>
          <w:highlight w:val="yellow"/>
        </w:rPr>
        <w:t>list of key performance metrics</w:t>
      </w:r>
      <w:r w:rsidRPr="002A3DFE">
        <w:rPr>
          <w:color w:val="595959" w:themeColor="text1" w:themeTint="A6"/>
        </w:rPr>
        <w:t xml:space="preserve"> that will be calculated and reported along with their technical specifications.</w:t>
      </w:r>
    </w:p>
    <w:p w14:paraId="251B5AB0" w14:textId="77777777" w:rsidR="002A3DFE" w:rsidRPr="002A3DFE" w:rsidRDefault="002A3DFE" w:rsidP="00533A5F">
      <w:pPr>
        <w:numPr>
          <w:ilvl w:val="0"/>
          <w:numId w:val="24"/>
        </w:numPr>
        <w:spacing w:after="60"/>
        <w:rPr>
          <w:color w:val="595959" w:themeColor="text1" w:themeTint="A6"/>
        </w:rPr>
      </w:pPr>
      <w:r w:rsidRPr="002A3DFE">
        <w:rPr>
          <w:color w:val="595959" w:themeColor="text1" w:themeTint="A6"/>
        </w:rPr>
        <w:t xml:space="preserve">Description of the performance analysis that will be performed </w:t>
      </w:r>
      <w:proofErr w:type="gramStart"/>
      <w:r w:rsidRPr="002A3DFE">
        <w:rPr>
          <w:color w:val="595959" w:themeColor="text1" w:themeTint="A6"/>
        </w:rPr>
        <w:t>consistent</w:t>
      </w:r>
      <w:proofErr w:type="gramEnd"/>
      <w:r w:rsidRPr="002A3DFE">
        <w:rPr>
          <w:color w:val="595959" w:themeColor="text1" w:themeTint="A6"/>
        </w:rPr>
        <w:t xml:space="preserve"> with the requirements.</w:t>
      </w:r>
    </w:p>
    <w:p w14:paraId="2572D680" w14:textId="77777777" w:rsidR="002A3DFE" w:rsidRPr="002A3DFE" w:rsidRDefault="002A3DFE" w:rsidP="00533A5F">
      <w:pPr>
        <w:numPr>
          <w:ilvl w:val="0"/>
          <w:numId w:val="24"/>
        </w:numPr>
        <w:spacing w:after="60"/>
        <w:rPr>
          <w:color w:val="595959" w:themeColor="text1" w:themeTint="A6"/>
        </w:rPr>
      </w:pPr>
      <w:r w:rsidRPr="34A2CE9E">
        <w:rPr>
          <w:color w:val="595959" w:themeColor="text1" w:themeTint="A6"/>
          <w:highlight w:val="yellow"/>
        </w:rPr>
        <w:lastRenderedPageBreak/>
        <w:t>Acceptable performance thresholds for each key metric</w:t>
      </w:r>
      <w:r w:rsidRPr="34A2CE9E">
        <w:rPr>
          <w:color w:val="595959" w:themeColor="text1" w:themeTint="A6"/>
        </w:rPr>
        <w:t xml:space="preserve">, if applicable. If a specific threshold is not defined, the Model Owners should document the justification for the lack of threshold. The Model Owners’ rationale for selecting </w:t>
      </w:r>
      <w:proofErr w:type="gramStart"/>
      <w:r w:rsidRPr="34A2CE9E">
        <w:rPr>
          <w:color w:val="595959" w:themeColor="text1" w:themeTint="A6"/>
        </w:rPr>
        <w:t>particular performance</w:t>
      </w:r>
      <w:proofErr w:type="gramEnd"/>
      <w:r w:rsidRPr="34A2CE9E">
        <w:rPr>
          <w:color w:val="595959" w:themeColor="text1" w:themeTint="A6"/>
        </w:rPr>
        <w:t xml:space="preserve"> thresholds must be adequately documented. If, as is sometimes the case, an oversight committee is required by the Business Unit/Line of Business to approve model performance thresholds, then this fact must be reflected in the monitoring plan and the Model Owners must retain evidence of such approvals. Finally</w:t>
      </w:r>
      <w:r w:rsidR="00136089" w:rsidRPr="34A2CE9E">
        <w:rPr>
          <w:color w:val="595959" w:themeColor="text1" w:themeTint="A6"/>
        </w:rPr>
        <w:t>,</w:t>
      </w:r>
      <w:r w:rsidRPr="34A2CE9E">
        <w:rPr>
          <w:color w:val="595959" w:themeColor="text1" w:themeTint="A6"/>
        </w:rPr>
        <w:t xml:space="preserve"> </w:t>
      </w:r>
      <w:r w:rsidRPr="34A2CE9E">
        <w:rPr>
          <w:color w:val="595959" w:themeColor="text1" w:themeTint="A6"/>
          <w:highlight w:val="yellow"/>
        </w:rPr>
        <w:t>the frequency of the re-evaluation of the performance thresholds</w:t>
      </w:r>
      <w:r w:rsidRPr="34A2CE9E">
        <w:rPr>
          <w:color w:val="595959" w:themeColor="text1" w:themeTint="A6"/>
        </w:rPr>
        <w:t xml:space="preserve"> should be documented.</w:t>
      </w:r>
    </w:p>
    <w:p w14:paraId="419BA7B2" w14:textId="77777777" w:rsidR="002A3DFE" w:rsidRPr="002A3DFE" w:rsidRDefault="002A3DFE" w:rsidP="00533A5F">
      <w:pPr>
        <w:numPr>
          <w:ilvl w:val="0"/>
          <w:numId w:val="24"/>
        </w:numPr>
        <w:spacing w:after="60"/>
        <w:rPr>
          <w:color w:val="595959" w:themeColor="text1" w:themeTint="A6"/>
        </w:rPr>
      </w:pPr>
      <w:r w:rsidRPr="002A3DFE">
        <w:rPr>
          <w:color w:val="595959" w:themeColor="text1" w:themeTint="A6"/>
        </w:rPr>
        <w:t>Procedures for communicating and escalating performance issues to appropriate stakeholders (</w:t>
      </w:r>
      <w:r w:rsidR="00C82D5F">
        <w:rPr>
          <w:color w:val="595959" w:themeColor="text1" w:themeTint="A6"/>
        </w:rPr>
        <w:t xml:space="preserve">committees, upper management, </w:t>
      </w:r>
      <w:r w:rsidRPr="002A3DFE">
        <w:rPr>
          <w:color w:val="595959" w:themeColor="text1" w:themeTint="A6"/>
        </w:rPr>
        <w:t>etc.).</w:t>
      </w:r>
    </w:p>
    <w:p w14:paraId="0B7D1E2D" w14:textId="77777777" w:rsidR="002A3DFE" w:rsidRPr="002A3DFE" w:rsidRDefault="002A3DFE" w:rsidP="00533A5F">
      <w:pPr>
        <w:numPr>
          <w:ilvl w:val="0"/>
          <w:numId w:val="24"/>
        </w:numPr>
        <w:spacing w:after="60"/>
        <w:rPr>
          <w:color w:val="595959" w:themeColor="text1" w:themeTint="A6"/>
        </w:rPr>
      </w:pPr>
      <w:r w:rsidRPr="002A3DFE">
        <w:rPr>
          <w:color w:val="595959" w:themeColor="text1" w:themeTint="A6"/>
        </w:rPr>
        <w:t>Procedures for responding to performance threshold breaches.</w:t>
      </w:r>
    </w:p>
    <w:p w14:paraId="59FB54E6" w14:textId="77777777" w:rsidR="002A3DFE" w:rsidRPr="002A3DFE" w:rsidRDefault="002A3DFE" w:rsidP="00533A5F">
      <w:pPr>
        <w:numPr>
          <w:ilvl w:val="0"/>
          <w:numId w:val="24"/>
        </w:numPr>
        <w:spacing w:after="60"/>
        <w:rPr>
          <w:color w:val="595959" w:themeColor="text1" w:themeTint="A6"/>
        </w:rPr>
      </w:pPr>
      <w:r w:rsidRPr="002A3DFE">
        <w:rPr>
          <w:color w:val="595959" w:themeColor="text1" w:themeTint="A6"/>
        </w:rPr>
        <w:t>The list of stakeholders (individuals and committees) responsible for the review of the risk and performance reports.</w:t>
      </w:r>
    </w:p>
    <w:p w14:paraId="19F4F05F" w14:textId="77777777" w:rsidR="002A3DFE" w:rsidRDefault="002A3DFE" w:rsidP="004F5D88"/>
    <w:p w14:paraId="64B626CE" w14:textId="77777777" w:rsidR="0048310F" w:rsidRDefault="00C82D5F" w:rsidP="0048310F">
      <w:pPr>
        <w:shd w:val="clear" w:color="auto" w:fill="DAEEF3" w:themeFill="accent5" w:themeFillTint="33"/>
        <w:rPr>
          <w:rFonts w:ascii="Aptos Narrow" w:hAnsi="Aptos Narrow"/>
        </w:rPr>
      </w:pPr>
      <w:bookmarkStart w:id="2592" w:name="OLE_LINK68"/>
      <w:r>
        <w:rPr>
          <w:rFonts w:ascii="Aptos Narrow" w:hAnsi="Aptos Narrow"/>
        </w:rPr>
        <w:t>Part</w:t>
      </w:r>
      <w:r w:rsidR="001A3772">
        <w:rPr>
          <w:rFonts w:ascii="Aptos Narrow" w:hAnsi="Aptos Narrow"/>
        </w:rPr>
        <w:t xml:space="preserve"> 1 – Overview</w:t>
      </w:r>
    </w:p>
    <w:tbl>
      <w:tblPr>
        <w:tblStyle w:val="TableGrid"/>
        <w:tblW w:w="0" w:type="auto"/>
        <w:tblLook w:val="04A0" w:firstRow="1" w:lastRow="0" w:firstColumn="1" w:lastColumn="0" w:noHBand="0" w:noVBand="1"/>
      </w:tblPr>
      <w:tblGrid>
        <w:gridCol w:w="5035"/>
        <w:gridCol w:w="5035"/>
      </w:tblGrid>
      <w:tr w:rsidR="001A3772" w:rsidRPr="001A3772" w14:paraId="7C6105FD" w14:textId="77777777" w:rsidTr="34A2CE9E">
        <w:trPr>
          <w:trHeight w:val="720"/>
        </w:trPr>
        <w:tc>
          <w:tcPr>
            <w:tcW w:w="5035" w:type="dxa"/>
            <w:vAlign w:val="center"/>
          </w:tcPr>
          <w:p w14:paraId="3AFB92D0" w14:textId="77777777" w:rsidR="001A3772" w:rsidRPr="001A3772" w:rsidRDefault="001A3772" w:rsidP="001A3772">
            <w:pPr>
              <w:rPr>
                <w:rFonts w:ascii="Aptos Narrow" w:hAnsi="Aptos Narrow"/>
                <w:i/>
                <w:iCs/>
              </w:rPr>
            </w:pPr>
            <w:r w:rsidRPr="001A3772">
              <w:rPr>
                <w:rStyle w:val="SubtleEmphasis"/>
                <w:rFonts w:ascii="Aptos Narrow" w:hAnsi="Aptos Narrow"/>
                <w:i w:val="0"/>
                <w:iCs w:val="0"/>
              </w:rPr>
              <w:t>Frequency of monitoring activities</w:t>
            </w:r>
            <w:r w:rsidR="002A3DFE">
              <w:rPr>
                <w:rStyle w:val="SubtleEmphasis"/>
                <w:rFonts w:ascii="Aptos Narrow" w:hAnsi="Aptos Narrow"/>
                <w:i w:val="0"/>
                <w:iCs w:val="0"/>
              </w:rPr>
              <w:t xml:space="preserve"> </w:t>
            </w:r>
            <w:r w:rsidR="002A3DFE" w:rsidRPr="002A3DFE">
              <w:rPr>
                <w:rStyle w:val="SubtleEmphasis"/>
                <w:rFonts w:ascii="Aptos Narrow" w:hAnsi="Aptos Narrow"/>
                <w:i w:val="0"/>
                <w:iCs w:val="0"/>
              </w:rPr>
              <w:t>(e.g., monthly, quarterly, etc.)</w:t>
            </w:r>
          </w:p>
        </w:tc>
        <w:tc>
          <w:tcPr>
            <w:tcW w:w="5035" w:type="dxa"/>
            <w:vAlign w:val="center"/>
          </w:tcPr>
          <w:p w14:paraId="603C1791" w14:textId="77777777" w:rsidR="001A3772" w:rsidRPr="001A3772" w:rsidRDefault="00E93A97" w:rsidP="00572FE1">
            <w:pPr>
              <w:spacing w:line="276" w:lineRule="auto"/>
              <w:jc w:val="both"/>
              <w:rPr>
                <w:rFonts w:ascii="Aptos Narrow" w:hAnsi="Aptos Narrow"/>
              </w:rPr>
            </w:pPr>
            <w:r>
              <w:rPr>
                <w:rFonts w:ascii="Aptos Narrow" w:hAnsi="Aptos Narrow"/>
              </w:rPr>
              <w:t>Quarterly</w:t>
            </w:r>
          </w:p>
        </w:tc>
      </w:tr>
      <w:tr w:rsidR="000F4FD6" w:rsidRPr="001A3772" w14:paraId="7670C5BF" w14:textId="77777777" w:rsidTr="34A2CE9E">
        <w:trPr>
          <w:trHeight w:val="720"/>
        </w:trPr>
        <w:tc>
          <w:tcPr>
            <w:tcW w:w="5035" w:type="dxa"/>
            <w:vAlign w:val="center"/>
          </w:tcPr>
          <w:p w14:paraId="312FC5D4" w14:textId="77777777" w:rsidR="000F4FD6" w:rsidRPr="001A3772" w:rsidRDefault="000F4FD6" w:rsidP="000F4FD6">
            <w:pPr>
              <w:rPr>
                <w:rFonts w:ascii="Aptos Narrow" w:hAnsi="Aptos Narrow"/>
                <w:i/>
                <w:iCs/>
              </w:rPr>
            </w:pPr>
            <w:r w:rsidRPr="001A3772">
              <w:rPr>
                <w:rStyle w:val="SubtleEmphasis"/>
                <w:rFonts w:ascii="Aptos Narrow" w:hAnsi="Aptos Narrow"/>
                <w:i w:val="0"/>
                <w:iCs w:val="0"/>
              </w:rPr>
              <w:t>Titles/positions of individuals/teams responsible for executing performance monitoring analyses</w:t>
            </w:r>
          </w:p>
        </w:tc>
        <w:tc>
          <w:tcPr>
            <w:tcW w:w="5035" w:type="dxa"/>
            <w:vAlign w:val="center"/>
          </w:tcPr>
          <w:p w14:paraId="10C526DE" w14:textId="77777777" w:rsidR="000F4FD6" w:rsidRPr="001A3772" w:rsidRDefault="000F4FD6" w:rsidP="00572FE1">
            <w:pPr>
              <w:spacing w:line="276" w:lineRule="auto"/>
              <w:jc w:val="both"/>
              <w:rPr>
                <w:rFonts w:ascii="Aptos Narrow" w:hAnsi="Aptos Narrow"/>
              </w:rPr>
            </w:pPr>
            <w:bookmarkStart w:id="2593" w:name="OLE_LINK139"/>
            <w:r>
              <w:rPr>
                <w:rFonts w:ascii="Aptos Narrow" w:hAnsi="Aptos Narrow"/>
              </w:rPr>
              <w:t xml:space="preserve">Fraud Strategy, in collaboration with </w:t>
            </w:r>
            <w:bookmarkStart w:id="2594" w:name="OLE_LINK205"/>
            <w:bookmarkEnd w:id="2593"/>
            <w:r w:rsidR="00340743">
              <w:rPr>
                <w:rFonts w:ascii="Aptos Narrow" w:hAnsi="Aptos Narrow"/>
              </w:rPr>
              <w:t>Enterprise</w:t>
            </w:r>
            <w:r>
              <w:rPr>
                <w:rFonts w:ascii="Aptos Narrow" w:hAnsi="Aptos Narrow"/>
              </w:rPr>
              <w:t xml:space="preserve"> Risk Management</w:t>
            </w:r>
            <w:bookmarkEnd w:id="2594"/>
          </w:p>
        </w:tc>
      </w:tr>
      <w:tr w:rsidR="000F4FD6" w:rsidRPr="001A3772" w14:paraId="7D0F6914" w14:textId="77777777" w:rsidTr="34A2CE9E">
        <w:trPr>
          <w:trHeight w:val="720"/>
        </w:trPr>
        <w:tc>
          <w:tcPr>
            <w:tcW w:w="5035" w:type="dxa"/>
            <w:vAlign w:val="center"/>
          </w:tcPr>
          <w:p w14:paraId="5F5F2BF1" w14:textId="77777777" w:rsidR="000F4FD6" w:rsidRPr="001A3772" w:rsidRDefault="000F4FD6" w:rsidP="000F4FD6">
            <w:pPr>
              <w:rPr>
                <w:rFonts w:ascii="Aptos Narrow" w:hAnsi="Aptos Narrow"/>
                <w:i/>
                <w:iCs/>
              </w:rPr>
            </w:pPr>
            <w:r w:rsidRPr="001A3772">
              <w:rPr>
                <w:rStyle w:val="SubtleEmphasis"/>
                <w:rFonts w:ascii="Aptos Narrow" w:hAnsi="Aptos Narrow"/>
                <w:i w:val="0"/>
                <w:iCs w:val="0"/>
              </w:rPr>
              <w:t>Individuals responsible for evaluating the resulting reports and documenting conclusions</w:t>
            </w:r>
          </w:p>
        </w:tc>
        <w:tc>
          <w:tcPr>
            <w:tcW w:w="5035" w:type="dxa"/>
            <w:vAlign w:val="center"/>
          </w:tcPr>
          <w:p w14:paraId="6125AA9E" w14:textId="77777777" w:rsidR="000F4FD6" w:rsidRPr="001A3772" w:rsidRDefault="000F4FD6" w:rsidP="00572FE1">
            <w:pPr>
              <w:spacing w:line="276" w:lineRule="auto"/>
              <w:jc w:val="both"/>
              <w:rPr>
                <w:rFonts w:ascii="Aptos Narrow" w:hAnsi="Aptos Narrow"/>
              </w:rPr>
            </w:pPr>
            <w:r>
              <w:rPr>
                <w:rFonts w:ascii="Aptos Narrow" w:hAnsi="Aptos Narrow"/>
              </w:rPr>
              <w:t xml:space="preserve">Fraud Strategy, in collaboration with </w:t>
            </w:r>
            <w:r w:rsidR="00340743">
              <w:rPr>
                <w:rFonts w:ascii="Aptos Narrow" w:hAnsi="Aptos Narrow"/>
              </w:rPr>
              <w:t>Enterprise</w:t>
            </w:r>
            <w:r>
              <w:rPr>
                <w:rFonts w:ascii="Aptos Narrow" w:hAnsi="Aptos Narrow"/>
              </w:rPr>
              <w:t xml:space="preserve"> Risk Management</w:t>
            </w:r>
          </w:p>
        </w:tc>
      </w:tr>
      <w:tr w:rsidR="000F4FD6" w:rsidRPr="001A3772" w14:paraId="6BAC57D6" w14:textId="77777777" w:rsidTr="34A2CE9E">
        <w:trPr>
          <w:trHeight w:val="1322"/>
        </w:trPr>
        <w:tc>
          <w:tcPr>
            <w:tcW w:w="5035" w:type="dxa"/>
            <w:vAlign w:val="center"/>
          </w:tcPr>
          <w:p w14:paraId="533F23DE" w14:textId="77777777" w:rsidR="000F4FD6" w:rsidRPr="001A3772" w:rsidRDefault="000F4FD6" w:rsidP="34A2CE9E">
            <w:pPr>
              <w:rPr>
                <w:rFonts w:ascii="Aptos Narrow" w:hAnsi="Aptos Narrow"/>
                <w:i/>
                <w:iCs/>
              </w:rPr>
            </w:pPr>
            <w:r w:rsidRPr="34A2CE9E">
              <w:rPr>
                <w:rStyle w:val="SubtleEmphasis"/>
                <w:rFonts w:ascii="Aptos Narrow" w:hAnsi="Aptos Narrow"/>
                <w:i w:val="0"/>
                <w:iCs w:val="0"/>
              </w:rPr>
              <w:t xml:space="preserve">Stakeholders responsible for reviewing the performance reports and initiating required actions </w:t>
            </w:r>
            <w:bookmarkStart w:id="2595" w:name="_Int_u8LQIorw"/>
            <w:proofErr w:type="gramStart"/>
            <w:r w:rsidRPr="34A2CE9E">
              <w:rPr>
                <w:rStyle w:val="SubtleEmphasis"/>
                <w:rFonts w:ascii="Aptos Narrow" w:hAnsi="Aptos Narrow"/>
                <w:i w:val="0"/>
                <w:iCs w:val="0"/>
              </w:rPr>
              <w:t>in the event that</w:t>
            </w:r>
            <w:bookmarkEnd w:id="2595"/>
            <w:proofErr w:type="gramEnd"/>
            <w:r w:rsidRPr="34A2CE9E">
              <w:rPr>
                <w:rStyle w:val="SubtleEmphasis"/>
                <w:rFonts w:ascii="Aptos Narrow" w:hAnsi="Aptos Narrow"/>
                <w:i w:val="0"/>
                <w:iCs w:val="0"/>
              </w:rPr>
              <w:t xml:space="preserve"> new risks or performance weaknesses are detected</w:t>
            </w:r>
          </w:p>
        </w:tc>
        <w:tc>
          <w:tcPr>
            <w:tcW w:w="5035" w:type="dxa"/>
            <w:vAlign w:val="center"/>
          </w:tcPr>
          <w:p w14:paraId="384FE260" w14:textId="77777777" w:rsidR="000F4FD6" w:rsidRPr="001A3772" w:rsidRDefault="000F4FD6" w:rsidP="00572FE1">
            <w:pPr>
              <w:spacing w:line="276" w:lineRule="auto"/>
              <w:jc w:val="both"/>
              <w:rPr>
                <w:rFonts w:ascii="Aptos Narrow" w:hAnsi="Aptos Narrow"/>
              </w:rPr>
            </w:pPr>
            <w:r>
              <w:rPr>
                <w:rFonts w:ascii="Aptos Narrow" w:hAnsi="Aptos Narrow"/>
              </w:rPr>
              <w:t>Senior Management of Risk and Operations (R&amp;O)</w:t>
            </w:r>
          </w:p>
        </w:tc>
      </w:tr>
    </w:tbl>
    <w:p w14:paraId="4DB29A36" w14:textId="77777777" w:rsidR="001A3772" w:rsidRDefault="001A3772" w:rsidP="0048310F">
      <w:pPr>
        <w:shd w:val="clear" w:color="auto" w:fill="DAEEF3" w:themeFill="accent5" w:themeFillTint="33"/>
        <w:rPr>
          <w:rFonts w:ascii="Aptos Narrow" w:hAnsi="Aptos Narrow"/>
        </w:rPr>
      </w:pPr>
    </w:p>
    <w:p w14:paraId="57D2F1FE" w14:textId="77777777" w:rsidR="0048310F" w:rsidRDefault="0048310F" w:rsidP="0048310F">
      <w:pPr>
        <w:shd w:val="clear" w:color="auto" w:fill="DAEEF3" w:themeFill="accent5" w:themeFillTint="33"/>
        <w:rPr>
          <w:rFonts w:ascii="Aptos Narrow" w:hAnsi="Aptos Narrow"/>
        </w:rPr>
      </w:pPr>
    </w:p>
    <w:p w14:paraId="529A7816" w14:textId="77777777" w:rsidR="0048310F" w:rsidRDefault="00C82D5F" w:rsidP="0048310F">
      <w:pPr>
        <w:shd w:val="clear" w:color="auto" w:fill="DAEEF3" w:themeFill="accent5" w:themeFillTint="33"/>
        <w:rPr>
          <w:rFonts w:ascii="Aptos Narrow" w:hAnsi="Aptos Narrow"/>
        </w:rPr>
      </w:pPr>
      <w:r>
        <w:rPr>
          <w:rFonts w:ascii="Aptos Narrow" w:hAnsi="Aptos Narrow"/>
        </w:rPr>
        <w:t>Part</w:t>
      </w:r>
      <w:r w:rsidR="001A3772">
        <w:rPr>
          <w:rFonts w:ascii="Aptos Narrow" w:hAnsi="Aptos Narrow"/>
        </w:rPr>
        <w:t xml:space="preserve"> 2 </w:t>
      </w:r>
      <w:r w:rsidR="00920AD9">
        <w:rPr>
          <w:rFonts w:ascii="Aptos Narrow" w:hAnsi="Aptos Narrow"/>
        </w:rPr>
        <w:t>–</w:t>
      </w:r>
      <w:r w:rsidR="001A3772">
        <w:rPr>
          <w:rFonts w:ascii="Aptos Narrow" w:hAnsi="Aptos Narrow"/>
        </w:rPr>
        <w:t xml:space="preserve"> </w:t>
      </w:r>
      <w:r w:rsidR="001A06DC">
        <w:rPr>
          <w:rFonts w:ascii="Aptos Narrow" w:hAnsi="Aptos Narrow"/>
        </w:rPr>
        <w:t xml:space="preserve">Risk &amp; </w:t>
      </w:r>
      <w:r w:rsidR="00920AD9">
        <w:rPr>
          <w:rFonts w:ascii="Aptos Narrow" w:hAnsi="Aptos Narrow"/>
        </w:rPr>
        <w:t xml:space="preserve">Performance Monitoring Plan </w:t>
      </w:r>
    </w:p>
    <w:p w14:paraId="0AFDC388" w14:textId="77777777" w:rsidR="0048310F" w:rsidRDefault="0048310F" w:rsidP="0048310F">
      <w:pPr>
        <w:shd w:val="clear" w:color="auto" w:fill="DAEEF3" w:themeFill="accent5" w:themeFillTint="33"/>
        <w:rPr>
          <w:rFonts w:ascii="Aptos Narrow" w:hAnsi="Aptos Narrow"/>
        </w:rPr>
      </w:pPr>
    </w:p>
    <w:p w14:paraId="4442DC39" w14:textId="77777777" w:rsidR="0048310F" w:rsidRPr="002A3DFE" w:rsidRDefault="002A3DFE" w:rsidP="0048310F">
      <w:pPr>
        <w:shd w:val="clear" w:color="auto" w:fill="DAEEF3" w:themeFill="accent5" w:themeFillTint="33"/>
        <w:rPr>
          <w:rFonts w:ascii="Aptos Narrow" w:hAnsi="Aptos Narrow"/>
          <w:u w:val="single"/>
        </w:rPr>
      </w:pPr>
      <w:bookmarkStart w:id="2596" w:name="OLE_LINK49"/>
      <w:r w:rsidRPr="002A3DFE">
        <w:rPr>
          <w:rFonts w:ascii="Aptos Narrow" w:hAnsi="Aptos Narrow"/>
          <w:u w:val="single"/>
        </w:rPr>
        <w:t>Model Risk Monitoring Plan Details:</w:t>
      </w:r>
    </w:p>
    <w:bookmarkEnd w:id="2592"/>
    <w:p w14:paraId="540749CD" w14:textId="77777777" w:rsidR="0048310F" w:rsidRDefault="002A3DFE" w:rsidP="0048310F">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bookmarkEnd w:id="2596"/>
    <w:p w14:paraId="36A7282C" w14:textId="77777777" w:rsidR="0048310F" w:rsidRDefault="0048310F" w:rsidP="0048310F">
      <w:pPr>
        <w:shd w:val="clear" w:color="auto" w:fill="DAEEF3" w:themeFill="accent5" w:themeFillTint="33"/>
        <w:rPr>
          <w:rFonts w:ascii="Aptos Narrow" w:hAnsi="Aptos Narrow"/>
        </w:rPr>
      </w:pPr>
    </w:p>
    <w:p w14:paraId="45BCECA3" w14:textId="77777777" w:rsidR="00340743" w:rsidRDefault="00340743" w:rsidP="007119D4">
      <w:pPr>
        <w:shd w:val="clear" w:color="auto" w:fill="DAEEF3" w:themeFill="accent5" w:themeFillTint="33"/>
        <w:jc w:val="both"/>
        <w:rPr>
          <w:rFonts w:ascii="Aptos Narrow" w:hAnsi="Aptos Narrow"/>
        </w:rPr>
      </w:pPr>
      <w:r w:rsidRPr="00BF0989">
        <w:rPr>
          <w:rFonts w:ascii="Aptos Narrow" w:hAnsi="Aptos Narrow"/>
        </w:rPr>
        <w:t xml:space="preserve">FICO invests considerable time following model implementation to ensure the input data, profile variables, and model score distributions are within expectations. </w:t>
      </w:r>
      <w:r w:rsidRPr="00340743">
        <w:rPr>
          <w:rFonts w:ascii="Aptos Narrow" w:hAnsi="Aptos Narrow"/>
        </w:rPr>
        <w:t>Regular assessments help detect any deviations beyond expected performance thresholds. Model updates are recommended annually, and if significant performance degradation occurs, FICO will investigate and provide necessary updates through model service patches for consortium clients.</w:t>
      </w:r>
      <w:r>
        <w:rPr>
          <w:rFonts w:ascii="Aptos Narrow" w:hAnsi="Aptos Narrow"/>
        </w:rPr>
        <w:t xml:space="preserve"> </w:t>
      </w:r>
    </w:p>
    <w:p w14:paraId="7BCEFC15" w14:textId="77777777" w:rsidR="00971E12" w:rsidRDefault="00971E12" w:rsidP="0048310F">
      <w:pPr>
        <w:shd w:val="clear" w:color="auto" w:fill="DAEEF3" w:themeFill="accent5" w:themeFillTint="33"/>
        <w:rPr>
          <w:rFonts w:ascii="Aptos Narrow" w:hAnsi="Aptos Narrow"/>
        </w:rPr>
      </w:pPr>
    </w:p>
    <w:p w14:paraId="4EA9ADC9" w14:textId="77777777" w:rsidR="00C82D5F" w:rsidRDefault="00C82D5F" w:rsidP="00C82D5F">
      <w:pPr>
        <w:shd w:val="clear" w:color="auto" w:fill="DAEEF3" w:themeFill="accent5" w:themeFillTint="33"/>
        <w:rPr>
          <w:rFonts w:ascii="Aptos Narrow" w:hAnsi="Aptos Narrow"/>
          <w:u w:val="single"/>
        </w:rPr>
      </w:pPr>
      <w:r w:rsidRPr="2C3D1D78">
        <w:rPr>
          <w:rFonts w:ascii="Aptos Narrow" w:hAnsi="Aptos Narrow"/>
          <w:u w:val="single"/>
        </w:rPr>
        <w:t>Model Performance Monitoring Plan Details:</w:t>
      </w:r>
    </w:p>
    <w:p w14:paraId="6E15E69B" w14:textId="77777777" w:rsidR="008E1C12" w:rsidRDefault="008E1C12" w:rsidP="008E1C12">
      <w:pPr>
        <w:shd w:val="clear" w:color="auto" w:fill="DAEEF3" w:themeFill="accent5" w:themeFillTint="33"/>
        <w:rPr>
          <w:rFonts w:ascii="Aptos Narrow" w:hAnsi="Aptos Narrow"/>
        </w:rPr>
      </w:pPr>
      <w:r>
        <w:rPr>
          <w:rFonts w:ascii="Aptos Narrow" w:hAnsi="Aptos Narrow"/>
        </w:rPr>
        <w:t xml:space="preserve">Model Owner:  </w:t>
      </w:r>
    </w:p>
    <w:p w14:paraId="593CAB83" w14:textId="77777777" w:rsidR="008E1C12" w:rsidRDefault="008E1C12" w:rsidP="008E1C12">
      <w:pPr>
        <w:shd w:val="clear" w:color="auto" w:fill="DAEEF3" w:themeFill="accent5" w:themeFillTint="33"/>
        <w:rPr>
          <w:rFonts w:ascii="Aptos Narrow" w:hAnsi="Aptos Narrow"/>
        </w:rPr>
      </w:pPr>
    </w:p>
    <w:p w14:paraId="43C084B3" w14:textId="631E4825" w:rsidR="00C931A9" w:rsidRDefault="00C931A9" w:rsidP="008E1C12">
      <w:pPr>
        <w:shd w:val="clear" w:color="auto" w:fill="DAEEF3" w:themeFill="accent5" w:themeFillTint="33"/>
        <w:rPr>
          <w:rFonts w:ascii="Aptos Narrow" w:hAnsi="Aptos Narrow"/>
        </w:rPr>
      </w:pPr>
      <w:r>
        <w:rPr>
          <w:rFonts w:ascii="Aptos Narrow" w:hAnsi="Aptos Narrow"/>
        </w:rPr>
        <w:lastRenderedPageBreak/>
        <w:t>The performance of the model can be monitored in two ways</w:t>
      </w:r>
      <w:r w:rsidR="00FF1D98">
        <w:rPr>
          <w:rFonts w:ascii="Aptos Narrow" w:hAnsi="Aptos Narrow"/>
        </w:rPr>
        <w:t xml:space="preserve">- </w:t>
      </w:r>
    </w:p>
    <w:p w14:paraId="7A67C366" w14:textId="37890163" w:rsidR="00C33EFF" w:rsidRPr="00C33EFF" w:rsidRDefault="00C33EFF" w:rsidP="00C33EFF">
      <w:pPr>
        <w:shd w:val="clear" w:color="auto" w:fill="DAEEF3" w:themeFill="accent5" w:themeFillTint="33"/>
        <w:rPr>
          <w:ins w:id="2597" w:author="Vibhu Bhalla-NE" w:date="2025-03-20T17:27:00Z"/>
          <w:rFonts w:ascii="Aptos Narrow" w:hAnsi="Aptos Narrow"/>
        </w:rPr>
      </w:pPr>
      <w:ins w:id="2598" w:author="Vibhu Bhalla-NE" w:date="2025-03-20T17:27:00Z">
        <w:r w:rsidRPr="00C33EFF">
          <w:rPr>
            <w:rFonts w:ascii="Aptos Narrow" w:hAnsi="Aptos Narrow"/>
          </w:rPr>
          <w:t>The initial plan pertains to EWB's quarterly monitoring, encompassing metrics such as the False Positive Rate (FPR) and Real-Time Dollar Declined.</w:t>
        </w:r>
      </w:ins>
      <w:ins w:id="2599" w:author="Vibhu Bhalla-NE" w:date="2025-03-20T17:27:00Z" w16du:dateUtc="2025-03-20T11:57:00Z">
        <w:r>
          <w:rPr>
            <w:rFonts w:ascii="Aptos Narrow" w:hAnsi="Aptos Narrow"/>
          </w:rPr>
          <w:t xml:space="preserve"> </w:t>
        </w:r>
      </w:ins>
      <w:ins w:id="2600" w:author="Vibhu Bhalla-NE" w:date="2025-03-20T17:27:00Z">
        <w:r w:rsidRPr="00C33EFF">
          <w:rPr>
            <w:rFonts w:ascii="Aptos Narrow" w:hAnsi="Aptos Narrow"/>
          </w:rPr>
          <w:t xml:space="preserve">The subsequent plan involves the vendor's monitoring strategy, which evaluates metrics including the FPR ratio, Fraud Prevention Rate, Average Approved Transactions per Account, and Valid Accounts Real-Time Declined </w:t>
        </w:r>
        <w:proofErr w:type="gramStart"/>
        <w:r w:rsidRPr="00C33EFF">
          <w:rPr>
            <w:rFonts w:ascii="Aptos Narrow" w:hAnsi="Aptos Narrow"/>
          </w:rPr>
          <w:t>on a monthly basis</w:t>
        </w:r>
        <w:proofErr w:type="gramEnd"/>
        <w:r w:rsidRPr="00C33EFF">
          <w:rPr>
            <w:rFonts w:ascii="Aptos Narrow" w:hAnsi="Aptos Narrow"/>
          </w:rPr>
          <w:t>.</w:t>
        </w:r>
      </w:ins>
    </w:p>
    <w:p w14:paraId="25ADE01B" w14:textId="77777777" w:rsidR="0006539B" w:rsidRDefault="0006539B" w:rsidP="008E1C12">
      <w:pPr>
        <w:shd w:val="clear" w:color="auto" w:fill="DAEEF3" w:themeFill="accent5" w:themeFillTint="33"/>
        <w:rPr>
          <w:rFonts w:ascii="Aptos Narrow" w:hAnsi="Aptos Narrow"/>
        </w:rPr>
      </w:pPr>
    </w:p>
    <w:p w14:paraId="078CAD51" w14:textId="1CB82614" w:rsidR="008E1C12" w:rsidDel="00C33EFF" w:rsidRDefault="0006539B" w:rsidP="008E1C12">
      <w:pPr>
        <w:shd w:val="clear" w:color="auto" w:fill="DAEEF3" w:themeFill="accent5" w:themeFillTint="33"/>
        <w:rPr>
          <w:del w:id="2601" w:author="Vibhu Bhalla-NE" w:date="2025-03-20T17:27:00Z" w16du:dateUtc="2025-03-20T11:57:00Z"/>
          <w:rFonts w:ascii="Aptos Narrow" w:hAnsi="Aptos Narrow"/>
        </w:rPr>
      </w:pPr>
      <w:del w:id="2602" w:author="Vibhu Bhalla-NE" w:date="2025-03-20T17:27:00Z" w16du:dateUtc="2025-03-20T11:57:00Z">
        <w:r w:rsidRPr="0006539B" w:rsidDel="00C33EFF">
          <w:rPr>
            <w:rFonts w:ascii="Aptos Narrow" w:hAnsi="Aptos Narrow"/>
          </w:rPr>
          <w:delText>•</w:delText>
        </w:r>
        <w:r w:rsidR="008E1C12" w:rsidRPr="00692E93" w:rsidDel="00C33EFF">
          <w:rPr>
            <w:rFonts w:ascii="Aptos Narrow" w:hAnsi="Aptos Narrow"/>
          </w:rPr>
          <w:delText>The first is EWB's quarterly monitoring plan, which includes metrics such as the False Positive Rate (FPR) and Real-Time Dollar Decline</w:delText>
        </w:r>
        <w:r w:rsidR="008E1C12" w:rsidDel="00C33EFF">
          <w:rPr>
            <w:rFonts w:ascii="Aptos Narrow" w:hAnsi="Aptos Narrow"/>
          </w:rPr>
          <w:delText>d</w:delText>
        </w:r>
        <w:r w:rsidR="008E1C12" w:rsidRPr="00692E93" w:rsidDel="00C33EFF">
          <w:rPr>
            <w:rFonts w:ascii="Aptos Narrow" w:hAnsi="Aptos Narrow"/>
          </w:rPr>
          <w:delText xml:space="preserve">. </w:delText>
        </w:r>
      </w:del>
    </w:p>
    <w:p w14:paraId="05B3710F" w14:textId="5F998815" w:rsidR="0006539B" w:rsidDel="00C33EFF" w:rsidRDefault="0006539B" w:rsidP="008E1C12">
      <w:pPr>
        <w:shd w:val="clear" w:color="auto" w:fill="DAEEF3" w:themeFill="accent5" w:themeFillTint="33"/>
        <w:rPr>
          <w:del w:id="2603" w:author="Vibhu Bhalla-NE" w:date="2025-03-20T17:27:00Z" w16du:dateUtc="2025-03-20T11:57:00Z"/>
          <w:rFonts w:ascii="Aptos Narrow" w:hAnsi="Aptos Narrow"/>
        </w:rPr>
      </w:pPr>
    </w:p>
    <w:p w14:paraId="3AE19F0B" w14:textId="231289F0" w:rsidR="008E1C12" w:rsidDel="00C33EFF" w:rsidRDefault="0006539B" w:rsidP="008E1C12">
      <w:pPr>
        <w:shd w:val="clear" w:color="auto" w:fill="DAEEF3" w:themeFill="accent5" w:themeFillTint="33"/>
        <w:rPr>
          <w:del w:id="2604" w:author="Vibhu Bhalla-NE" w:date="2025-03-20T17:27:00Z" w16du:dateUtc="2025-03-20T11:57:00Z"/>
          <w:rFonts w:ascii="Aptos Narrow" w:hAnsi="Aptos Narrow"/>
        </w:rPr>
      </w:pPr>
      <w:del w:id="2605" w:author="Vibhu Bhalla-NE" w:date="2025-03-20T17:27:00Z" w16du:dateUtc="2025-03-20T11:57:00Z">
        <w:r w:rsidRPr="0006539B" w:rsidDel="00C33EFF">
          <w:rPr>
            <w:rFonts w:ascii="Aptos Narrow" w:hAnsi="Aptos Narrow"/>
          </w:rPr>
          <w:delText>•</w:delText>
        </w:r>
        <w:r w:rsidR="008E1C12" w:rsidRPr="00692E93" w:rsidDel="00C33EFF">
          <w:rPr>
            <w:rFonts w:ascii="Aptos Narrow" w:hAnsi="Aptos Narrow"/>
          </w:rPr>
          <w:delText xml:space="preserve">The second is the vendor's monitoring plan, where metrics like the FPR ratio, Fraud Prevention Rate, Average Approved Transactions per Account, and Valid Accounts Real-Time Declined are monitored </w:delText>
        </w:r>
        <w:r w:rsidRPr="00692E93" w:rsidDel="00C33EFF">
          <w:rPr>
            <w:rFonts w:ascii="Aptos Narrow" w:hAnsi="Aptos Narrow"/>
          </w:rPr>
          <w:delText>monthly</w:delText>
        </w:r>
        <w:r w:rsidR="008E1C12" w:rsidRPr="00692E93" w:rsidDel="00C33EFF">
          <w:rPr>
            <w:rFonts w:ascii="Aptos Narrow" w:hAnsi="Aptos Narrow"/>
          </w:rPr>
          <w:delText>.</w:delText>
        </w:r>
        <w:r w:rsidR="008E1C12" w:rsidDel="00C33EFF">
          <w:rPr>
            <w:rFonts w:ascii="Aptos Narrow" w:hAnsi="Aptos Narrow"/>
          </w:rPr>
          <w:delText xml:space="preserve"> </w:delText>
        </w:r>
      </w:del>
    </w:p>
    <w:p w14:paraId="7C9F3FAF" w14:textId="77777777" w:rsidR="008E1C12" w:rsidRDefault="008E1C12" w:rsidP="008E1C12">
      <w:pPr>
        <w:shd w:val="clear" w:color="auto" w:fill="DAEEF3" w:themeFill="accent5" w:themeFillTint="33"/>
        <w:rPr>
          <w:rFonts w:ascii="Aptos Narrow" w:hAnsi="Aptos Narrow"/>
        </w:rPr>
      </w:pPr>
    </w:p>
    <w:p w14:paraId="045B22DA" w14:textId="77777777" w:rsidR="008E1C12" w:rsidRPr="00E34096" w:rsidRDefault="008E1C12" w:rsidP="008E1C12">
      <w:pPr>
        <w:shd w:val="clear" w:color="auto" w:fill="DAEEF3" w:themeFill="accent5" w:themeFillTint="33"/>
        <w:rPr>
          <w:rFonts w:ascii="Aptos Narrow" w:hAnsi="Aptos Narrow"/>
          <w:b/>
          <w:bCs/>
          <w:u w:val="single"/>
        </w:rPr>
      </w:pPr>
      <w:r w:rsidRPr="00E34096">
        <w:rPr>
          <w:rFonts w:ascii="Aptos Narrow" w:hAnsi="Aptos Narrow"/>
          <w:b/>
          <w:bCs/>
          <w:u w:val="single"/>
        </w:rPr>
        <w:t>EWB Performance Monitoring</w:t>
      </w:r>
      <w:r w:rsidRPr="00E34096">
        <w:rPr>
          <w:rFonts w:ascii="Aptos Narrow" w:hAnsi="Aptos Narrow"/>
          <w:u w:val="single"/>
        </w:rPr>
        <w:t xml:space="preserve"> </w:t>
      </w:r>
      <w:r w:rsidRPr="00E34096">
        <w:rPr>
          <w:rFonts w:ascii="Aptos Narrow" w:hAnsi="Aptos Narrow"/>
          <w:u w:val="single"/>
        </w:rPr>
        <w:br/>
      </w:r>
    </w:p>
    <w:p w14:paraId="3754A57E" w14:textId="77777777" w:rsidR="008E1C12" w:rsidRPr="00AE2730" w:rsidRDefault="008E1C12" w:rsidP="008E1C12">
      <w:pPr>
        <w:shd w:val="clear" w:color="auto" w:fill="DAEEF3" w:themeFill="accent5" w:themeFillTint="33"/>
        <w:rPr>
          <w:rFonts w:ascii="Aptos Narrow" w:hAnsi="Aptos Narrow"/>
        </w:rPr>
      </w:pPr>
      <w:r w:rsidRPr="00AE2730">
        <w:rPr>
          <w:rFonts w:ascii="Aptos Narrow" w:hAnsi="Aptos Narrow"/>
          <w:b/>
          <w:bCs/>
        </w:rPr>
        <w:t>Source of Data Used in the Performance Monitoring Process</w:t>
      </w:r>
    </w:p>
    <w:p w14:paraId="455D9143" w14:textId="77777777" w:rsidR="008E1C12" w:rsidRPr="00AE2730" w:rsidRDefault="008E1C12" w:rsidP="008E1C12">
      <w:pPr>
        <w:shd w:val="clear" w:color="auto" w:fill="DAEEF3" w:themeFill="accent5" w:themeFillTint="33"/>
        <w:rPr>
          <w:rFonts w:ascii="Aptos Narrow" w:hAnsi="Aptos Narrow"/>
          <w:b/>
          <w:bCs/>
        </w:rPr>
      </w:pPr>
      <w:r w:rsidRPr="00AE2730">
        <w:rPr>
          <w:rFonts w:ascii="Aptos Narrow" w:hAnsi="Aptos Narrow"/>
        </w:rPr>
        <w:t>The</w:t>
      </w:r>
      <w:r>
        <w:rPr>
          <w:rFonts w:ascii="Aptos Narrow" w:hAnsi="Aptos Narrow"/>
        </w:rPr>
        <w:t xml:space="preserve"> data used in this analysis is sourced from the internal records of EWB. </w:t>
      </w:r>
      <w:r w:rsidRPr="00AE2730">
        <w:rPr>
          <w:rFonts w:ascii="Aptos Narrow" w:hAnsi="Aptos Narrow"/>
        </w:rPr>
        <w:t>This data will be subject to periodic checks for completeness and accuracy.</w:t>
      </w:r>
      <w:r w:rsidRPr="00AE2730">
        <w:rPr>
          <w:rFonts w:ascii="Aptos Narrow" w:hAnsi="Aptos Narrow"/>
        </w:rPr>
        <w:br/>
      </w:r>
    </w:p>
    <w:p w14:paraId="319AA3EA" w14:textId="77777777" w:rsidR="008E1C12" w:rsidRPr="00AE2730" w:rsidRDefault="008E1C12" w:rsidP="008E1C12">
      <w:pPr>
        <w:shd w:val="clear" w:color="auto" w:fill="DAEEF3" w:themeFill="accent5" w:themeFillTint="33"/>
        <w:rPr>
          <w:rFonts w:ascii="Aptos Narrow" w:hAnsi="Aptos Narrow"/>
        </w:rPr>
      </w:pPr>
      <w:r w:rsidRPr="00AE2730">
        <w:rPr>
          <w:rFonts w:ascii="Aptos Narrow" w:hAnsi="Aptos Narrow"/>
          <w:b/>
          <w:bCs/>
        </w:rPr>
        <w:t>Monitor</w:t>
      </w:r>
      <w:r>
        <w:rPr>
          <w:rFonts w:ascii="Aptos Narrow" w:hAnsi="Aptos Narrow"/>
          <w:b/>
          <w:bCs/>
        </w:rPr>
        <w:t>ing Frequency</w:t>
      </w:r>
    </w:p>
    <w:p w14:paraId="148F030E" w14:textId="77777777" w:rsidR="008E1C12" w:rsidRDefault="008E1C12" w:rsidP="008E1C12">
      <w:pPr>
        <w:shd w:val="clear" w:color="auto" w:fill="DAEEF3" w:themeFill="accent5" w:themeFillTint="33"/>
        <w:jc w:val="both"/>
        <w:rPr>
          <w:rFonts w:ascii="Aptos Narrow" w:hAnsi="Aptos Narrow"/>
        </w:rPr>
      </w:pPr>
      <w:r w:rsidRPr="00AE2730">
        <w:rPr>
          <w:rFonts w:ascii="Aptos Narrow" w:hAnsi="Aptos Narrow"/>
        </w:rPr>
        <w:t>The model’s performance will be subject to periodic review, with monitoring intervals set quarterly, based on the model’s risk profile and operational requirements.</w:t>
      </w:r>
    </w:p>
    <w:p w14:paraId="4D74E8A8" w14:textId="77777777" w:rsidR="008E1C12" w:rsidRDefault="008E1C12" w:rsidP="008E1C12">
      <w:pPr>
        <w:shd w:val="clear" w:color="auto" w:fill="DAEEF3" w:themeFill="accent5" w:themeFillTint="33"/>
        <w:jc w:val="both"/>
        <w:rPr>
          <w:rFonts w:ascii="Aptos Narrow" w:hAnsi="Aptos Narrow"/>
        </w:rPr>
      </w:pPr>
    </w:p>
    <w:p w14:paraId="190E5431" w14:textId="77777777" w:rsidR="008E1C12" w:rsidRDefault="008E1C12" w:rsidP="008E1C12">
      <w:pPr>
        <w:shd w:val="clear" w:color="auto" w:fill="DAEEF3" w:themeFill="accent5" w:themeFillTint="33"/>
        <w:rPr>
          <w:rFonts w:ascii="Aptos Narrow" w:hAnsi="Aptos Narrow"/>
        </w:rPr>
      </w:pPr>
      <w:r>
        <w:rPr>
          <w:rFonts w:ascii="Aptos Narrow" w:hAnsi="Aptos Narrow"/>
        </w:rPr>
        <w:t xml:space="preserve">Below are the </w:t>
      </w:r>
      <w:proofErr w:type="spellStart"/>
      <w:r>
        <w:rPr>
          <w:rFonts w:ascii="Aptos Narrow" w:hAnsi="Aptos Narrow"/>
        </w:rPr>
        <w:t>S</w:t>
      </w:r>
      <w:r w:rsidRPr="00692E93">
        <w:rPr>
          <w:rFonts w:ascii="Aptos Narrow" w:hAnsi="Aptos Narrow"/>
        </w:rPr>
        <w:t>ecurLock</w:t>
      </w:r>
      <w:proofErr w:type="spellEnd"/>
      <w:r w:rsidRPr="00692E93">
        <w:rPr>
          <w:rFonts w:ascii="Aptos Narrow" w:hAnsi="Aptos Narrow"/>
        </w:rPr>
        <w:t xml:space="preserve"> Predict Debit Card metrics produced by </w:t>
      </w:r>
      <w:r>
        <w:rPr>
          <w:rFonts w:ascii="Aptos Narrow" w:hAnsi="Aptos Narrow"/>
        </w:rPr>
        <w:t xml:space="preserve">EWB </w:t>
      </w:r>
      <w:r w:rsidRPr="00692E93">
        <w:rPr>
          <w:rFonts w:ascii="Aptos Narrow" w:hAnsi="Aptos Narrow"/>
        </w:rPr>
        <w:t>Fraud Strategy team</w:t>
      </w:r>
      <w:r>
        <w:rPr>
          <w:rFonts w:ascii="Aptos Narrow" w:hAnsi="Aptos Narrow"/>
        </w:rPr>
        <w:t>.</w:t>
      </w:r>
      <w:r w:rsidRPr="00692E93">
        <w:rPr>
          <w:rFonts w:ascii="Aptos Narrow" w:hAnsi="Aptos Narrow"/>
        </w:rPr>
        <w:t xml:space="preserve"> </w:t>
      </w:r>
    </w:p>
    <w:p w14:paraId="34BAE036" w14:textId="716C2529" w:rsidR="007106FC" w:rsidRDefault="008E1C12" w:rsidP="0048310F">
      <w:pPr>
        <w:shd w:val="clear" w:color="auto" w:fill="DAEEF3" w:themeFill="accent5" w:themeFillTint="33"/>
        <w:rPr>
          <w:rFonts w:ascii="Aptos Narrow" w:hAnsi="Aptos Narrow"/>
        </w:rPr>
      </w:pPr>
      <w:r>
        <w:rPr>
          <w:noProof/>
        </w:rPr>
        <w:lastRenderedPageBreak/>
        <w:drawing>
          <wp:inline distT="0" distB="0" distL="0" distR="0" wp14:anchorId="5CDA957F" wp14:editId="435D8F39">
            <wp:extent cx="6715125" cy="4162425"/>
            <wp:effectExtent l="0" t="0" r="9525" b="9525"/>
            <wp:docPr id="69720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08279" name=""/>
                    <pic:cNvPicPr/>
                  </pic:nvPicPr>
                  <pic:blipFill>
                    <a:blip r:embed="rId82"/>
                    <a:stretch>
                      <a:fillRect/>
                    </a:stretch>
                  </pic:blipFill>
                  <pic:spPr>
                    <a:xfrm>
                      <a:off x="0" y="0"/>
                      <a:ext cx="6715125" cy="4162425"/>
                    </a:xfrm>
                    <a:prstGeom prst="rect">
                      <a:avLst/>
                    </a:prstGeom>
                  </pic:spPr>
                </pic:pic>
              </a:graphicData>
            </a:graphic>
          </wp:inline>
        </w:drawing>
      </w:r>
    </w:p>
    <w:p w14:paraId="720FB0B6" w14:textId="6F3AB726" w:rsidR="008E1C12" w:rsidRDefault="00297403" w:rsidP="0048310F">
      <w:pPr>
        <w:shd w:val="clear" w:color="auto" w:fill="DAEEF3" w:themeFill="accent5" w:themeFillTint="33"/>
        <w:rPr>
          <w:rFonts w:ascii="Aptos Narrow" w:hAnsi="Aptos Narrow"/>
        </w:rPr>
      </w:pPr>
      <w:del w:id="2606" w:author="Vibhu Bhalla-NE" w:date="2025-03-20T16:54:00Z" w16du:dateUtc="2025-03-20T11:24:00Z">
        <w:r w:rsidDel="00A32E2A">
          <w:rPr>
            <w:rFonts w:ascii="Aptos Narrow" w:hAnsi="Aptos Narrow"/>
          </w:rPr>
          <w:delText>Please r</w:delText>
        </w:r>
        <w:r w:rsidR="00F97715" w:rsidDel="00A32E2A">
          <w:rPr>
            <w:rFonts w:ascii="Aptos Narrow" w:hAnsi="Aptos Narrow"/>
          </w:rPr>
          <w:delText xml:space="preserve">efer to </w:delText>
        </w:r>
        <w:r w:rsidR="00F97715" w:rsidRPr="00F97715" w:rsidDel="00A32E2A">
          <w:rPr>
            <w:rFonts w:ascii="Aptos Narrow" w:hAnsi="Aptos Narrow"/>
            <w:b/>
            <w:bCs/>
          </w:rPr>
          <w:delText>“</w:delText>
        </w:r>
        <w:r w:rsidR="00F97715" w:rsidRPr="00F97715" w:rsidDel="00A32E2A">
          <w:rPr>
            <w:rFonts w:ascii="Aptos Narrow" w:eastAsia="Aptos Narrow" w:hAnsi="Aptos Narrow" w:cs="Aptos Narrow"/>
            <w:b/>
            <w:bCs/>
          </w:rPr>
          <w:delText>DC Metrics</w:delText>
        </w:r>
        <w:r w:rsidR="00F97715" w:rsidRPr="00F97715" w:rsidDel="00A32E2A">
          <w:rPr>
            <w:rFonts w:ascii="Aptos Narrow" w:hAnsi="Aptos Narrow"/>
            <w:b/>
            <w:bCs/>
          </w:rPr>
          <w:delText>”</w:delText>
        </w:r>
        <w:r w:rsidR="00F97715" w:rsidDel="00A32E2A">
          <w:rPr>
            <w:rFonts w:ascii="Aptos Narrow" w:hAnsi="Aptos Narrow"/>
          </w:rPr>
          <w:delText xml:space="preserve"> for more details. </w:delText>
        </w:r>
      </w:del>
    </w:p>
    <w:p w14:paraId="73427342" w14:textId="77777777" w:rsidR="00F97715" w:rsidRDefault="00F97715" w:rsidP="0048310F">
      <w:pPr>
        <w:shd w:val="clear" w:color="auto" w:fill="DAEEF3" w:themeFill="accent5" w:themeFillTint="33"/>
        <w:rPr>
          <w:rFonts w:ascii="Aptos Narrow" w:hAnsi="Aptos Narrow"/>
        </w:rPr>
      </w:pPr>
    </w:p>
    <w:p w14:paraId="65E963B4" w14:textId="77777777" w:rsidR="008E1C12" w:rsidRDefault="008E1C12" w:rsidP="008E1C12">
      <w:pPr>
        <w:shd w:val="clear" w:color="auto" w:fill="DAEEF3" w:themeFill="accent5" w:themeFillTint="33"/>
        <w:jc w:val="both"/>
        <w:rPr>
          <w:rFonts w:ascii="Aptos Narrow" w:hAnsi="Aptos Narrow"/>
          <w:b/>
          <w:bCs/>
        </w:rPr>
      </w:pPr>
      <w:r w:rsidRPr="003C122F">
        <w:rPr>
          <w:rFonts w:ascii="Aptos Narrow" w:hAnsi="Aptos Narrow"/>
          <w:b/>
          <w:bCs/>
        </w:rPr>
        <w:t>Parameter and its Methodology</w:t>
      </w:r>
    </w:p>
    <w:p w14:paraId="45A2EDAC" w14:textId="77777777" w:rsidR="008E1C12" w:rsidRPr="003C122F" w:rsidRDefault="008E1C12" w:rsidP="008E1C12">
      <w:pPr>
        <w:shd w:val="clear" w:color="auto" w:fill="DAEEF3" w:themeFill="accent5" w:themeFillTint="33"/>
        <w:jc w:val="both"/>
        <w:rPr>
          <w:rFonts w:ascii="Aptos Narrow" w:hAnsi="Aptos Narrow"/>
          <w:b/>
          <w:bCs/>
        </w:rPr>
      </w:pPr>
    </w:p>
    <w:p w14:paraId="1684ADF0" w14:textId="77777777" w:rsidR="008E1C12" w:rsidRDefault="008E1C12" w:rsidP="008E1C12">
      <w:pPr>
        <w:shd w:val="clear" w:color="auto" w:fill="DAEEF3" w:themeFill="accent5" w:themeFillTint="33"/>
        <w:jc w:val="both"/>
        <w:rPr>
          <w:rFonts w:ascii="Aptos Narrow" w:hAnsi="Aptos Narrow"/>
        </w:rPr>
      </w:pPr>
      <w:r w:rsidRPr="003C122F">
        <w:rPr>
          <w:rFonts w:ascii="Aptos Narrow" w:hAnsi="Aptos Narrow"/>
        </w:rPr>
        <w:t>The</w:t>
      </w:r>
      <w:r w:rsidRPr="003C122F">
        <w:rPr>
          <w:rFonts w:ascii="Aptos Narrow" w:hAnsi="Aptos Narrow"/>
          <w:b/>
          <w:bCs/>
        </w:rPr>
        <w:t xml:space="preserve"> False</w:t>
      </w:r>
      <w:r>
        <w:rPr>
          <w:rFonts w:ascii="Aptos Narrow" w:hAnsi="Aptos Narrow"/>
          <w:b/>
          <w:bCs/>
        </w:rPr>
        <w:t xml:space="preserve"> </w:t>
      </w:r>
      <w:r w:rsidRPr="003C122F">
        <w:rPr>
          <w:rFonts w:ascii="Aptos Narrow" w:hAnsi="Aptos Narrow"/>
          <w:b/>
          <w:bCs/>
        </w:rPr>
        <w:t>Positive Ratio (FPR)</w:t>
      </w:r>
      <w:r w:rsidRPr="003C122F">
        <w:rPr>
          <w:rFonts w:ascii="Aptos Narrow" w:hAnsi="Aptos Narrow"/>
        </w:rPr>
        <w:t xml:space="preserve"> expresses the number of accounts identified incorrectly as fraudulent for each actual fraud account the model identifies. In other words, this ratio evaluates how many legitimate cardholder transactions are being declined to capture one fraudulent transaction.</w:t>
      </w:r>
    </w:p>
    <w:p w14:paraId="7B118A7A" w14:textId="77777777" w:rsidR="008E1C12" w:rsidRPr="003C122F" w:rsidRDefault="008E1C12" w:rsidP="008E1C12">
      <w:pPr>
        <w:shd w:val="clear" w:color="auto" w:fill="DAEEF3" w:themeFill="accent5" w:themeFillTint="33"/>
        <w:jc w:val="both"/>
        <w:rPr>
          <w:rFonts w:ascii="Aptos Narrow" w:hAnsi="Aptos Narrow"/>
        </w:rPr>
      </w:pPr>
    </w:p>
    <w:p w14:paraId="6AFA76A9" w14:textId="77777777" w:rsidR="008E1C12" w:rsidRPr="003C122F" w:rsidRDefault="008E1C12" w:rsidP="008E1C12">
      <w:pPr>
        <w:shd w:val="clear" w:color="auto" w:fill="DAEEF3" w:themeFill="accent5" w:themeFillTint="33"/>
        <w:jc w:val="both"/>
        <w:rPr>
          <w:rFonts w:ascii="Aptos Narrow" w:hAnsi="Aptos Narrow"/>
        </w:rPr>
      </w:pPr>
      <w:r w:rsidRPr="003C122F">
        <w:rPr>
          <w:rFonts w:ascii="Aptos Narrow" w:hAnsi="Aptos Narrow"/>
        </w:rPr>
        <w:t>For instance, a false</w:t>
      </w:r>
      <w:r>
        <w:rPr>
          <w:rFonts w:ascii="Aptos Narrow" w:hAnsi="Aptos Narrow"/>
        </w:rPr>
        <w:t xml:space="preserve"> </w:t>
      </w:r>
      <w:r w:rsidRPr="003C122F">
        <w:rPr>
          <w:rFonts w:ascii="Aptos Narrow" w:hAnsi="Aptos Narrow"/>
        </w:rPr>
        <w:t>positive</w:t>
      </w:r>
      <w:r>
        <w:rPr>
          <w:rFonts w:ascii="Aptos Narrow" w:hAnsi="Aptos Narrow"/>
        </w:rPr>
        <w:t xml:space="preserve"> </w:t>
      </w:r>
      <w:r w:rsidRPr="003C122F">
        <w:rPr>
          <w:rFonts w:ascii="Aptos Narrow" w:hAnsi="Aptos Narrow"/>
        </w:rPr>
        <w:t xml:space="preserve">ratio of 20:1 indicates that for each genuinely fraudulent account that it finds, a model identifies 20 innocent accounts as fraudulent. So, 100 Not Fraud (VALID)/ 5 Confirmed Frauds (FRAUD) = 20 FPR (False Positive Ratio) – </w:t>
      </w:r>
      <w:r>
        <w:rPr>
          <w:rFonts w:ascii="Aptos Narrow" w:hAnsi="Aptos Narrow"/>
        </w:rPr>
        <w:t>D</w:t>
      </w:r>
      <w:r w:rsidRPr="003C122F">
        <w:rPr>
          <w:rFonts w:ascii="Aptos Narrow" w:hAnsi="Aptos Narrow"/>
        </w:rPr>
        <w:t>eclined around 20 valid cardholders to capture 1 fraud account.</w:t>
      </w:r>
    </w:p>
    <w:p w14:paraId="25A7137A" w14:textId="77777777" w:rsidR="008E1C12" w:rsidRDefault="008E1C12" w:rsidP="008E1C12">
      <w:pPr>
        <w:shd w:val="clear" w:color="auto" w:fill="DAEEF3" w:themeFill="accent5" w:themeFillTint="33"/>
        <w:jc w:val="both"/>
        <w:rPr>
          <w:rFonts w:ascii="Aptos Narrow" w:hAnsi="Aptos Narrow"/>
        </w:rPr>
      </w:pPr>
      <w:r w:rsidRPr="003C122F">
        <w:rPr>
          <w:rFonts w:ascii="Aptos Narrow" w:hAnsi="Aptos Narrow"/>
        </w:rPr>
        <w:t>As the threshold score increases, the false-positive ratio decreases. However, setting a higher threshold reduces the number of actual frauds detected.</w:t>
      </w:r>
    </w:p>
    <w:p w14:paraId="15A30052" w14:textId="77777777" w:rsidR="008E1C12" w:rsidRDefault="008E1C12" w:rsidP="008E1C12">
      <w:pPr>
        <w:shd w:val="clear" w:color="auto" w:fill="DAEEF3" w:themeFill="accent5" w:themeFillTint="33"/>
        <w:jc w:val="both"/>
        <w:rPr>
          <w:rFonts w:ascii="Aptos Narrow" w:hAnsi="Aptos Narrow"/>
        </w:rPr>
      </w:pPr>
    </w:p>
    <w:p w14:paraId="29500AD4" w14:textId="77777777" w:rsidR="008E1C12" w:rsidRDefault="008E1C12" w:rsidP="008E1C12">
      <w:pPr>
        <w:shd w:val="clear" w:color="auto" w:fill="DAEEF3" w:themeFill="accent5" w:themeFillTint="33"/>
        <w:jc w:val="both"/>
        <w:rPr>
          <w:rFonts w:ascii="Aptos Narrow" w:hAnsi="Aptos Narrow"/>
        </w:rPr>
      </w:pPr>
      <w:r>
        <w:rPr>
          <w:rFonts w:ascii="Aptos Narrow" w:hAnsi="Aptos Narrow"/>
        </w:rPr>
        <w:t xml:space="preserve">The </w:t>
      </w:r>
      <w:r w:rsidRPr="00BE2193">
        <w:rPr>
          <w:rFonts w:ascii="Aptos Narrow" w:hAnsi="Aptos Narrow"/>
          <w:b/>
          <w:bCs/>
        </w:rPr>
        <w:t>Real Time Dollar Declined</w:t>
      </w:r>
      <w:r>
        <w:rPr>
          <w:rFonts w:ascii="Aptos Narrow" w:hAnsi="Aptos Narrow"/>
        </w:rPr>
        <w:t xml:space="preserve"> expresses t</w:t>
      </w:r>
      <w:r w:rsidRPr="00BE2193">
        <w:rPr>
          <w:rFonts w:ascii="Aptos Narrow" w:hAnsi="Aptos Narrow"/>
        </w:rPr>
        <w:t>he total dollar amount of transactions that were declined in real-time due to suspected fraud</w:t>
      </w:r>
      <w:r>
        <w:rPr>
          <w:rFonts w:ascii="Aptos Narrow" w:hAnsi="Aptos Narrow"/>
        </w:rPr>
        <w:t>.</w:t>
      </w:r>
    </w:p>
    <w:p w14:paraId="7EBC33F7" w14:textId="77777777" w:rsidR="008E1C12" w:rsidRDefault="008E1C12" w:rsidP="008E1C12">
      <w:pPr>
        <w:shd w:val="clear" w:color="auto" w:fill="DAEEF3" w:themeFill="accent5" w:themeFillTint="33"/>
        <w:jc w:val="both"/>
        <w:rPr>
          <w:rStyle w:val="SubtleEmphasis"/>
          <w:rFonts w:ascii="Aptos Narrow" w:hAnsi="Aptos Narrow"/>
          <w:b/>
          <w:bCs/>
          <w:i w:val="0"/>
          <w:iCs w:val="0"/>
          <w:color w:val="auto"/>
        </w:rPr>
      </w:pPr>
    </w:p>
    <w:p w14:paraId="1522797A" w14:textId="77777777" w:rsidR="008E1C12" w:rsidRPr="00A6229E" w:rsidRDefault="008E1C12" w:rsidP="008E1C12">
      <w:pPr>
        <w:shd w:val="clear" w:color="auto" w:fill="DAEEF3" w:themeFill="accent5" w:themeFillTint="33"/>
        <w:jc w:val="both"/>
        <w:rPr>
          <w:rFonts w:ascii="Aptos Narrow" w:hAnsi="Aptos Narrow"/>
          <w:b/>
          <w:bCs/>
          <w:i/>
          <w:iCs/>
        </w:rPr>
      </w:pPr>
      <w:commentRangeStart w:id="2607"/>
      <w:r w:rsidRPr="00A6229E">
        <w:rPr>
          <w:rStyle w:val="SubtleEmphasis"/>
          <w:rFonts w:ascii="Aptos Narrow" w:hAnsi="Aptos Narrow"/>
          <w:b/>
          <w:bCs/>
          <w:i w:val="0"/>
          <w:iCs w:val="0"/>
          <w:color w:val="auto"/>
        </w:rPr>
        <w:t>Thresholds</w:t>
      </w:r>
    </w:p>
    <w:p w14:paraId="669B02C7" w14:textId="77777777" w:rsidR="008E1C12" w:rsidRDefault="008E1C12" w:rsidP="008E1C12">
      <w:pPr>
        <w:shd w:val="clear" w:color="auto" w:fill="DAEEF3" w:themeFill="accent5" w:themeFillTint="33"/>
        <w:jc w:val="both"/>
        <w:rPr>
          <w:rFonts w:ascii="Aptos Narrow" w:hAnsi="Aptos Narrow"/>
        </w:rPr>
      </w:pPr>
      <w:r w:rsidRPr="00A6229E">
        <w:rPr>
          <w:rFonts w:ascii="Aptos Narrow" w:hAnsi="Aptos Narrow"/>
        </w:rPr>
        <w:t xml:space="preserve">Considering Bank’s Performance Monitoring Plan and </w:t>
      </w:r>
      <w:r w:rsidRPr="00A6229E">
        <w:rPr>
          <w:rFonts w:ascii="Aptos Narrow" w:hAnsi="Aptos Narrow"/>
          <w:i/>
          <w:iCs/>
        </w:rPr>
        <w:t>Visa 2023 U.S. VAA Model Documentation </w:t>
      </w:r>
      <w:r w:rsidRPr="00A6229E">
        <w:rPr>
          <w:rFonts w:ascii="Aptos Narrow" w:hAnsi="Aptos Narrow"/>
        </w:rPr>
        <w:t xml:space="preserve">shared, AFPR performance threshold selected as </w:t>
      </w:r>
      <w:r w:rsidRPr="00A6229E">
        <w:rPr>
          <w:rFonts w:ascii="Aptos Narrow" w:hAnsi="Aptos Narrow"/>
          <w:b/>
          <w:bCs/>
        </w:rPr>
        <w:t>10</w:t>
      </w:r>
      <w:r w:rsidRPr="00A6229E">
        <w:rPr>
          <w:rFonts w:ascii="Aptos Narrow" w:hAnsi="Aptos Narrow"/>
        </w:rPr>
        <w:t>.</w:t>
      </w:r>
    </w:p>
    <w:p w14:paraId="63C674BE" w14:textId="77777777" w:rsidR="008E1C12" w:rsidRDefault="008E1C12" w:rsidP="008E1C12">
      <w:pPr>
        <w:shd w:val="clear" w:color="auto" w:fill="DAEEF3" w:themeFill="accent5" w:themeFillTint="33"/>
        <w:jc w:val="both"/>
        <w:rPr>
          <w:rFonts w:ascii="Aptos Narrow" w:hAnsi="Aptos Narrow"/>
        </w:rPr>
      </w:pPr>
      <w:r w:rsidRPr="00A6229E">
        <w:rPr>
          <w:rFonts w:ascii="Aptos Narrow" w:hAnsi="Aptos Narrow"/>
        </w:rPr>
        <w:lastRenderedPageBreak/>
        <w:t>As the threshold score increases, the false-positive ratio decreases. However, setting a higher threshold reduces the number of actual frauds detected.</w:t>
      </w:r>
    </w:p>
    <w:p w14:paraId="4F797ECE" w14:textId="77777777" w:rsidR="008E1C12" w:rsidRDefault="008E1C12" w:rsidP="008E1C12">
      <w:pPr>
        <w:shd w:val="clear" w:color="auto" w:fill="DAEEF3" w:themeFill="accent5" w:themeFillTint="33"/>
        <w:rPr>
          <w:rFonts w:ascii="Aptos Narrow" w:hAnsi="Aptos Narrow"/>
          <w:b/>
          <w:bCs/>
        </w:rPr>
      </w:pPr>
    </w:p>
    <w:p w14:paraId="03028041" w14:textId="77777777" w:rsidR="008E1C12" w:rsidRDefault="008E1C12" w:rsidP="008E1C12">
      <w:pPr>
        <w:shd w:val="clear" w:color="auto" w:fill="DAEEF3" w:themeFill="accent5" w:themeFillTint="33"/>
        <w:rPr>
          <w:rFonts w:ascii="Aptos Narrow" w:hAnsi="Aptos Narrow"/>
          <w:b/>
          <w:bCs/>
        </w:rPr>
      </w:pPr>
      <w:r w:rsidRPr="00473021">
        <w:rPr>
          <w:rFonts w:ascii="Aptos Narrow" w:hAnsi="Aptos Narrow"/>
          <w:b/>
          <w:bCs/>
        </w:rPr>
        <w:t>Rationale for Th</w:t>
      </w:r>
      <w:r>
        <w:rPr>
          <w:rFonts w:ascii="Aptos Narrow" w:hAnsi="Aptos Narrow"/>
          <w:b/>
          <w:bCs/>
        </w:rPr>
        <w:t>is</w:t>
      </w:r>
      <w:r w:rsidRPr="00473021">
        <w:rPr>
          <w:rFonts w:ascii="Aptos Narrow" w:hAnsi="Aptos Narrow"/>
          <w:b/>
          <w:bCs/>
        </w:rPr>
        <w:t xml:space="preserve"> Threshold</w:t>
      </w:r>
    </w:p>
    <w:p w14:paraId="11FEE1CF" w14:textId="77777777" w:rsidR="008E1C12" w:rsidRDefault="008E1C12" w:rsidP="008E1C12">
      <w:pPr>
        <w:shd w:val="clear" w:color="auto" w:fill="DAEEF3" w:themeFill="accent5" w:themeFillTint="33"/>
        <w:jc w:val="both"/>
        <w:rPr>
          <w:rFonts w:ascii="Aptos Narrow" w:hAnsi="Aptos Narrow"/>
        </w:rPr>
      </w:pPr>
      <w:r w:rsidRPr="2C3D1D78">
        <w:rPr>
          <w:rFonts w:ascii="Aptos Narrow" w:hAnsi="Aptos Narrow"/>
        </w:rPr>
        <w:t xml:space="preserve">For understanding industrywide measures of False Positive,” </w:t>
      </w:r>
      <w:r w:rsidRPr="2C3D1D78">
        <w:rPr>
          <w:rFonts w:ascii="Aptos Narrow" w:hAnsi="Aptos Narrow"/>
          <w:b/>
          <w:bCs/>
        </w:rPr>
        <w:t xml:space="preserve">Visa 2023 U.S. VAA Model Documentation” (Page 34), </w:t>
      </w:r>
      <w:r w:rsidRPr="2C3D1D78">
        <w:rPr>
          <w:rFonts w:ascii="Aptos Narrow" w:hAnsi="Aptos Narrow"/>
        </w:rPr>
        <w:t>document from VISA also suggest that ideal False Positive should be 10:1 in fraud detection.</w:t>
      </w:r>
      <w:commentRangeEnd w:id="2607"/>
      <w:r w:rsidR="00332B9D">
        <w:rPr>
          <w:rStyle w:val="CommentReference"/>
        </w:rPr>
        <w:commentReference w:id="2607"/>
      </w:r>
    </w:p>
    <w:p w14:paraId="7A296B69" w14:textId="3595C877" w:rsidR="008E1C12" w:rsidRDefault="008E1C12" w:rsidP="008E1C12">
      <w:pPr>
        <w:shd w:val="clear" w:color="auto" w:fill="DAEEF3" w:themeFill="accent5" w:themeFillTint="33"/>
        <w:rPr>
          <w:rFonts w:ascii="Aptos Narrow" w:hAnsi="Aptos Narrow"/>
        </w:rPr>
      </w:pPr>
    </w:p>
    <w:p w14:paraId="220A883E" w14:textId="77777777" w:rsidR="008E1C12" w:rsidRDefault="008E1C12" w:rsidP="008E1C12">
      <w:pPr>
        <w:shd w:val="clear" w:color="auto" w:fill="DAEEF3" w:themeFill="accent5" w:themeFillTint="33"/>
        <w:rPr>
          <w:rFonts w:ascii="Aptos Narrow" w:hAnsi="Aptos Narrow"/>
        </w:rPr>
      </w:pPr>
    </w:p>
    <w:p w14:paraId="091977FC" w14:textId="77777777" w:rsidR="008E1C12" w:rsidRPr="00E34096" w:rsidRDefault="008E1C12" w:rsidP="008E1C12">
      <w:pPr>
        <w:shd w:val="clear" w:color="auto" w:fill="DAEEF3" w:themeFill="accent5" w:themeFillTint="33"/>
        <w:rPr>
          <w:rFonts w:ascii="Aptos Narrow" w:hAnsi="Aptos Narrow"/>
          <w:b/>
          <w:bCs/>
          <w:u w:val="single"/>
        </w:rPr>
      </w:pPr>
      <w:r w:rsidRPr="00E34096">
        <w:rPr>
          <w:rFonts w:ascii="Aptos Narrow" w:hAnsi="Aptos Narrow"/>
          <w:b/>
          <w:bCs/>
          <w:u w:val="single"/>
        </w:rPr>
        <w:t>FIS Performance Monitoring</w:t>
      </w:r>
    </w:p>
    <w:p w14:paraId="311CC0A3" w14:textId="77777777" w:rsidR="008E1C12" w:rsidRDefault="008E1C12" w:rsidP="008E1C12">
      <w:pPr>
        <w:shd w:val="clear" w:color="auto" w:fill="DAEEF3" w:themeFill="accent5" w:themeFillTint="33"/>
        <w:jc w:val="both"/>
        <w:rPr>
          <w:rFonts w:ascii="Aptos Narrow" w:hAnsi="Aptos Narrow"/>
          <w:b/>
          <w:bCs/>
        </w:rPr>
      </w:pPr>
    </w:p>
    <w:p w14:paraId="3716E8A2" w14:textId="1F0C913D" w:rsidR="008E1C12" w:rsidRDefault="008E1C12" w:rsidP="008E1C12">
      <w:pPr>
        <w:shd w:val="clear" w:color="auto" w:fill="DAEEF3" w:themeFill="accent5" w:themeFillTint="33"/>
        <w:jc w:val="both"/>
        <w:rPr>
          <w:rFonts w:ascii="Aptos Narrow" w:hAnsi="Aptos Narrow"/>
        </w:rPr>
      </w:pPr>
      <w:r w:rsidRPr="00AE2730">
        <w:rPr>
          <w:rFonts w:ascii="Aptos Narrow" w:hAnsi="Aptos Narrow"/>
          <w:b/>
          <w:bCs/>
        </w:rPr>
        <w:t xml:space="preserve">Source of Data Used </w:t>
      </w:r>
      <w:r>
        <w:rPr>
          <w:rFonts w:ascii="Aptos Narrow" w:hAnsi="Aptos Narrow"/>
          <w:b/>
          <w:bCs/>
        </w:rPr>
        <w:t xml:space="preserve">and Monitoring </w:t>
      </w:r>
      <w:r w:rsidR="00DD33D1">
        <w:rPr>
          <w:rFonts w:ascii="Aptos Narrow" w:hAnsi="Aptos Narrow"/>
          <w:b/>
          <w:bCs/>
        </w:rPr>
        <w:t>frequency.</w:t>
      </w:r>
      <w:r>
        <w:rPr>
          <w:rFonts w:ascii="Aptos Narrow" w:hAnsi="Aptos Narrow"/>
          <w:b/>
          <w:bCs/>
        </w:rPr>
        <w:t xml:space="preserve"> </w:t>
      </w:r>
    </w:p>
    <w:p w14:paraId="04E76A45" w14:textId="77777777" w:rsidR="008E1C12" w:rsidRDefault="008E1C12" w:rsidP="008E1C12">
      <w:pPr>
        <w:shd w:val="clear" w:color="auto" w:fill="DAEEF3" w:themeFill="accent5" w:themeFillTint="33"/>
        <w:jc w:val="both"/>
        <w:rPr>
          <w:rFonts w:ascii="Aptos Narrow" w:hAnsi="Aptos Narrow"/>
        </w:rPr>
      </w:pPr>
      <w:r w:rsidRPr="00C54E73">
        <w:rPr>
          <w:rFonts w:ascii="Aptos Narrow" w:hAnsi="Aptos Narrow"/>
        </w:rPr>
        <w:t>We have comprehensive</w:t>
      </w:r>
      <w:r>
        <w:rPr>
          <w:rFonts w:ascii="Aptos Narrow" w:hAnsi="Aptos Narrow"/>
        </w:rPr>
        <w:t xml:space="preserve"> performance monitoring metrics in place to track key metrics and ensure effective oversight. </w:t>
      </w:r>
      <w:r w:rsidRPr="00C54E73">
        <w:rPr>
          <w:rFonts w:ascii="Aptos Narrow" w:hAnsi="Aptos Narrow"/>
        </w:rPr>
        <w:t xml:space="preserve">The vendor calculates debit and credit card metrics </w:t>
      </w:r>
      <w:proofErr w:type="gramStart"/>
      <w:r w:rsidRPr="00C54E73">
        <w:rPr>
          <w:rFonts w:ascii="Aptos Narrow" w:hAnsi="Aptos Narrow"/>
        </w:rPr>
        <w:t>on a monthly basis</w:t>
      </w:r>
      <w:proofErr w:type="gramEnd"/>
      <w:r w:rsidRPr="00C54E73">
        <w:rPr>
          <w:rFonts w:ascii="Aptos Narrow" w:hAnsi="Aptos Narrow"/>
        </w:rPr>
        <w:t>.</w:t>
      </w:r>
    </w:p>
    <w:p w14:paraId="3CE47D42" w14:textId="77777777" w:rsidR="008E1C12" w:rsidRDefault="008E1C12" w:rsidP="008E1C12">
      <w:pPr>
        <w:shd w:val="clear" w:color="auto" w:fill="DAEEF3" w:themeFill="accent5" w:themeFillTint="33"/>
        <w:rPr>
          <w:rFonts w:ascii="Aptos Narrow" w:hAnsi="Aptos Narrow"/>
        </w:rPr>
      </w:pPr>
    </w:p>
    <w:p w14:paraId="24A61C8D" w14:textId="77777777" w:rsidR="008E1C12" w:rsidRDefault="008E1C12" w:rsidP="008E1C12">
      <w:pPr>
        <w:shd w:val="clear" w:color="auto" w:fill="DAEEF3" w:themeFill="accent5" w:themeFillTint="33"/>
        <w:rPr>
          <w:rFonts w:ascii="Aptos Narrow" w:hAnsi="Aptos Narrow"/>
        </w:rPr>
      </w:pPr>
      <w:r>
        <w:rPr>
          <w:rFonts w:ascii="Aptos Narrow" w:hAnsi="Aptos Narrow"/>
        </w:rPr>
        <w:t xml:space="preserve">Below are </w:t>
      </w:r>
      <w:r w:rsidRPr="00970490">
        <w:rPr>
          <w:rFonts w:ascii="Aptos Narrow" w:hAnsi="Aptos Narrow"/>
          <w:b/>
          <w:bCs/>
        </w:rPr>
        <w:t xml:space="preserve">the </w:t>
      </w:r>
      <w:proofErr w:type="spellStart"/>
      <w:r w:rsidRPr="00970490">
        <w:rPr>
          <w:rFonts w:ascii="Aptos Narrow" w:hAnsi="Aptos Narrow"/>
          <w:b/>
          <w:bCs/>
        </w:rPr>
        <w:t>S</w:t>
      </w:r>
      <w:r w:rsidRPr="00692E93">
        <w:rPr>
          <w:rFonts w:ascii="Aptos Narrow" w:hAnsi="Aptos Narrow"/>
          <w:b/>
          <w:bCs/>
        </w:rPr>
        <w:t>ecurLock</w:t>
      </w:r>
      <w:proofErr w:type="spellEnd"/>
      <w:r w:rsidRPr="00692E93">
        <w:rPr>
          <w:rFonts w:ascii="Aptos Narrow" w:hAnsi="Aptos Narrow"/>
          <w:b/>
          <w:bCs/>
        </w:rPr>
        <w:t xml:space="preserve"> Predict </w:t>
      </w:r>
      <w:r w:rsidRPr="00970490">
        <w:rPr>
          <w:rFonts w:ascii="Aptos Narrow" w:hAnsi="Aptos Narrow"/>
          <w:b/>
          <w:bCs/>
        </w:rPr>
        <w:t>Credit</w:t>
      </w:r>
      <w:r w:rsidRPr="00692E93">
        <w:rPr>
          <w:rFonts w:ascii="Aptos Narrow" w:hAnsi="Aptos Narrow"/>
          <w:b/>
          <w:bCs/>
        </w:rPr>
        <w:t xml:space="preserve"> Card metrics </w:t>
      </w:r>
      <w:r w:rsidRPr="00692E93">
        <w:rPr>
          <w:rFonts w:ascii="Aptos Narrow" w:hAnsi="Aptos Narrow"/>
        </w:rPr>
        <w:t xml:space="preserve">produced by </w:t>
      </w:r>
      <w:r>
        <w:rPr>
          <w:rFonts w:ascii="Aptos Narrow" w:hAnsi="Aptos Narrow"/>
        </w:rPr>
        <w:t>FIS:</w:t>
      </w:r>
    </w:p>
    <w:p w14:paraId="6493CE3A" w14:textId="29A7CDA5" w:rsidR="008E1C12" w:rsidRDefault="008E1C12" w:rsidP="0048310F">
      <w:pPr>
        <w:shd w:val="clear" w:color="auto" w:fill="DAEEF3" w:themeFill="accent5" w:themeFillTint="33"/>
        <w:rPr>
          <w:rFonts w:ascii="Aptos Narrow" w:hAnsi="Aptos Narrow"/>
        </w:rPr>
      </w:pPr>
      <w:r>
        <w:rPr>
          <w:noProof/>
        </w:rPr>
        <w:drawing>
          <wp:inline distT="0" distB="0" distL="0" distR="0" wp14:anchorId="2589085D" wp14:editId="01A791E4">
            <wp:extent cx="6400800" cy="3794125"/>
            <wp:effectExtent l="0" t="0" r="0" b="0"/>
            <wp:docPr id="96257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75311" name=""/>
                    <pic:cNvPicPr/>
                  </pic:nvPicPr>
                  <pic:blipFill>
                    <a:blip r:embed="rId83"/>
                    <a:stretch>
                      <a:fillRect/>
                    </a:stretch>
                  </pic:blipFill>
                  <pic:spPr>
                    <a:xfrm>
                      <a:off x="0" y="0"/>
                      <a:ext cx="6400800" cy="3794125"/>
                    </a:xfrm>
                    <a:prstGeom prst="rect">
                      <a:avLst/>
                    </a:prstGeom>
                  </pic:spPr>
                </pic:pic>
              </a:graphicData>
            </a:graphic>
          </wp:inline>
        </w:drawing>
      </w:r>
    </w:p>
    <w:p w14:paraId="542B1FC6" w14:textId="77777777" w:rsidR="008E1C12" w:rsidRDefault="008E1C12" w:rsidP="0048310F">
      <w:pPr>
        <w:shd w:val="clear" w:color="auto" w:fill="DAEEF3" w:themeFill="accent5" w:themeFillTint="33"/>
        <w:rPr>
          <w:rFonts w:ascii="Aptos Narrow" w:hAnsi="Aptos Narrow"/>
        </w:rPr>
      </w:pPr>
    </w:p>
    <w:p w14:paraId="2167F7C4" w14:textId="77777777" w:rsidR="008E1C12" w:rsidRDefault="008E1C12" w:rsidP="008E1C12">
      <w:pPr>
        <w:shd w:val="clear" w:color="auto" w:fill="DAEEF3" w:themeFill="accent5" w:themeFillTint="33"/>
        <w:jc w:val="both"/>
        <w:rPr>
          <w:rFonts w:ascii="Aptos Narrow" w:hAnsi="Aptos Narrow"/>
          <w:b/>
          <w:bCs/>
        </w:rPr>
      </w:pPr>
      <w:r w:rsidRPr="003C122F">
        <w:rPr>
          <w:rFonts w:ascii="Aptos Narrow" w:hAnsi="Aptos Narrow"/>
          <w:b/>
          <w:bCs/>
        </w:rPr>
        <w:t>Parameter and its Methodology</w:t>
      </w:r>
    </w:p>
    <w:p w14:paraId="2C98D121" w14:textId="77777777" w:rsidR="008E1C12" w:rsidRPr="00C54E73" w:rsidRDefault="008E1C12" w:rsidP="008E1C12">
      <w:pPr>
        <w:shd w:val="clear" w:color="auto" w:fill="DAEEF3" w:themeFill="accent5" w:themeFillTint="33"/>
        <w:jc w:val="both"/>
        <w:rPr>
          <w:rFonts w:ascii="Aptos Narrow" w:hAnsi="Aptos Narrow"/>
          <w:b/>
          <w:bCs/>
        </w:rPr>
      </w:pPr>
    </w:p>
    <w:p w14:paraId="7D9B97EE" w14:textId="77777777" w:rsidR="008E1C12" w:rsidRDefault="008E1C12" w:rsidP="008E1C12">
      <w:pPr>
        <w:shd w:val="clear" w:color="auto" w:fill="DAEEF3" w:themeFill="accent5" w:themeFillTint="33"/>
        <w:jc w:val="both"/>
        <w:rPr>
          <w:rFonts w:ascii="Aptos Narrow" w:hAnsi="Aptos Narrow"/>
        </w:rPr>
      </w:pPr>
      <w:r w:rsidRPr="00C54E73">
        <w:rPr>
          <w:rFonts w:ascii="Aptos Narrow" w:hAnsi="Aptos Narrow"/>
          <w:b/>
          <w:bCs/>
        </w:rPr>
        <w:t>Fraud Prevention Rate (Including Claims Data):</w:t>
      </w:r>
      <w:r w:rsidRPr="00C54E73">
        <w:rPr>
          <w:rFonts w:ascii="Aptos Narrow" w:hAnsi="Aptos Narrow"/>
        </w:rPr>
        <w:t xml:space="preserve"> The percentage of fraudulent transactions successfully prevented by the model, calculated by comparing the number of blocked fraudulent transactions to total fraud attempts, including transactions that were later confirmed as fraudulent through customer claims.</w:t>
      </w:r>
    </w:p>
    <w:p w14:paraId="55208776" w14:textId="77777777" w:rsidR="008E1C12" w:rsidRPr="00C54E73" w:rsidRDefault="008E1C12" w:rsidP="008E1C12">
      <w:pPr>
        <w:shd w:val="clear" w:color="auto" w:fill="DAEEF3" w:themeFill="accent5" w:themeFillTint="33"/>
        <w:jc w:val="both"/>
        <w:rPr>
          <w:rFonts w:ascii="Aptos Narrow" w:hAnsi="Aptos Narrow"/>
        </w:rPr>
      </w:pPr>
    </w:p>
    <w:p w14:paraId="5BF99966" w14:textId="77777777" w:rsidR="008E1C12" w:rsidRDefault="008E1C12" w:rsidP="008E1C12">
      <w:pPr>
        <w:shd w:val="clear" w:color="auto" w:fill="DAEEF3" w:themeFill="accent5" w:themeFillTint="33"/>
        <w:jc w:val="both"/>
        <w:rPr>
          <w:rFonts w:ascii="Aptos Narrow" w:hAnsi="Aptos Narrow"/>
        </w:rPr>
      </w:pPr>
      <w:r w:rsidRPr="00C54E73">
        <w:rPr>
          <w:rFonts w:ascii="Aptos Narrow" w:hAnsi="Aptos Narrow"/>
          <w:b/>
          <w:bCs/>
        </w:rPr>
        <w:lastRenderedPageBreak/>
        <w:t>Fraud Prevention Rate (Not Including Claims Data):</w:t>
      </w:r>
      <w:r w:rsidRPr="00C54E73">
        <w:rPr>
          <w:rFonts w:ascii="Aptos Narrow" w:hAnsi="Aptos Narrow"/>
        </w:rPr>
        <w:t xml:space="preserve"> The percentage of fraudulent transactions successfully blocked by the model, measured against total fraud attempts but excluding transactions that were later identified as fraudulent through customer claims.</w:t>
      </w:r>
    </w:p>
    <w:p w14:paraId="117ECE9A" w14:textId="77777777" w:rsidR="008E1C12" w:rsidRPr="00C54E73" w:rsidRDefault="008E1C12" w:rsidP="008E1C12">
      <w:pPr>
        <w:shd w:val="clear" w:color="auto" w:fill="DAEEF3" w:themeFill="accent5" w:themeFillTint="33"/>
        <w:jc w:val="both"/>
        <w:rPr>
          <w:rFonts w:ascii="Aptos Narrow" w:hAnsi="Aptos Narrow"/>
        </w:rPr>
      </w:pPr>
    </w:p>
    <w:p w14:paraId="48C896AD" w14:textId="77777777" w:rsidR="008E1C12" w:rsidRDefault="008E1C12" w:rsidP="008E1C12">
      <w:pPr>
        <w:shd w:val="clear" w:color="auto" w:fill="DAEEF3" w:themeFill="accent5" w:themeFillTint="33"/>
        <w:jc w:val="both"/>
        <w:rPr>
          <w:rFonts w:ascii="Aptos Narrow" w:hAnsi="Aptos Narrow"/>
        </w:rPr>
      </w:pPr>
      <w:r w:rsidRPr="00C54E73">
        <w:rPr>
          <w:rFonts w:ascii="Aptos Narrow" w:hAnsi="Aptos Narrow"/>
          <w:b/>
          <w:bCs/>
        </w:rPr>
        <w:t>Valid Accounts Real-Time Declined:</w:t>
      </w:r>
      <w:r w:rsidRPr="00C54E73">
        <w:rPr>
          <w:rFonts w:ascii="Aptos Narrow" w:hAnsi="Aptos Narrow"/>
        </w:rPr>
        <w:t xml:space="preserve"> The number of legitimate customer accounts that experienced real-time transaction declines due to suspected fraud, despite being valid and non-fraudulent.</w:t>
      </w:r>
    </w:p>
    <w:p w14:paraId="5249558B" w14:textId="77777777" w:rsidR="008E1C12" w:rsidRPr="00C54E73" w:rsidRDefault="008E1C12" w:rsidP="008E1C12">
      <w:pPr>
        <w:shd w:val="clear" w:color="auto" w:fill="DAEEF3" w:themeFill="accent5" w:themeFillTint="33"/>
        <w:jc w:val="both"/>
        <w:rPr>
          <w:rFonts w:ascii="Aptos Narrow" w:hAnsi="Aptos Narrow"/>
        </w:rPr>
      </w:pPr>
    </w:p>
    <w:p w14:paraId="6263A882" w14:textId="77777777" w:rsidR="008E1C12" w:rsidRDefault="008E1C12" w:rsidP="008E1C12">
      <w:pPr>
        <w:shd w:val="clear" w:color="auto" w:fill="DAEEF3" w:themeFill="accent5" w:themeFillTint="33"/>
        <w:jc w:val="both"/>
        <w:rPr>
          <w:rFonts w:ascii="Aptos Narrow" w:hAnsi="Aptos Narrow"/>
        </w:rPr>
      </w:pPr>
      <w:r w:rsidRPr="00C54E73">
        <w:rPr>
          <w:rFonts w:ascii="Aptos Narrow" w:hAnsi="Aptos Narrow"/>
          <w:b/>
          <w:bCs/>
        </w:rPr>
        <w:t>Valid Authorizations Real-Time Declined</w:t>
      </w:r>
      <w:r>
        <w:rPr>
          <w:rFonts w:ascii="Aptos Narrow" w:hAnsi="Aptos Narrow"/>
        </w:rPr>
        <w:t>:</w:t>
      </w:r>
      <w:r w:rsidRPr="00C54E73">
        <w:rPr>
          <w:rFonts w:ascii="Aptos Narrow" w:hAnsi="Aptos Narrow"/>
        </w:rPr>
        <w:t xml:space="preserve"> The number o</w:t>
      </w:r>
      <w:r>
        <w:rPr>
          <w:rFonts w:ascii="Aptos Narrow" w:hAnsi="Aptos Narrow"/>
        </w:rPr>
        <w:t>f</w:t>
      </w:r>
      <w:r w:rsidRPr="00C54E73">
        <w:rPr>
          <w:rFonts w:ascii="Aptos Narrow" w:hAnsi="Aptos Narrow"/>
        </w:rPr>
        <w:t xml:space="preserve"> legitimate transactions that were declined in real-time by the fraud prevention model, even though they were authorized and not fraudulent.</w:t>
      </w:r>
    </w:p>
    <w:p w14:paraId="24447C76" w14:textId="77777777" w:rsidR="008E1C12" w:rsidRPr="00C54E73" w:rsidRDefault="008E1C12" w:rsidP="008E1C12">
      <w:pPr>
        <w:shd w:val="clear" w:color="auto" w:fill="DAEEF3" w:themeFill="accent5" w:themeFillTint="33"/>
        <w:jc w:val="both"/>
        <w:rPr>
          <w:rFonts w:ascii="Aptos Narrow" w:hAnsi="Aptos Narrow"/>
        </w:rPr>
      </w:pPr>
    </w:p>
    <w:p w14:paraId="726790A8" w14:textId="77777777" w:rsidR="008E1C12" w:rsidRPr="00C54E73" w:rsidRDefault="008E1C12" w:rsidP="008E1C12">
      <w:pPr>
        <w:shd w:val="clear" w:color="auto" w:fill="DAEEF3" w:themeFill="accent5" w:themeFillTint="33"/>
        <w:jc w:val="both"/>
        <w:rPr>
          <w:rFonts w:ascii="Aptos Narrow" w:hAnsi="Aptos Narrow"/>
        </w:rPr>
      </w:pPr>
      <w:r w:rsidRPr="00C54E73">
        <w:rPr>
          <w:rFonts w:ascii="Aptos Narrow" w:hAnsi="Aptos Narrow"/>
          <w:b/>
          <w:bCs/>
        </w:rPr>
        <w:t>Average Approved Fraud Transactions per Account:</w:t>
      </w:r>
      <w:r w:rsidRPr="00C54E73">
        <w:rPr>
          <w:rFonts w:ascii="Aptos Narrow" w:hAnsi="Aptos Narrow"/>
        </w:rPr>
        <w:t xml:space="preserve"> The average number of fraudulent transactions that were incorrectly approved per customer account, indicating the model’s effectiveness in preventing unauthorized transactions.</w:t>
      </w:r>
    </w:p>
    <w:p w14:paraId="0A257C6A" w14:textId="77777777" w:rsidR="008E1C12" w:rsidRDefault="008E1C12" w:rsidP="008E1C12">
      <w:pPr>
        <w:shd w:val="clear" w:color="auto" w:fill="DAEEF3" w:themeFill="accent5" w:themeFillTint="33"/>
        <w:jc w:val="both"/>
        <w:rPr>
          <w:rFonts w:ascii="Aptos Narrow" w:hAnsi="Aptos Narrow"/>
        </w:rPr>
      </w:pPr>
    </w:p>
    <w:p w14:paraId="5B2299E4" w14:textId="77777777" w:rsidR="008E1C12" w:rsidRDefault="008E1C12" w:rsidP="008E1C12">
      <w:pPr>
        <w:shd w:val="clear" w:color="auto" w:fill="DAEEF3" w:themeFill="accent5" w:themeFillTint="33"/>
        <w:rPr>
          <w:rFonts w:ascii="Aptos Narrow" w:hAnsi="Aptos Narrow"/>
        </w:rPr>
      </w:pPr>
      <w:r>
        <w:rPr>
          <w:rFonts w:ascii="Aptos Narrow" w:hAnsi="Aptos Narrow"/>
        </w:rPr>
        <w:t xml:space="preserve">Below are the </w:t>
      </w:r>
      <w:proofErr w:type="spellStart"/>
      <w:r w:rsidRPr="00DB584F">
        <w:rPr>
          <w:rFonts w:ascii="Aptos Narrow" w:hAnsi="Aptos Narrow"/>
          <w:b/>
          <w:bCs/>
        </w:rPr>
        <w:t>S</w:t>
      </w:r>
      <w:r w:rsidRPr="00692E93">
        <w:rPr>
          <w:rFonts w:ascii="Aptos Narrow" w:hAnsi="Aptos Narrow"/>
          <w:b/>
          <w:bCs/>
        </w:rPr>
        <w:t>ecurLock</w:t>
      </w:r>
      <w:proofErr w:type="spellEnd"/>
      <w:r w:rsidRPr="00692E93">
        <w:rPr>
          <w:rFonts w:ascii="Aptos Narrow" w:hAnsi="Aptos Narrow"/>
          <w:b/>
          <w:bCs/>
        </w:rPr>
        <w:t xml:space="preserve"> Predict </w:t>
      </w:r>
      <w:r w:rsidRPr="00DB584F">
        <w:rPr>
          <w:rFonts w:ascii="Aptos Narrow" w:hAnsi="Aptos Narrow"/>
          <w:b/>
          <w:bCs/>
        </w:rPr>
        <w:t>Credit</w:t>
      </w:r>
      <w:r w:rsidRPr="00692E93">
        <w:rPr>
          <w:rFonts w:ascii="Aptos Narrow" w:hAnsi="Aptos Narrow"/>
          <w:b/>
          <w:bCs/>
        </w:rPr>
        <w:t xml:space="preserve"> </w:t>
      </w:r>
      <w:r w:rsidRPr="00DB584F">
        <w:rPr>
          <w:rFonts w:ascii="Aptos Narrow" w:hAnsi="Aptos Narrow"/>
          <w:b/>
          <w:bCs/>
        </w:rPr>
        <w:t>Debit</w:t>
      </w:r>
      <w:r w:rsidRPr="00692E93">
        <w:rPr>
          <w:rFonts w:ascii="Aptos Narrow" w:hAnsi="Aptos Narrow"/>
          <w:b/>
          <w:bCs/>
        </w:rPr>
        <w:t xml:space="preserve"> metrics</w:t>
      </w:r>
      <w:r w:rsidRPr="00692E93">
        <w:rPr>
          <w:rFonts w:ascii="Aptos Narrow" w:hAnsi="Aptos Narrow"/>
        </w:rPr>
        <w:t xml:space="preserve"> produced by </w:t>
      </w:r>
      <w:r>
        <w:rPr>
          <w:rFonts w:ascii="Aptos Narrow" w:hAnsi="Aptos Narrow"/>
        </w:rPr>
        <w:t>FIS:</w:t>
      </w:r>
    </w:p>
    <w:p w14:paraId="58D93F8D" w14:textId="63C10162" w:rsidR="008E1C12" w:rsidRDefault="008E1C12" w:rsidP="0048310F">
      <w:pPr>
        <w:shd w:val="clear" w:color="auto" w:fill="DAEEF3" w:themeFill="accent5" w:themeFillTint="33"/>
        <w:rPr>
          <w:rFonts w:ascii="Aptos Narrow" w:hAnsi="Aptos Narrow"/>
        </w:rPr>
      </w:pPr>
      <w:r>
        <w:rPr>
          <w:noProof/>
        </w:rPr>
        <w:drawing>
          <wp:inline distT="0" distB="0" distL="0" distR="0" wp14:anchorId="7E5EE6D0" wp14:editId="7E82F71E">
            <wp:extent cx="6400800" cy="4356100"/>
            <wp:effectExtent l="0" t="0" r="0" b="6350"/>
            <wp:docPr id="37062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25653" name=""/>
                    <pic:cNvPicPr/>
                  </pic:nvPicPr>
                  <pic:blipFill>
                    <a:blip r:embed="rId73"/>
                    <a:stretch>
                      <a:fillRect/>
                    </a:stretch>
                  </pic:blipFill>
                  <pic:spPr>
                    <a:xfrm>
                      <a:off x="0" y="0"/>
                      <a:ext cx="6400800" cy="4356100"/>
                    </a:xfrm>
                    <a:prstGeom prst="rect">
                      <a:avLst/>
                    </a:prstGeom>
                  </pic:spPr>
                </pic:pic>
              </a:graphicData>
            </a:graphic>
          </wp:inline>
        </w:drawing>
      </w:r>
    </w:p>
    <w:p w14:paraId="588FEF12" w14:textId="17F38EF2" w:rsidR="008E1C12" w:rsidRDefault="00297403" w:rsidP="0048310F">
      <w:pPr>
        <w:shd w:val="clear" w:color="auto" w:fill="DAEEF3" w:themeFill="accent5" w:themeFillTint="33"/>
        <w:rPr>
          <w:rFonts w:ascii="Aptos Narrow" w:hAnsi="Aptos Narrow"/>
        </w:rPr>
      </w:pPr>
      <w:del w:id="2608" w:author="Vibhu Bhalla-NE" w:date="2025-03-20T18:35:00Z" w16du:dateUtc="2025-03-20T13:05:00Z">
        <w:r w:rsidDel="00332B9D">
          <w:rPr>
            <w:rFonts w:ascii="Aptos Narrow" w:hAnsi="Aptos Narrow"/>
          </w:rPr>
          <w:delText>Please r</w:delText>
        </w:r>
        <w:r w:rsidR="00F97715" w:rsidDel="00332B9D">
          <w:rPr>
            <w:rFonts w:ascii="Aptos Narrow" w:hAnsi="Aptos Narrow"/>
          </w:rPr>
          <w:delText xml:space="preserve">efer </w:delText>
        </w:r>
        <w:r w:rsidR="00F97715" w:rsidRPr="00F97715" w:rsidDel="00332B9D">
          <w:rPr>
            <w:rFonts w:ascii="Aptos Narrow" w:hAnsi="Aptos Narrow"/>
          </w:rPr>
          <w:delText>to</w:delText>
        </w:r>
        <w:r w:rsidR="00F97715" w:rsidRPr="00F97715" w:rsidDel="00332B9D">
          <w:rPr>
            <w:rFonts w:ascii="Aptos Narrow" w:hAnsi="Aptos Narrow"/>
            <w:b/>
            <w:bCs/>
          </w:rPr>
          <w:delText xml:space="preserve"> “EWB Jan 2025 SecurLOCK™ Report”</w:delText>
        </w:r>
        <w:r w:rsidR="00F97715" w:rsidDel="00332B9D">
          <w:rPr>
            <w:rFonts w:ascii="Aptos Narrow" w:hAnsi="Aptos Narrow"/>
          </w:rPr>
          <w:delText xml:space="preserve"> for further details. </w:delText>
        </w:r>
      </w:del>
      <w:r w:rsidR="00F97715">
        <w:rPr>
          <w:rFonts w:ascii="Aptos Narrow" w:hAnsi="Aptos Narrow"/>
        </w:rPr>
        <w:br/>
      </w:r>
    </w:p>
    <w:p w14:paraId="27D1BA58" w14:textId="77777777" w:rsidR="008E1C12" w:rsidRDefault="008E1C12" w:rsidP="008E1C12">
      <w:pPr>
        <w:shd w:val="clear" w:color="auto" w:fill="DAEEF3" w:themeFill="accent5" w:themeFillTint="33"/>
        <w:jc w:val="both"/>
        <w:rPr>
          <w:rFonts w:ascii="Aptos Narrow" w:hAnsi="Aptos Narrow"/>
          <w:b/>
          <w:bCs/>
        </w:rPr>
      </w:pPr>
      <w:r w:rsidRPr="003C122F">
        <w:rPr>
          <w:rFonts w:ascii="Aptos Narrow" w:hAnsi="Aptos Narrow"/>
          <w:b/>
          <w:bCs/>
        </w:rPr>
        <w:t>Parameter and its Methodology</w:t>
      </w:r>
      <w:r>
        <w:rPr>
          <w:rFonts w:ascii="Aptos Narrow" w:hAnsi="Aptos Narrow"/>
          <w:b/>
          <w:bCs/>
        </w:rPr>
        <w:t xml:space="preserve"> (additional to the Credit card metrics)</w:t>
      </w:r>
    </w:p>
    <w:p w14:paraId="33E68D1F" w14:textId="77777777" w:rsidR="008E1C12" w:rsidRDefault="008E1C12" w:rsidP="008E1C12">
      <w:pPr>
        <w:shd w:val="clear" w:color="auto" w:fill="DAEEF3" w:themeFill="accent5" w:themeFillTint="33"/>
        <w:rPr>
          <w:rFonts w:ascii="Aptos Narrow" w:hAnsi="Aptos Narrow"/>
        </w:rPr>
      </w:pPr>
    </w:p>
    <w:p w14:paraId="2EC0BF38" w14:textId="77777777" w:rsidR="008E1C12" w:rsidRDefault="008E1C12" w:rsidP="008E1C12">
      <w:pPr>
        <w:shd w:val="clear" w:color="auto" w:fill="DAEEF3" w:themeFill="accent5" w:themeFillTint="33"/>
        <w:jc w:val="both"/>
        <w:rPr>
          <w:rFonts w:ascii="Aptos Narrow" w:hAnsi="Aptos Narrow"/>
        </w:rPr>
      </w:pPr>
      <w:r w:rsidRPr="00DB584F">
        <w:rPr>
          <w:rFonts w:ascii="Aptos Narrow" w:hAnsi="Aptos Narrow"/>
          <w:b/>
          <w:bCs/>
        </w:rPr>
        <w:lastRenderedPageBreak/>
        <w:t>Benchmark Rate (Including Claims Data):</w:t>
      </w:r>
      <w:r w:rsidRPr="00DB584F">
        <w:rPr>
          <w:rFonts w:ascii="Aptos Narrow" w:hAnsi="Aptos Narrow"/>
        </w:rPr>
        <w:t xml:space="preserve"> The benchmark fraud rate that serves as a performance standard, calculated by considering both real-time fraud prevention data and post-transaction fraud claims. This rate helps assess the effectiveness of the fraud prevention model in identifying fraudulent activity, including cases detected through customer disputes and chargebacks.</w:t>
      </w:r>
    </w:p>
    <w:p w14:paraId="3374A2D5" w14:textId="77777777" w:rsidR="008E1C12" w:rsidRPr="00DB584F" w:rsidRDefault="008E1C12" w:rsidP="008E1C12">
      <w:pPr>
        <w:shd w:val="clear" w:color="auto" w:fill="DAEEF3" w:themeFill="accent5" w:themeFillTint="33"/>
        <w:jc w:val="both"/>
        <w:rPr>
          <w:rFonts w:ascii="Aptos Narrow" w:hAnsi="Aptos Narrow"/>
        </w:rPr>
      </w:pPr>
    </w:p>
    <w:p w14:paraId="1C9796E7" w14:textId="77777777" w:rsidR="008E1C12" w:rsidRDefault="008E1C12" w:rsidP="008E1C12">
      <w:pPr>
        <w:shd w:val="clear" w:color="auto" w:fill="DAEEF3" w:themeFill="accent5" w:themeFillTint="33"/>
        <w:jc w:val="both"/>
        <w:rPr>
          <w:rFonts w:ascii="Aptos Narrow" w:hAnsi="Aptos Narrow"/>
        </w:rPr>
      </w:pPr>
      <w:r w:rsidRPr="00DB584F">
        <w:rPr>
          <w:rFonts w:ascii="Aptos Narrow" w:hAnsi="Aptos Narrow"/>
          <w:b/>
          <w:bCs/>
        </w:rPr>
        <w:t>Benchmark Rate (Not Including Claims Data)</w:t>
      </w:r>
      <w:r>
        <w:rPr>
          <w:rFonts w:ascii="Aptos Narrow" w:hAnsi="Aptos Narrow"/>
          <w:b/>
          <w:bCs/>
        </w:rPr>
        <w:t>:</w:t>
      </w:r>
      <w:r w:rsidRPr="00DB584F">
        <w:rPr>
          <w:rFonts w:ascii="Aptos Narrow" w:hAnsi="Aptos Narrow"/>
        </w:rPr>
        <w:t xml:space="preserve"> The benchmark fraud rate based solely on real-time fraud detection, excluding fraud cases identified through customer claims. This metric provides insight into the model’s initial fraud detection capability without adjustments for post-transaction fraud identification.</w:t>
      </w:r>
    </w:p>
    <w:p w14:paraId="7E84E75E" w14:textId="77777777" w:rsidR="008E1C12" w:rsidRPr="00DB584F" w:rsidRDefault="008E1C12" w:rsidP="008E1C12">
      <w:pPr>
        <w:shd w:val="clear" w:color="auto" w:fill="DAEEF3" w:themeFill="accent5" w:themeFillTint="33"/>
        <w:jc w:val="both"/>
        <w:rPr>
          <w:rFonts w:ascii="Aptos Narrow" w:hAnsi="Aptos Narrow"/>
        </w:rPr>
      </w:pPr>
    </w:p>
    <w:p w14:paraId="5F5A573D" w14:textId="29905640" w:rsidR="008E1C12" w:rsidRDefault="008E1C12" w:rsidP="008E1C12">
      <w:pPr>
        <w:shd w:val="clear" w:color="auto" w:fill="DAEEF3" w:themeFill="accent5" w:themeFillTint="33"/>
        <w:jc w:val="both"/>
        <w:rPr>
          <w:rFonts w:ascii="Aptos Narrow" w:hAnsi="Aptos Narrow"/>
        </w:rPr>
      </w:pPr>
      <w:r w:rsidRPr="00DB584F">
        <w:rPr>
          <w:rFonts w:ascii="Aptos Narrow" w:hAnsi="Aptos Narrow"/>
          <w:b/>
          <w:bCs/>
        </w:rPr>
        <w:t>Decline Rate</w:t>
      </w:r>
      <w:r>
        <w:rPr>
          <w:rFonts w:ascii="Aptos Narrow" w:hAnsi="Aptos Narrow"/>
          <w:b/>
          <w:bCs/>
        </w:rPr>
        <w:t>:</w:t>
      </w:r>
      <w:r w:rsidRPr="00DB584F">
        <w:rPr>
          <w:rFonts w:ascii="Aptos Narrow" w:hAnsi="Aptos Narrow"/>
        </w:rPr>
        <w:t xml:space="preserve"> The percentage of total transactions that are declined by the fraud prevention model due to suspected fraudulent activity. It is a key indicator of how aggressively the model is filtering potential fraud, balancing fraud prevention with customer experience</w:t>
      </w:r>
      <w:r>
        <w:rPr>
          <w:rFonts w:ascii="Aptos Narrow" w:hAnsi="Aptos Narrow"/>
        </w:rPr>
        <w:t>.</w:t>
      </w:r>
    </w:p>
    <w:p w14:paraId="3701A62B" w14:textId="77777777" w:rsidR="00D47FFE" w:rsidRDefault="00D47FFE" w:rsidP="008E1C12">
      <w:pPr>
        <w:shd w:val="clear" w:color="auto" w:fill="DAEEF3" w:themeFill="accent5" w:themeFillTint="33"/>
        <w:jc w:val="both"/>
        <w:rPr>
          <w:rFonts w:ascii="Aptos Narrow" w:hAnsi="Aptos Narrow"/>
        </w:rPr>
      </w:pPr>
    </w:p>
    <w:p w14:paraId="61E39F61" w14:textId="77777777" w:rsidR="00D47FFE" w:rsidRDefault="00D47FFE" w:rsidP="008E1C12">
      <w:pPr>
        <w:shd w:val="clear" w:color="auto" w:fill="DAEEF3" w:themeFill="accent5" w:themeFillTint="33"/>
        <w:jc w:val="both"/>
        <w:rPr>
          <w:rFonts w:ascii="Aptos Narrow" w:hAnsi="Aptos Narrow"/>
        </w:rPr>
      </w:pPr>
    </w:p>
    <w:p w14:paraId="0D87C22D" w14:textId="77777777" w:rsidR="00D47FFE" w:rsidRDefault="00D47FFE" w:rsidP="008E1C12">
      <w:pPr>
        <w:shd w:val="clear" w:color="auto" w:fill="DAEEF3" w:themeFill="accent5" w:themeFillTint="33"/>
        <w:jc w:val="both"/>
        <w:rPr>
          <w:rFonts w:ascii="Aptos Narrow" w:hAnsi="Aptos Narrow"/>
        </w:rPr>
      </w:pPr>
    </w:p>
    <w:p w14:paraId="69F6A4CA" w14:textId="77777777" w:rsidR="00D47FFE" w:rsidRDefault="00D47FFE" w:rsidP="008E1C12">
      <w:pPr>
        <w:shd w:val="clear" w:color="auto" w:fill="DAEEF3" w:themeFill="accent5" w:themeFillTint="33"/>
        <w:jc w:val="both"/>
        <w:rPr>
          <w:rFonts w:ascii="Aptos Narrow" w:hAnsi="Aptos Narrow"/>
        </w:rPr>
      </w:pPr>
    </w:p>
    <w:p w14:paraId="26905595" w14:textId="77777777" w:rsidR="00D47FFE" w:rsidRDefault="00D47FFE" w:rsidP="008E1C12">
      <w:pPr>
        <w:shd w:val="clear" w:color="auto" w:fill="DAEEF3" w:themeFill="accent5" w:themeFillTint="33"/>
        <w:jc w:val="both"/>
        <w:rPr>
          <w:rFonts w:ascii="Aptos Narrow" w:hAnsi="Aptos Narrow"/>
        </w:rPr>
      </w:pPr>
    </w:p>
    <w:p w14:paraId="788DBAD1" w14:textId="77777777" w:rsidR="00D47FFE" w:rsidRPr="00D47FFE" w:rsidRDefault="00D47FFE" w:rsidP="00D47FFE">
      <w:pPr>
        <w:shd w:val="clear" w:color="auto" w:fill="DAEEF3" w:themeFill="accent5" w:themeFillTint="33"/>
        <w:jc w:val="both"/>
        <w:rPr>
          <w:rFonts w:ascii="Aptos Narrow" w:hAnsi="Aptos Narrow"/>
          <w:b/>
          <w:bCs/>
        </w:rPr>
      </w:pPr>
      <w:r w:rsidRPr="00D47FFE">
        <w:rPr>
          <w:rFonts w:ascii="Aptos Narrow" w:hAnsi="Aptos Narrow"/>
          <w:b/>
          <w:bCs/>
        </w:rPr>
        <w:t xml:space="preserve">Cadence with the vendor </w:t>
      </w:r>
    </w:p>
    <w:p w14:paraId="6ECF87E1" w14:textId="7044DEF5" w:rsidR="00D47FFE" w:rsidRDefault="00D47FFE" w:rsidP="00D47FFE">
      <w:pPr>
        <w:shd w:val="clear" w:color="auto" w:fill="DAEEF3" w:themeFill="accent5" w:themeFillTint="33"/>
        <w:jc w:val="both"/>
        <w:rPr>
          <w:rFonts w:ascii="Aptos Narrow" w:hAnsi="Aptos Narrow"/>
        </w:rPr>
      </w:pPr>
      <w:r w:rsidRPr="00D47FFE">
        <w:rPr>
          <w:rFonts w:ascii="Aptos Narrow" w:hAnsi="Aptos Narrow"/>
        </w:rPr>
        <w:t>Cadence with the vendor is regular interactions and activities that will help manage and maintain the ongoing performance monitoring, this includes:</w:t>
      </w:r>
    </w:p>
    <w:p w14:paraId="5070F664" w14:textId="20C4F1C6" w:rsidR="00D47FFE" w:rsidRDefault="00D47FFE" w:rsidP="00D47FFE">
      <w:pPr>
        <w:shd w:val="clear" w:color="auto" w:fill="DAEEF3" w:themeFill="accent5" w:themeFillTint="33"/>
        <w:jc w:val="both"/>
        <w:rPr>
          <w:rFonts w:ascii="Aptos Narrow" w:hAnsi="Aptos Narrow"/>
        </w:rPr>
      </w:pPr>
      <w:r w:rsidRPr="00D47FFE">
        <w:rPr>
          <w:rFonts w:ascii="Aptos Narrow" w:hAnsi="Aptos Narrow"/>
        </w:rPr>
        <w:br/>
        <w:t>•</w:t>
      </w:r>
      <w:r>
        <w:rPr>
          <w:rFonts w:ascii="Aptos Narrow" w:hAnsi="Aptos Narrow"/>
        </w:rPr>
        <w:t xml:space="preserve"> </w:t>
      </w:r>
      <w:r w:rsidRPr="00A676E9">
        <w:rPr>
          <w:rFonts w:ascii="Aptos Narrow" w:hAnsi="Aptos Narrow"/>
          <w:b/>
          <w:bCs/>
        </w:rPr>
        <w:t>Regular Meetings</w:t>
      </w:r>
      <w:r w:rsidR="002638F7" w:rsidRPr="002638F7">
        <w:rPr>
          <w:rFonts w:ascii="Aptos Narrow" w:hAnsi="Aptos Narrow"/>
          <w:b/>
          <w:bCs/>
        </w:rPr>
        <w:t xml:space="preserve">: </w:t>
      </w:r>
      <w:r w:rsidR="00F24CDB">
        <w:rPr>
          <w:rFonts w:ascii="Aptos Narrow" w:hAnsi="Aptos Narrow"/>
        </w:rPr>
        <w:t xml:space="preserve">Quarterly </w:t>
      </w:r>
      <w:r w:rsidR="002638F7" w:rsidRPr="002638F7">
        <w:rPr>
          <w:rFonts w:ascii="Aptos Narrow" w:hAnsi="Aptos Narrow"/>
        </w:rPr>
        <w:t>check-ins, to discuss performance and address issues.</w:t>
      </w:r>
    </w:p>
    <w:p w14:paraId="79D17FC2" w14:textId="0B1372E5" w:rsidR="00D47FFE" w:rsidRDefault="00D47FFE" w:rsidP="00D47FFE">
      <w:pPr>
        <w:shd w:val="clear" w:color="auto" w:fill="DAEEF3" w:themeFill="accent5" w:themeFillTint="33"/>
        <w:jc w:val="both"/>
        <w:rPr>
          <w:rFonts w:ascii="Aptos Narrow" w:hAnsi="Aptos Narrow"/>
        </w:rPr>
      </w:pPr>
      <w:r w:rsidRPr="00D47FFE">
        <w:rPr>
          <w:rFonts w:ascii="Aptos Narrow" w:hAnsi="Aptos Narrow"/>
        </w:rPr>
        <w:t xml:space="preserve">• </w:t>
      </w:r>
      <w:r w:rsidRPr="00D47FFE">
        <w:rPr>
          <w:rFonts w:ascii="Aptos Narrow" w:hAnsi="Aptos Narrow"/>
          <w:b/>
          <w:bCs/>
        </w:rPr>
        <w:t xml:space="preserve">Performance Reviews: </w:t>
      </w:r>
      <w:r w:rsidR="002638F7">
        <w:rPr>
          <w:rFonts w:ascii="Aptos Narrow" w:hAnsi="Aptos Narrow"/>
        </w:rPr>
        <w:t>Monthly</w:t>
      </w:r>
      <w:r w:rsidRPr="00D47FFE">
        <w:rPr>
          <w:rFonts w:ascii="Aptos Narrow" w:hAnsi="Aptos Narrow"/>
        </w:rPr>
        <w:t xml:space="preserve"> evaluations or reviews, to assess the vendor’s performance against agreed-upon metrics and standards.</w:t>
      </w:r>
    </w:p>
    <w:p w14:paraId="232F89D1" w14:textId="7741773A" w:rsidR="00D47FFE" w:rsidRDefault="00D47FFE" w:rsidP="00D47FFE">
      <w:pPr>
        <w:shd w:val="clear" w:color="auto" w:fill="DAEEF3" w:themeFill="accent5" w:themeFillTint="33"/>
        <w:rPr>
          <w:rFonts w:ascii="Aptos Narrow" w:hAnsi="Aptos Narrow"/>
        </w:rPr>
      </w:pPr>
      <w:r w:rsidRPr="00D47FFE">
        <w:rPr>
          <w:rFonts w:ascii="Aptos Narrow" w:hAnsi="Aptos Narrow"/>
        </w:rPr>
        <w:t xml:space="preserve">• </w:t>
      </w:r>
      <w:r w:rsidRPr="00D47FFE">
        <w:rPr>
          <w:rFonts w:ascii="Aptos Narrow" w:hAnsi="Aptos Narrow"/>
          <w:b/>
          <w:bCs/>
        </w:rPr>
        <w:t xml:space="preserve">Reporting: </w:t>
      </w:r>
      <w:r w:rsidR="002638F7">
        <w:rPr>
          <w:rFonts w:ascii="Aptos Narrow" w:hAnsi="Aptos Narrow"/>
        </w:rPr>
        <w:t>Monthly</w:t>
      </w:r>
      <w:r w:rsidRPr="00D47FFE">
        <w:rPr>
          <w:rFonts w:ascii="Aptos Narrow" w:hAnsi="Aptos Narrow"/>
        </w:rPr>
        <w:t xml:space="preserve"> submission of </w:t>
      </w:r>
      <w:r w:rsidR="002638F7">
        <w:rPr>
          <w:rFonts w:ascii="Aptos Narrow" w:hAnsi="Aptos Narrow"/>
        </w:rPr>
        <w:t>performance</w:t>
      </w:r>
      <w:r w:rsidRPr="00D47FFE">
        <w:rPr>
          <w:rFonts w:ascii="Aptos Narrow" w:hAnsi="Aptos Narrow"/>
        </w:rPr>
        <w:t xml:space="preserve"> reports, to keep both parties informed about progress and potential concerns.</w:t>
      </w:r>
    </w:p>
    <w:p w14:paraId="5C57D3BA" w14:textId="4913AE13" w:rsidR="00D47FFE" w:rsidRPr="00D47FFE" w:rsidRDefault="00D47FFE" w:rsidP="00D47FFE">
      <w:pPr>
        <w:shd w:val="clear" w:color="auto" w:fill="DAEEF3" w:themeFill="accent5" w:themeFillTint="33"/>
        <w:rPr>
          <w:rFonts w:ascii="Aptos Narrow" w:hAnsi="Aptos Narrow"/>
        </w:rPr>
      </w:pPr>
    </w:p>
    <w:p w14:paraId="71C6C90D" w14:textId="77777777" w:rsidR="00D47FFE" w:rsidRPr="00D47FFE" w:rsidRDefault="00D47FFE" w:rsidP="00D47FFE">
      <w:pPr>
        <w:shd w:val="clear" w:color="auto" w:fill="DAEEF3" w:themeFill="accent5" w:themeFillTint="33"/>
        <w:rPr>
          <w:rFonts w:ascii="Aptos Narrow" w:hAnsi="Aptos Narrow"/>
        </w:rPr>
      </w:pPr>
      <w:r w:rsidRPr="00D47FFE">
        <w:rPr>
          <w:rFonts w:ascii="Aptos Narrow" w:hAnsi="Aptos Narrow"/>
        </w:rPr>
        <w:t>Establishing a clear cadence with your vendor helps ensure transparency, accountability, and continuous improvement in the partnership. It allows both parties to stay aligned, address issues promptly.</w:t>
      </w:r>
    </w:p>
    <w:p w14:paraId="63C750E4" w14:textId="77777777" w:rsidR="008E1C12" w:rsidRDefault="008E1C12" w:rsidP="0048310F">
      <w:pPr>
        <w:shd w:val="clear" w:color="auto" w:fill="DAEEF3" w:themeFill="accent5" w:themeFillTint="33"/>
        <w:rPr>
          <w:rFonts w:ascii="Aptos Narrow" w:hAnsi="Aptos Narrow"/>
        </w:rPr>
      </w:pPr>
    </w:p>
    <w:p w14:paraId="00384805" w14:textId="77777777" w:rsidR="0048310F" w:rsidRDefault="0048310F" w:rsidP="004F5D88"/>
    <w:p w14:paraId="0A2F9779" w14:textId="77777777" w:rsidR="0048310F" w:rsidRDefault="0048310F" w:rsidP="004F5D88"/>
    <w:p w14:paraId="5ED2C483" w14:textId="77777777" w:rsidR="00812022" w:rsidRPr="00891D3B" w:rsidRDefault="00891D3B" w:rsidP="001A64D1">
      <w:pPr>
        <w:pStyle w:val="Heading2"/>
        <w:numPr>
          <w:ilvl w:val="1"/>
          <w:numId w:val="38"/>
        </w:numPr>
        <w:pBdr>
          <w:bottom w:val="single" w:sz="6" w:space="1" w:color="auto"/>
        </w:pBdr>
        <w:shd w:val="clear" w:color="auto" w:fill="C6D9F1" w:themeFill="text2" w:themeFillTint="33"/>
        <w:spacing w:before="0"/>
        <w:ind w:left="720" w:hanging="720"/>
        <w:rPr>
          <w:rFonts w:cs="Arial"/>
          <w:szCs w:val="24"/>
        </w:rPr>
      </w:pPr>
      <w:bookmarkStart w:id="2609" w:name="_Toc193800972"/>
      <w:r w:rsidRPr="00891D3B">
        <w:rPr>
          <w:rFonts w:cs="Arial"/>
          <w:szCs w:val="24"/>
        </w:rPr>
        <w:t>Model Approval and Change Management Process</w:t>
      </w:r>
      <w:bookmarkEnd w:id="2609"/>
    </w:p>
    <w:p w14:paraId="56C9CFB6" w14:textId="77777777" w:rsidR="00812022" w:rsidRDefault="0048310F" w:rsidP="004F5D88">
      <w:r w:rsidRPr="34A2CE9E">
        <w:rPr>
          <w:rStyle w:val="SubtleEmphasis"/>
        </w:rPr>
        <w:t xml:space="preserve">In this section, </w:t>
      </w:r>
      <w:bookmarkStart w:id="2610" w:name="_Int_0J4CPjiD"/>
      <w:r w:rsidRPr="34A2CE9E">
        <w:rPr>
          <w:rStyle w:val="SubtleEmphasis"/>
        </w:rPr>
        <w:t>discuss</w:t>
      </w:r>
      <w:bookmarkEnd w:id="2610"/>
      <w:r w:rsidRPr="34A2CE9E">
        <w:rPr>
          <w:rStyle w:val="SubtleEmphasis"/>
        </w:rPr>
        <w:t xml:space="preserve"> the aspects of the model approval and change management process that are specific to this model. </w:t>
      </w:r>
    </w:p>
    <w:p w14:paraId="17326CE2" w14:textId="77777777" w:rsidR="00812022" w:rsidRDefault="00812022" w:rsidP="004F5D88"/>
    <w:p w14:paraId="0487E5EF" w14:textId="77777777" w:rsidR="00812022" w:rsidRDefault="00911908" w:rsidP="001A64D1">
      <w:pPr>
        <w:pStyle w:val="Heading3"/>
        <w:numPr>
          <w:ilvl w:val="2"/>
          <w:numId w:val="38"/>
        </w:numPr>
      </w:pPr>
      <w:bookmarkStart w:id="2611" w:name="_Toc193800973"/>
      <w:r>
        <w:t>Model Approval Process</w:t>
      </w:r>
      <w:bookmarkEnd w:id="2611"/>
      <w:r w:rsidR="0048310F">
        <w:t xml:space="preserve"> </w:t>
      </w:r>
    </w:p>
    <w:p w14:paraId="6C8CAE67" w14:textId="77777777" w:rsidR="00812022" w:rsidRDefault="00911908" w:rsidP="004F5D88">
      <w:r>
        <w:rPr>
          <w:rStyle w:val="SubtleEmphasis"/>
        </w:rPr>
        <w:t>Provide the names of the individuals (or a committee) involved in the approval process for this model.</w:t>
      </w:r>
    </w:p>
    <w:p w14:paraId="6C0BA88A" w14:textId="77777777" w:rsidR="008714FB" w:rsidRDefault="008714FB" w:rsidP="008714FB">
      <w:pPr>
        <w:rPr>
          <w:rStyle w:val="SubtleEmphasis"/>
        </w:rPr>
      </w:pPr>
    </w:p>
    <w:p w14:paraId="164DB18B" w14:textId="77777777" w:rsidR="008714FB" w:rsidRDefault="008714FB" w:rsidP="008714FB">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3DA0DB44" w14:textId="77777777" w:rsidR="008714FB" w:rsidRDefault="008714FB" w:rsidP="008714FB">
      <w:pPr>
        <w:shd w:val="clear" w:color="auto" w:fill="DAEEF3" w:themeFill="accent5" w:themeFillTint="33"/>
        <w:rPr>
          <w:rFonts w:ascii="Aptos Narrow" w:hAnsi="Aptos Narrow"/>
        </w:rPr>
      </w:pPr>
    </w:p>
    <w:p w14:paraId="173B843F" w14:textId="6F20BFFD" w:rsidR="001C0C46" w:rsidRPr="001C0C46" w:rsidRDefault="006A71CD" w:rsidP="34A2CE9E">
      <w:pPr>
        <w:shd w:val="clear" w:color="auto" w:fill="DAEEF3" w:themeFill="accent5" w:themeFillTint="33"/>
        <w:jc w:val="both"/>
        <w:rPr>
          <w:rFonts w:ascii="Aptos Narrow" w:hAnsi="Aptos Narrow"/>
        </w:rPr>
      </w:pPr>
      <w:r w:rsidRPr="34A2CE9E">
        <w:rPr>
          <w:rFonts w:ascii="Aptos Narrow" w:hAnsi="Aptos Narrow"/>
        </w:rPr>
        <w:lastRenderedPageBreak/>
        <w:t xml:space="preserve">FIS </w:t>
      </w:r>
      <w:proofErr w:type="spellStart"/>
      <w:r w:rsidRPr="34A2CE9E">
        <w:rPr>
          <w:rFonts w:ascii="Aptos Narrow" w:hAnsi="Aptos Narrow"/>
        </w:rPr>
        <w:t>SecurLock</w:t>
      </w:r>
      <w:proofErr w:type="spellEnd"/>
      <w:r w:rsidRPr="34A2CE9E">
        <w:rPr>
          <w:rFonts w:ascii="Aptos Narrow" w:hAnsi="Aptos Narrow"/>
        </w:rPr>
        <w:t xml:space="preserve"> Predict is a vendor model, not bank owned</w:t>
      </w:r>
      <w:r w:rsidR="74D71E81" w:rsidRPr="34A2CE9E">
        <w:rPr>
          <w:rFonts w:ascii="Aptos Narrow" w:hAnsi="Aptos Narrow"/>
        </w:rPr>
        <w:t xml:space="preserve">. </w:t>
      </w:r>
      <w:ins w:id="2612" w:author="Vibhu Bhalla-NE" w:date="2025-03-20T16:50:00Z" w16du:dateUtc="2025-03-20T11:20:00Z">
        <w:r w:rsidR="00A32E2A">
          <w:rPr>
            <w:rFonts w:ascii="Aptos Narrow" w:hAnsi="Aptos Narrow"/>
          </w:rPr>
          <w:t>The model is built</w:t>
        </w:r>
      </w:ins>
      <w:ins w:id="2613" w:author="Vibhu Bhalla-NE" w:date="2025-03-20T16:51:00Z" w16du:dateUtc="2025-03-20T11:21:00Z">
        <w:r w:rsidR="00A32E2A">
          <w:rPr>
            <w:rFonts w:ascii="Aptos Narrow" w:hAnsi="Aptos Narrow"/>
          </w:rPr>
          <w:t xml:space="preserve"> on shared fraud intelligence of FIS </w:t>
        </w:r>
        <w:proofErr w:type="spellStart"/>
        <w:r w:rsidR="00A32E2A">
          <w:rPr>
            <w:rFonts w:ascii="Aptos Narrow" w:hAnsi="Aptos Narrow"/>
          </w:rPr>
          <w:t>SecurLock</w:t>
        </w:r>
        <w:proofErr w:type="spellEnd"/>
        <w:r w:rsidR="00A32E2A">
          <w:rPr>
            <w:rFonts w:ascii="Aptos Narrow" w:hAnsi="Aptos Narrow"/>
          </w:rPr>
          <w:t xml:space="preserve"> Predict and </w:t>
        </w:r>
      </w:ins>
      <w:ins w:id="2614" w:author="Vibhu Bhalla-NE" w:date="2025-03-20T16:52:00Z" w16du:dateUtc="2025-03-20T11:22:00Z">
        <w:r w:rsidR="00A32E2A">
          <w:rPr>
            <w:rFonts w:ascii="Aptos Narrow" w:hAnsi="Aptos Narrow"/>
          </w:rPr>
          <w:t xml:space="preserve">FICO Falcon Fraud Platform. </w:t>
        </w:r>
      </w:ins>
      <w:r w:rsidRPr="34A2CE9E">
        <w:rPr>
          <w:rFonts w:ascii="Aptos Narrow" w:hAnsi="Aptos Narrow"/>
        </w:rPr>
        <w:t xml:space="preserve">The model is </w:t>
      </w:r>
      <w:commentRangeStart w:id="2615"/>
      <w:r w:rsidRPr="34A2CE9E">
        <w:rPr>
          <w:rFonts w:ascii="Aptos Narrow" w:hAnsi="Aptos Narrow"/>
        </w:rPr>
        <w:t xml:space="preserve">built on FICO Falcon </w:t>
      </w:r>
      <w:r w:rsidR="0082189D" w:rsidRPr="34A2CE9E">
        <w:rPr>
          <w:rFonts w:ascii="Aptos Narrow" w:hAnsi="Aptos Narrow"/>
        </w:rPr>
        <w:t>fraud platfor</w:t>
      </w:r>
      <w:r w:rsidR="00207C43" w:rsidRPr="34A2CE9E">
        <w:rPr>
          <w:rFonts w:ascii="Aptos Narrow" w:hAnsi="Aptos Narrow"/>
        </w:rPr>
        <w:t>m</w:t>
      </w:r>
      <w:r w:rsidR="25B1D76D" w:rsidRPr="34A2CE9E">
        <w:rPr>
          <w:rFonts w:ascii="Aptos Narrow" w:hAnsi="Aptos Narrow"/>
        </w:rPr>
        <w:t xml:space="preserve">. </w:t>
      </w:r>
      <w:r w:rsidR="00111ACF" w:rsidRPr="34A2CE9E">
        <w:rPr>
          <w:rFonts w:ascii="Aptos Narrow" w:hAnsi="Aptos Narrow"/>
        </w:rPr>
        <w:t xml:space="preserve">The </w:t>
      </w:r>
      <w:commentRangeEnd w:id="2615"/>
      <w:r w:rsidR="009A00C3">
        <w:rPr>
          <w:rStyle w:val="CommentReference"/>
        </w:rPr>
        <w:commentReference w:id="2615"/>
      </w:r>
      <w:r w:rsidR="00111ACF" w:rsidRPr="34A2CE9E">
        <w:rPr>
          <w:rFonts w:ascii="Aptos Narrow" w:hAnsi="Aptos Narrow"/>
        </w:rPr>
        <w:t>Fraud Strategy Team works with FIS Risk Office to monitor rule performance and ongoing cadence on the fraud patterns and changes</w:t>
      </w:r>
      <w:r w:rsidR="00A05D4B" w:rsidRPr="34A2CE9E">
        <w:rPr>
          <w:rFonts w:ascii="Aptos Narrow" w:hAnsi="Aptos Narrow"/>
        </w:rPr>
        <w:t>.</w:t>
      </w:r>
      <w:r w:rsidR="1C8E2B3B" w:rsidRPr="34A2CE9E">
        <w:rPr>
          <w:rFonts w:ascii="Aptos Narrow" w:hAnsi="Aptos Narrow"/>
        </w:rPr>
        <w:t xml:space="preserve"> </w:t>
      </w:r>
      <w:r w:rsidR="00D03A05" w:rsidRPr="34A2CE9E">
        <w:rPr>
          <w:rFonts w:ascii="Aptos Narrow" w:hAnsi="Aptos Narrow"/>
        </w:rPr>
        <w:t xml:space="preserve">FIS </w:t>
      </w:r>
      <w:r w:rsidR="00875735" w:rsidRPr="34A2CE9E">
        <w:rPr>
          <w:rFonts w:ascii="Aptos Narrow" w:hAnsi="Aptos Narrow"/>
        </w:rPr>
        <w:t>communicate</w:t>
      </w:r>
      <w:ins w:id="2616" w:author="Vibhu Bhalla-NE" w:date="2025-03-20T16:49:00Z" w16du:dateUtc="2025-03-20T11:19:00Z">
        <w:r w:rsidR="00A32E2A">
          <w:rPr>
            <w:rFonts w:ascii="Aptos Narrow" w:hAnsi="Aptos Narrow"/>
          </w:rPr>
          <w:t>s</w:t>
        </w:r>
      </w:ins>
      <w:ins w:id="2617" w:author="Vibhu Bhalla-NE" w:date="2025-03-20T16:50:00Z" w16du:dateUtc="2025-03-20T11:20:00Z">
        <w:r w:rsidR="00A32E2A">
          <w:rPr>
            <w:rFonts w:ascii="Aptos Narrow" w:hAnsi="Aptos Narrow"/>
          </w:rPr>
          <w:t xml:space="preserve"> </w:t>
        </w:r>
      </w:ins>
      <w:del w:id="2618" w:author="Vibhu Bhalla-NE" w:date="2025-03-20T16:49:00Z" w16du:dateUtc="2025-03-20T11:19:00Z">
        <w:r w:rsidR="00875735" w:rsidRPr="34A2CE9E" w:rsidDel="00A32E2A">
          <w:rPr>
            <w:rFonts w:ascii="Aptos Narrow" w:hAnsi="Aptos Narrow"/>
          </w:rPr>
          <w:delText>d</w:delText>
        </w:r>
      </w:del>
      <w:r w:rsidR="0053786B" w:rsidRPr="34A2CE9E">
        <w:rPr>
          <w:rFonts w:ascii="Aptos Narrow" w:hAnsi="Aptos Narrow"/>
        </w:rPr>
        <w:t xml:space="preserve"> and</w:t>
      </w:r>
      <w:r w:rsidR="00D03A05" w:rsidRPr="34A2CE9E">
        <w:rPr>
          <w:rFonts w:ascii="Aptos Narrow" w:hAnsi="Aptos Narrow"/>
        </w:rPr>
        <w:t xml:space="preserve"> </w:t>
      </w:r>
      <w:proofErr w:type="spellStart"/>
      <w:r w:rsidR="00D03A05" w:rsidRPr="34A2CE9E">
        <w:rPr>
          <w:rFonts w:ascii="Aptos Narrow" w:hAnsi="Aptos Narrow"/>
        </w:rPr>
        <w:t>recommend</w:t>
      </w:r>
      <w:r w:rsidR="00EE0F37" w:rsidRPr="34A2CE9E">
        <w:rPr>
          <w:rFonts w:ascii="Aptos Narrow" w:hAnsi="Aptos Narrow"/>
        </w:rPr>
        <w:t>e</w:t>
      </w:r>
      <w:ins w:id="2619" w:author="Vibhu Bhalla-NE" w:date="2025-03-20T16:50:00Z" w16du:dateUtc="2025-03-20T11:20:00Z">
        <w:r w:rsidR="00A32E2A">
          <w:rPr>
            <w:rFonts w:ascii="Aptos Narrow" w:hAnsi="Aptos Narrow"/>
          </w:rPr>
          <w:t>s</w:t>
        </w:r>
        <w:proofErr w:type="spellEnd"/>
        <w:r w:rsidR="00A32E2A">
          <w:rPr>
            <w:rFonts w:ascii="Aptos Narrow" w:hAnsi="Aptos Narrow"/>
          </w:rPr>
          <w:t xml:space="preserve"> </w:t>
        </w:r>
      </w:ins>
      <w:del w:id="2620" w:author="Vibhu Bhalla-NE" w:date="2025-03-20T16:50:00Z" w16du:dateUtc="2025-03-20T11:20:00Z">
        <w:r w:rsidR="00EE0F37" w:rsidRPr="34A2CE9E" w:rsidDel="00A32E2A">
          <w:rPr>
            <w:rFonts w:ascii="Aptos Narrow" w:hAnsi="Aptos Narrow"/>
          </w:rPr>
          <w:delText>d</w:delText>
        </w:r>
      </w:del>
      <w:r w:rsidR="00D03A05" w:rsidRPr="34A2CE9E">
        <w:rPr>
          <w:rFonts w:ascii="Aptos Narrow" w:hAnsi="Aptos Narrow"/>
        </w:rPr>
        <w:t xml:space="preserve"> </w:t>
      </w:r>
      <w:r w:rsidR="00B90E2D" w:rsidRPr="34A2CE9E">
        <w:rPr>
          <w:rFonts w:ascii="Aptos Narrow" w:hAnsi="Aptos Narrow"/>
        </w:rPr>
        <w:t xml:space="preserve">rule </w:t>
      </w:r>
      <w:r w:rsidR="00343618" w:rsidRPr="34A2CE9E">
        <w:rPr>
          <w:rFonts w:ascii="Aptos Narrow" w:hAnsi="Aptos Narrow"/>
        </w:rPr>
        <w:t xml:space="preserve">changes to the </w:t>
      </w:r>
      <w:proofErr w:type="gramStart"/>
      <w:r w:rsidR="00B90E2D" w:rsidRPr="34A2CE9E">
        <w:rPr>
          <w:rFonts w:ascii="Aptos Narrow" w:hAnsi="Aptos Narrow"/>
        </w:rPr>
        <w:t>implement</w:t>
      </w:r>
      <w:proofErr w:type="gramEnd"/>
      <w:r w:rsidR="00B90E2D" w:rsidRPr="34A2CE9E">
        <w:rPr>
          <w:rFonts w:ascii="Aptos Narrow" w:hAnsi="Aptos Narrow"/>
        </w:rPr>
        <w:t xml:space="preserve"> </w:t>
      </w:r>
      <w:r w:rsidR="3EE040FD" w:rsidRPr="34A2CE9E">
        <w:rPr>
          <w:rFonts w:ascii="Aptos Narrow" w:hAnsi="Aptos Narrow"/>
        </w:rPr>
        <w:t>for the</w:t>
      </w:r>
      <w:r w:rsidR="00343618" w:rsidRPr="34A2CE9E">
        <w:rPr>
          <w:rFonts w:ascii="Aptos Narrow" w:hAnsi="Aptos Narrow"/>
        </w:rPr>
        <w:t xml:space="preserve"> bank</w:t>
      </w:r>
      <w:r w:rsidR="00B90E2D" w:rsidRPr="34A2CE9E">
        <w:rPr>
          <w:rFonts w:ascii="Aptos Narrow" w:hAnsi="Aptos Narrow"/>
        </w:rPr>
        <w:t>,</w:t>
      </w:r>
      <w:r w:rsidR="00343618" w:rsidRPr="34A2CE9E">
        <w:rPr>
          <w:rFonts w:ascii="Aptos Narrow" w:hAnsi="Aptos Narrow"/>
        </w:rPr>
        <w:t xml:space="preserve"> however</w:t>
      </w:r>
      <w:r w:rsidR="00847FD0" w:rsidRPr="34A2CE9E">
        <w:rPr>
          <w:rFonts w:ascii="Aptos Narrow" w:hAnsi="Aptos Narrow"/>
        </w:rPr>
        <w:t xml:space="preserve"> bank does have direct control of the production change. </w:t>
      </w:r>
    </w:p>
    <w:p w14:paraId="614D198F" w14:textId="77777777" w:rsidR="008714FB" w:rsidRDefault="008714FB" w:rsidP="008714FB">
      <w:pPr>
        <w:shd w:val="clear" w:color="auto" w:fill="DAEEF3" w:themeFill="accent5" w:themeFillTint="33"/>
        <w:rPr>
          <w:rFonts w:ascii="Aptos Narrow" w:hAnsi="Aptos Narrow"/>
        </w:rPr>
      </w:pPr>
    </w:p>
    <w:p w14:paraId="65DA7763" w14:textId="77777777" w:rsidR="00812022" w:rsidRDefault="00812022" w:rsidP="004F5D88"/>
    <w:p w14:paraId="0922F526" w14:textId="77777777" w:rsidR="00812022" w:rsidRDefault="00911908" w:rsidP="001A64D1">
      <w:pPr>
        <w:pStyle w:val="Heading3"/>
        <w:numPr>
          <w:ilvl w:val="2"/>
          <w:numId w:val="38"/>
        </w:numPr>
      </w:pPr>
      <w:bookmarkStart w:id="2621" w:name="_Toc193800974"/>
      <w:r>
        <w:t>Model Change Log</w:t>
      </w:r>
      <w:bookmarkEnd w:id="2621"/>
    </w:p>
    <w:p w14:paraId="1D2360AA" w14:textId="77777777" w:rsidR="00F5605C" w:rsidRDefault="00911908" w:rsidP="004F5D88">
      <w:r>
        <w:rPr>
          <w:rStyle w:val="SubtleEmphasis"/>
        </w:rPr>
        <w:t>Provide a reference to the model Change Log.</w:t>
      </w:r>
      <w:r w:rsidR="00136089">
        <w:rPr>
          <w:rStyle w:val="SubtleEmphasis"/>
        </w:rPr>
        <w:t xml:space="preserve"> Please refer to the Bank’s 1</w:t>
      </w:r>
      <w:r w:rsidR="00136089" w:rsidRPr="00270670">
        <w:rPr>
          <w:rStyle w:val="SubtleEmphasis"/>
          <w:vertAlign w:val="superscript"/>
        </w:rPr>
        <w:t>st</w:t>
      </w:r>
      <w:r w:rsidR="00136089">
        <w:rPr>
          <w:rStyle w:val="SubtleEmphasis"/>
        </w:rPr>
        <w:t xml:space="preserve"> Line Model Risk Management Guidelines (MRM-PnP05), the MRM Procedure (MRM-PnP02), and </w:t>
      </w:r>
      <w:r w:rsidR="00136089" w:rsidRPr="00136089">
        <w:rPr>
          <w:rStyle w:val="SubtleEmphasis"/>
        </w:rPr>
        <w:t>Model Change Log Template v01.docx</w:t>
      </w:r>
      <w:r w:rsidR="00136089">
        <w:rPr>
          <w:rStyle w:val="SubtleEmphasis"/>
        </w:rPr>
        <w:t xml:space="preserve"> for detailed requirements.</w:t>
      </w:r>
    </w:p>
    <w:p w14:paraId="71401386" w14:textId="77777777" w:rsidR="008714FB" w:rsidRDefault="008714FB" w:rsidP="008714FB">
      <w:pPr>
        <w:rPr>
          <w:rStyle w:val="SubtleEmphasis"/>
        </w:rPr>
      </w:pPr>
    </w:p>
    <w:p w14:paraId="4239FD9B" w14:textId="77777777" w:rsidR="008714FB" w:rsidRDefault="008714FB" w:rsidP="008714FB">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45C2FBF3" w14:textId="77777777" w:rsidR="008714FB" w:rsidRDefault="008714FB" w:rsidP="008714FB">
      <w:pPr>
        <w:shd w:val="clear" w:color="auto" w:fill="DAEEF3" w:themeFill="accent5" w:themeFillTint="33"/>
        <w:rPr>
          <w:ins w:id="2622" w:author="Vibhu Bhalla-NE" w:date="2025-03-20T14:09:00Z" w16du:dateUtc="2025-03-20T08:39:00Z"/>
          <w:rFonts w:ascii="Aptos Narrow" w:hAnsi="Aptos Narrow"/>
        </w:rPr>
      </w:pPr>
    </w:p>
    <w:p w14:paraId="53A3D93C" w14:textId="2145E81C" w:rsidR="00602192" w:rsidRPr="00AA6C8B" w:rsidRDefault="00602192" w:rsidP="00602192">
      <w:pPr>
        <w:shd w:val="clear" w:color="auto" w:fill="DAEEF3" w:themeFill="accent5" w:themeFillTint="33"/>
        <w:rPr>
          <w:ins w:id="2623" w:author="Vibhu Bhalla-NE" w:date="2025-03-20T14:09:00Z" w16du:dateUtc="2025-03-20T08:39:00Z"/>
          <w:rFonts w:ascii="Aptos Narrow" w:hAnsi="Aptos Narrow"/>
        </w:rPr>
      </w:pPr>
      <w:ins w:id="2624" w:author="Vibhu Bhalla-NE" w:date="2025-03-20T14:09:00Z" w16du:dateUtc="2025-03-20T08:39:00Z">
        <w:r w:rsidRPr="00AA6C8B">
          <w:rPr>
            <w:rFonts w:ascii="Aptos Narrow" w:hAnsi="Aptos Narrow"/>
          </w:rPr>
          <w:t>Presently, no change has been associated with this model to log into the MRM change log template.  </w:t>
        </w:r>
      </w:ins>
    </w:p>
    <w:p w14:paraId="19B32501" w14:textId="77777777" w:rsidR="00602192" w:rsidRDefault="00602192" w:rsidP="008714FB">
      <w:pPr>
        <w:shd w:val="clear" w:color="auto" w:fill="DAEEF3" w:themeFill="accent5" w:themeFillTint="33"/>
        <w:rPr>
          <w:rFonts w:ascii="Aptos Narrow" w:hAnsi="Aptos Narrow"/>
        </w:rPr>
      </w:pPr>
    </w:p>
    <w:p w14:paraId="64486E8B" w14:textId="41D4C401" w:rsidR="00D810D3" w:rsidRDefault="00D810D3" w:rsidP="00EF506F">
      <w:pPr>
        <w:shd w:val="clear" w:color="auto" w:fill="DAEEF3" w:themeFill="accent5" w:themeFillTint="33"/>
        <w:jc w:val="both"/>
        <w:rPr>
          <w:rFonts w:ascii="Aptos Narrow" w:hAnsi="Aptos Narrow"/>
        </w:rPr>
      </w:pPr>
      <w:bookmarkStart w:id="2625" w:name="OLE_LINK142"/>
      <w:bookmarkStart w:id="2626" w:name="OLE_LINK208"/>
      <w:r w:rsidRPr="34A2CE9E">
        <w:rPr>
          <w:rFonts w:ascii="Aptos Narrow" w:hAnsi="Aptos Narrow"/>
        </w:rPr>
        <w:t xml:space="preserve">Adopted the MRM model </w:t>
      </w:r>
      <w:proofErr w:type="gramStart"/>
      <w:r w:rsidRPr="34A2CE9E">
        <w:rPr>
          <w:rFonts w:ascii="Aptos Narrow" w:hAnsi="Aptos Narrow"/>
        </w:rPr>
        <w:t>change</w:t>
      </w:r>
      <w:proofErr w:type="gramEnd"/>
      <w:r w:rsidRPr="34A2CE9E">
        <w:rPr>
          <w:rFonts w:ascii="Aptos Narrow" w:hAnsi="Aptos Narrow"/>
        </w:rPr>
        <w:t xml:space="preserve"> log template to capture the nature model changes, reasons for the model changes, and potential model impacts</w:t>
      </w:r>
      <w:r w:rsidR="300D8BC1" w:rsidRPr="34A2CE9E">
        <w:rPr>
          <w:rFonts w:ascii="Aptos Narrow" w:hAnsi="Aptos Narrow"/>
        </w:rPr>
        <w:t xml:space="preserve">. </w:t>
      </w:r>
      <w:r w:rsidRPr="34A2CE9E">
        <w:rPr>
          <w:rFonts w:ascii="Aptos Narrow" w:hAnsi="Aptos Narrow"/>
        </w:rPr>
        <w:t xml:space="preserve">Using this model </w:t>
      </w:r>
      <w:proofErr w:type="gramStart"/>
      <w:r w:rsidRPr="34A2CE9E">
        <w:rPr>
          <w:rFonts w:ascii="Aptos Narrow" w:hAnsi="Aptos Narrow"/>
        </w:rPr>
        <w:t>change</w:t>
      </w:r>
      <w:proofErr w:type="gramEnd"/>
      <w:r w:rsidRPr="34A2CE9E">
        <w:rPr>
          <w:rFonts w:ascii="Aptos Narrow" w:hAnsi="Aptos Narrow"/>
        </w:rPr>
        <w:t xml:space="preserve"> log template to ensure modifications are managed in a framework, minimizing risks, maintaining model integrity to align with MRM quarterly model change certification process</w:t>
      </w:r>
      <w:r w:rsidR="747339F7" w:rsidRPr="34A2CE9E">
        <w:rPr>
          <w:rFonts w:ascii="Aptos Narrow" w:hAnsi="Aptos Narrow"/>
        </w:rPr>
        <w:t xml:space="preserve">. </w:t>
      </w:r>
      <w:r w:rsidRPr="34A2CE9E">
        <w:rPr>
          <w:rFonts w:ascii="Aptos Narrow" w:hAnsi="Aptos Narrow"/>
        </w:rPr>
        <w:t>Added risk impact column in the log to provide transparency in the potential impacts.</w:t>
      </w:r>
      <w:bookmarkEnd w:id="2625"/>
      <w:bookmarkEnd w:id="2626"/>
    </w:p>
    <w:p w14:paraId="49C5BF75" w14:textId="77777777" w:rsidR="00D810D3" w:rsidRDefault="00D810D3" w:rsidP="008714FB">
      <w:pPr>
        <w:shd w:val="clear" w:color="auto" w:fill="DAEEF3" w:themeFill="accent5" w:themeFillTint="33"/>
        <w:rPr>
          <w:rFonts w:ascii="Aptos Narrow" w:hAnsi="Aptos Narrow"/>
        </w:rPr>
      </w:pPr>
    </w:p>
    <w:tbl>
      <w:tblPr>
        <w:tblStyle w:val="TableGrid"/>
        <w:tblW w:w="10080" w:type="dxa"/>
        <w:jc w:val="cente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ayout w:type="fixed"/>
        <w:tblLook w:val="04A0" w:firstRow="1" w:lastRow="0" w:firstColumn="1" w:lastColumn="0" w:noHBand="0" w:noVBand="1"/>
        <w:tblPrChange w:id="2627" w:author="Vibhu Bhalla-NE" w:date="2025-03-20T14:12:00Z" w16du:dateUtc="2025-03-20T08:42:00Z">
          <w:tblPr>
            <w:tblStyle w:val="TableGrid"/>
            <w:tblW w:w="9540" w:type="dxa"/>
            <w:jc w:val="center"/>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Layout w:type="fixed"/>
            <w:tblLook w:val="04A0" w:firstRow="1" w:lastRow="0" w:firstColumn="1" w:lastColumn="0" w:noHBand="0" w:noVBand="1"/>
          </w:tblPr>
        </w:tblPrChange>
      </w:tblPr>
      <w:tblGrid>
        <w:gridCol w:w="861"/>
        <w:gridCol w:w="1391"/>
        <w:gridCol w:w="1171"/>
        <w:gridCol w:w="1170"/>
        <w:gridCol w:w="1227"/>
        <w:gridCol w:w="1293"/>
        <w:gridCol w:w="1440"/>
        <w:gridCol w:w="1527"/>
        <w:tblGridChange w:id="2628">
          <w:tblGrid>
            <w:gridCol w:w="768"/>
            <w:gridCol w:w="93"/>
            <w:gridCol w:w="1298"/>
            <w:gridCol w:w="93"/>
            <w:gridCol w:w="1078"/>
            <w:gridCol w:w="93"/>
            <w:gridCol w:w="1077"/>
            <w:gridCol w:w="93"/>
            <w:gridCol w:w="1134"/>
            <w:gridCol w:w="93"/>
            <w:gridCol w:w="1200"/>
            <w:gridCol w:w="93"/>
            <w:gridCol w:w="1347"/>
            <w:gridCol w:w="93"/>
            <w:gridCol w:w="987"/>
            <w:gridCol w:w="540"/>
          </w:tblGrid>
        </w:tblGridChange>
      </w:tblGrid>
      <w:tr w:rsidR="00D810D3" w14:paraId="3833C6D8" w14:textId="77777777" w:rsidTr="00602192">
        <w:trPr>
          <w:trHeight w:val="448"/>
          <w:jc w:val="center"/>
          <w:trPrChange w:id="2629" w:author="Vibhu Bhalla-NE" w:date="2025-03-20T14:12:00Z" w16du:dateUtc="2025-03-20T08:42:00Z">
            <w:trPr>
              <w:gridAfter w:val="0"/>
              <w:trHeight w:val="448"/>
              <w:jc w:val="center"/>
            </w:trPr>
          </w:trPrChange>
        </w:trPr>
        <w:tc>
          <w:tcPr>
            <w:tcW w:w="861" w:type="dxa"/>
            <w:shd w:val="clear" w:color="auto" w:fill="C00000"/>
            <w:hideMark/>
            <w:tcPrChange w:id="2630" w:author="Vibhu Bhalla-NE" w:date="2025-03-20T14:12:00Z" w16du:dateUtc="2025-03-20T08:42:00Z">
              <w:tcPr>
                <w:tcW w:w="768" w:type="dxa"/>
                <w:shd w:val="clear" w:color="auto" w:fill="C00000"/>
                <w:hideMark/>
              </w:tcPr>
            </w:tcPrChange>
          </w:tcPr>
          <w:p w14:paraId="424EDA19" w14:textId="77777777" w:rsidR="00D810D3" w:rsidRPr="00D810D3" w:rsidRDefault="00D810D3" w:rsidP="00487464">
            <w:pPr>
              <w:pStyle w:val="BodyText22"/>
              <w:tabs>
                <w:tab w:val="left" w:pos="7650"/>
              </w:tabs>
              <w:spacing w:line="276" w:lineRule="auto"/>
              <w:ind w:firstLine="0"/>
              <w:jc w:val="left"/>
              <w:rPr>
                <w:rFonts w:ascii="Arial Narrow" w:hAnsi="Arial Narrow"/>
                <w:b/>
                <w:kern w:val="2"/>
                <w:sz w:val="18"/>
                <w:szCs w:val="18"/>
                <w:lang w:eastAsia="zh-CN"/>
              </w:rPr>
            </w:pPr>
            <w:bookmarkStart w:id="2631" w:name="OLE_LINK232"/>
            <w:r w:rsidRPr="00D810D3">
              <w:rPr>
                <w:rFonts w:ascii="Arial Narrow" w:hAnsi="Arial Narrow"/>
                <w:b/>
                <w:kern w:val="2"/>
                <w:sz w:val="18"/>
                <w:szCs w:val="18"/>
                <w:lang w:eastAsia="zh-CN"/>
              </w:rPr>
              <w:t>Change Date</w:t>
            </w:r>
          </w:p>
        </w:tc>
        <w:tc>
          <w:tcPr>
            <w:tcW w:w="1391" w:type="dxa"/>
            <w:shd w:val="clear" w:color="auto" w:fill="C00000"/>
            <w:hideMark/>
            <w:tcPrChange w:id="2632" w:author="Vibhu Bhalla-NE" w:date="2025-03-20T14:12:00Z" w16du:dateUtc="2025-03-20T08:42:00Z">
              <w:tcPr>
                <w:tcW w:w="1391" w:type="dxa"/>
                <w:gridSpan w:val="2"/>
                <w:shd w:val="clear" w:color="auto" w:fill="C00000"/>
                <w:hideMark/>
              </w:tcPr>
            </w:tcPrChange>
          </w:tcPr>
          <w:p w14:paraId="6611CED1" w14:textId="77777777" w:rsidR="00D810D3" w:rsidRPr="00D810D3" w:rsidRDefault="00D810D3" w:rsidP="00487464">
            <w:pPr>
              <w:pStyle w:val="BodyText22"/>
              <w:tabs>
                <w:tab w:val="left" w:pos="7650"/>
              </w:tabs>
              <w:spacing w:line="276" w:lineRule="auto"/>
              <w:ind w:firstLine="0"/>
              <w:jc w:val="left"/>
              <w:rPr>
                <w:rFonts w:ascii="Arial Narrow" w:hAnsi="Arial Narrow"/>
                <w:b/>
                <w:kern w:val="2"/>
                <w:sz w:val="18"/>
                <w:szCs w:val="18"/>
                <w:lang w:eastAsia="zh-CN"/>
              </w:rPr>
            </w:pPr>
            <w:r w:rsidRPr="00D810D3">
              <w:rPr>
                <w:rFonts w:ascii="Arial Narrow" w:hAnsi="Arial Narrow"/>
                <w:b/>
                <w:kern w:val="2"/>
                <w:sz w:val="18"/>
                <w:szCs w:val="18"/>
                <w:lang w:eastAsia="zh-CN"/>
              </w:rPr>
              <w:t>High-Level Description of Change</w:t>
            </w:r>
          </w:p>
        </w:tc>
        <w:tc>
          <w:tcPr>
            <w:tcW w:w="1171" w:type="dxa"/>
            <w:shd w:val="clear" w:color="auto" w:fill="4472C4"/>
            <w:hideMark/>
            <w:tcPrChange w:id="2633" w:author="Vibhu Bhalla-NE" w:date="2025-03-20T14:12:00Z" w16du:dateUtc="2025-03-20T08:42:00Z">
              <w:tcPr>
                <w:tcW w:w="1171" w:type="dxa"/>
                <w:gridSpan w:val="2"/>
                <w:shd w:val="clear" w:color="auto" w:fill="4472C4"/>
                <w:hideMark/>
              </w:tcPr>
            </w:tcPrChange>
          </w:tcPr>
          <w:p w14:paraId="54380AAE" w14:textId="77777777" w:rsidR="00D810D3" w:rsidRPr="00D810D3" w:rsidRDefault="00D810D3" w:rsidP="00487464">
            <w:pPr>
              <w:pStyle w:val="BodyText22"/>
              <w:tabs>
                <w:tab w:val="left" w:pos="7650"/>
              </w:tabs>
              <w:spacing w:line="276" w:lineRule="auto"/>
              <w:ind w:firstLine="0"/>
              <w:jc w:val="left"/>
              <w:rPr>
                <w:rFonts w:ascii="Arial Narrow" w:hAnsi="Arial Narrow"/>
                <w:b/>
                <w:color w:val="FFFFFF" w:themeColor="background1"/>
                <w:kern w:val="2"/>
                <w:sz w:val="18"/>
                <w:szCs w:val="18"/>
                <w:lang w:eastAsia="zh-CN"/>
              </w:rPr>
            </w:pPr>
            <w:r w:rsidRPr="00D810D3">
              <w:rPr>
                <w:rFonts w:ascii="Arial Narrow" w:hAnsi="Arial Narrow"/>
                <w:b/>
                <w:color w:val="FFFFFF" w:themeColor="background1"/>
                <w:kern w:val="2"/>
                <w:sz w:val="18"/>
                <w:szCs w:val="18"/>
                <w:lang w:eastAsia="zh-CN"/>
              </w:rPr>
              <w:t>Change Impact</w:t>
            </w:r>
          </w:p>
        </w:tc>
        <w:tc>
          <w:tcPr>
            <w:tcW w:w="1170" w:type="dxa"/>
            <w:shd w:val="clear" w:color="auto" w:fill="C00000"/>
            <w:hideMark/>
            <w:tcPrChange w:id="2634" w:author="Vibhu Bhalla-NE" w:date="2025-03-20T14:12:00Z" w16du:dateUtc="2025-03-20T08:42:00Z">
              <w:tcPr>
                <w:tcW w:w="1170" w:type="dxa"/>
                <w:gridSpan w:val="2"/>
                <w:shd w:val="clear" w:color="auto" w:fill="C00000"/>
                <w:hideMark/>
              </w:tcPr>
            </w:tcPrChange>
          </w:tcPr>
          <w:p w14:paraId="04FE9E7D" w14:textId="77777777" w:rsidR="00D810D3" w:rsidRPr="00D810D3" w:rsidRDefault="00D810D3" w:rsidP="00487464">
            <w:pPr>
              <w:pStyle w:val="BodyText22"/>
              <w:tabs>
                <w:tab w:val="left" w:pos="7650"/>
              </w:tabs>
              <w:spacing w:line="276" w:lineRule="auto"/>
              <w:ind w:firstLine="0"/>
              <w:jc w:val="left"/>
              <w:rPr>
                <w:rFonts w:ascii="Arial Narrow" w:hAnsi="Arial Narrow"/>
                <w:b/>
                <w:kern w:val="2"/>
                <w:sz w:val="18"/>
                <w:szCs w:val="18"/>
                <w:lang w:eastAsia="zh-CN"/>
              </w:rPr>
            </w:pPr>
            <w:r w:rsidRPr="00D810D3">
              <w:rPr>
                <w:rFonts w:ascii="Arial Narrow" w:hAnsi="Arial Narrow"/>
                <w:b/>
                <w:kern w:val="2"/>
                <w:sz w:val="18"/>
                <w:szCs w:val="18"/>
                <w:lang w:eastAsia="zh-CN"/>
              </w:rPr>
              <w:t>Category of Change</w:t>
            </w:r>
          </w:p>
        </w:tc>
        <w:tc>
          <w:tcPr>
            <w:tcW w:w="1227" w:type="dxa"/>
            <w:shd w:val="clear" w:color="auto" w:fill="C00000"/>
            <w:hideMark/>
            <w:tcPrChange w:id="2635" w:author="Vibhu Bhalla-NE" w:date="2025-03-20T14:12:00Z" w16du:dateUtc="2025-03-20T08:42:00Z">
              <w:tcPr>
                <w:tcW w:w="1227" w:type="dxa"/>
                <w:gridSpan w:val="2"/>
                <w:shd w:val="clear" w:color="auto" w:fill="C00000"/>
                <w:hideMark/>
              </w:tcPr>
            </w:tcPrChange>
          </w:tcPr>
          <w:p w14:paraId="3712DCC1" w14:textId="77777777" w:rsidR="00D810D3" w:rsidRPr="00D810D3" w:rsidRDefault="00D810D3" w:rsidP="00487464">
            <w:pPr>
              <w:pStyle w:val="BodyText22"/>
              <w:tabs>
                <w:tab w:val="left" w:pos="7650"/>
              </w:tabs>
              <w:spacing w:line="276" w:lineRule="auto"/>
              <w:ind w:firstLine="0"/>
              <w:jc w:val="left"/>
              <w:rPr>
                <w:rFonts w:ascii="Arial Narrow" w:hAnsi="Arial Narrow"/>
                <w:b/>
                <w:kern w:val="2"/>
                <w:sz w:val="18"/>
                <w:szCs w:val="18"/>
                <w:lang w:eastAsia="zh-CN"/>
              </w:rPr>
            </w:pPr>
            <w:r w:rsidRPr="00D810D3">
              <w:rPr>
                <w:rFonts w:ascii="Arial Narrow" w:hAnsi="Arial Narrow"/>
                <w:b/>
                <w:kern w:val="2"/>
                <w:sz w:val="18"/>
                <w:szCs w:val="18"/>
                <w:lang w:eastAsia="zh-CN"/>
              </w:rPr>
              <w:t>Responsible Party</w:t>
            </w:r>
          </w:p>
        </w:tc>
        <w:tc>
          <w:tcPr>
            <w:tcW w:w="1293" w:type="dxa"/>
            <w:shd w:val="clear" w:color="auto" w:fill="C00000"/>
            <w:hideMark/>
            <w:tcPrChange w:id="2636" w:author="Vibhu Bhalla-NE" w:date="2025-03-20T14:12:00Z" w16du:dateUtc="2025-03-20T08:42:00Z">
              <w:tcPr>
                <w:tcW w:w="1293" w:type="dxa"/>
                <w:gridSpan w:val="2"/>
                <w:shd w:val="clear" w:color="auto" w:fill="C00000"/>
                <w:hideMark/>
              </w:tcPr>
            </w:tcPrChange>
          </w:tcPr>
          <w:p w14:paraId="69ABAC8E" w14:textId="77777777" w:rsidR="00D810D3" w:rsidRPr="00D810D3" w:rsidRDefault="00D810D3" w:rsidP="00487464">
            <w:pPr>
              <w:pStyle w:val="BodyText22"/>
              <w:tabs>
                <w:tab w:val="left" w:pos="7650"/>
              </w:tabs>
              <w:spacing w:line="276" w:lineRule="auto"/>
              <w:ind w:firstLine="0"/>
              <w:jc w:val="left"/>
              <w:rPr>
                <w:rFonts w:ascii="Arial Narrow" w:hAnsi="Arial Narrow"/>
                <w:b/>
                <w:kern w:val="2"/>
                <w:sz w:val="18"/>
                <w:szCs w:val="18"/>
                <w:lang w:eastAsia="zh-CN"/>
              </w:rPr>
            </w:pPr>
            <w:r w:rsidRPr="00D810D3">
              <w:rPr>
                <w:rFonts w:ascii="Arial Narrow" w:hAnsi="Arial Narrow"/>
                <w:b/>
                <w:kern w:val="2"/>
                <w:sz w:val="18"/>
                <w:szCs w:val="18"/>
                <w:lang w:eastAsia="zh-CN"/>
              </w:rPr>
              <w:t>Supporting Documents &amp; Location</w:t>
            </w:r>
          </w:p>
        </w:tc>
        <w:tc>
          <w:tcPr>
            <w:tcW w:w="1440" w:type="dxa"/>
            <w:shd w:val="clear" w:color="auto" w:fill="C00000"/>
            <w:hideMark/>
            <w:tcPrChange w:id="2637" w:author="Vibhu Bhalla-NE" w:date="2025-03-20T14:12:00Z" w16du:dateUtc="2025-03-20T08:42:00Z">
              <w:tcPr>
                <w:tcW w:w="1440" w:type="dxa"/>
                <w:gridSpan w:val="2"/>
                <w:shd w:val="clear" w:color="auto" w:fill="C00000"/>
                <w:hideMark/>
              </w:tcPr>
            </w:tcPrChange>
          </w:tcPr>
          <w:p w14:paraId="7A07B89F" w14:textId="77777777" w:rsidR="00D810D3" w:rsidRPr="00D810D3" w:rsidRDefault="00D810D3" w:rsidP="00487464">
            <w:pPr>
              <w:pStyle w:val="BodyText22"/>
              <w:tabs>
                <w:tab w:val="left" w:pos="7650"/>
              </w:tabs>
              <w:spacing w:line="276" w:lineRule="auto"/>
              <w:ind w:firstLine="0"/>
              <w:jc w:val="left"/>
              <w:rPr>
                <w:rFonts w:ascii="Arial Narrow" w:hAnsi="Arial Narrow"/>
                <w:b/>
                <w:kern w:val="2"/>
                <w:sz w:val="18"/>
                <w:szCs w:val="18"/>
                <w:lang w:eastAsia="zh-CN"/>
              </w:rPr>
            </w:pPr>
            <w:r w:rsidRPr="00D810D3">
              <w:rPr>
                <w:rFonts w:ascii="Arial Narrow" w:hAnsi="Arial Narrow"/>
                <w:b/>
                <w:kern w:val="2"/>
                <w:sz w:val="18"/>
                <w:szCs w:val="18"/>
                <w:lang w:eastAsia="zh-CN"/>
              </w:rPr>
              <w:t>Communication and Approval</w:t>
            </w:r>
          </w:p>
        </w:tc>
        <w:tc>
          <w:tcPr>
            <w:tcW w:w="1527" w:type="dxa"/>
            <w:shd w:val="clear" w:color="auto" w:fill="C00000"/>
            <w:hideMark/>
            <w:tcPrChange w:id="2638" w:author="Vibhu Bhalla-NE" w:date="2025-03-20T14:12:00Z" w16du:dateUtc="2025-03-20T08:42:00Z">
              <w:tcPr>
                <w:tcW w:w="1080" w:type="dxa"/>
                <w:gridSpan w:val="2"/>
                <w:shd w:val="clear" w:color="auto" w:fill="C00000"/>
                <w:hideMark/>
              </w:tcPr>
            </w:tcPrChange>
          </w:tcPr>
          <w:p w14:paraId="1542A154" w14:textId="77777777" w:rsidR="00D810D3" w:rsidRPr="00D810D3" w:rsidRDefault="00D810D3" w:rsidP="00487464">
            <w:pPr>
              <w:pStyle w:val="BodyText22"/>
              <w:tabs>
                <w:tab w:val="left" w:pos="7650"/>
              </w:tabs>
              <w:spacing w:line="276" w:lineRule="auto"/>
              <w:ind w:firstLine="0"/>
              <w:jc w:val="left"/>
              <w:rPr>
                <w:rFonts w:ascii="Arial Narrow" w:hAnsi="Arial Narrow"/>
                <w:b/>
                <w:kern w:val="2"/>
                <w:sz w:val="18"/>
                <w:szCs w:val="18"/>
                <w:lang w:eastAsia="zh-CN"/>
              </w:rPr>
            </w:pPr>
            <w:r w:rsidRPr="00D810D3">
              <w:rPr>
                <w:rFonts w:ascii="Arial Narrow" w:hAnsi="Arial Narrow"/>
                <w:b/>
                <w:kern w:val="2"/>
                <w:sz w:val="18"/>
                <w:szCs w:val="18"/>
                <w:lang w:eastAsia="zh-CN"/>
              </w:rPr>
              <w:t>Additional Comments</w:t>
            </w:r>
          </w:p>
        </w:tc>
      </w:tr>
      <w:tr w:rsidR="00D810D3" w14:paraId="6F3FB5BF" w14:textId="77777777" w:rsidTr="00602192">
        <w:trPr>
          <w:trHeight w:val="157"/>
          <w:jc w:val="center"/>
          <w:trPrChange w:id="2639" w:author="Vibhu Bhalla-NE" w:date="2025-03-20T14:12:00Z" w16du:dateUtc="2025-03-20T08:42:00Z">
            <w:trPr>
              <w:gridAfter w:val="0"/>
              <w:trHeight w:val="157"/>
              <w:jc w:val="center"/>
            </w:trPr>
          </w:trPrChange>
        </w:trPr>
        <w:tc>
          <w:tcPr>
            <w:tcW w:w="861" w:type="dxa"/>
            <w:tcPrChange w:id="2640" w:author="Vibhu Bhalla-NE" w:date="2025-03-20T14:12:00Z" w16du:dateUtc="2025-03-20T08:42:00Z">
              <w:tcPr>
                <w:tcW w:w="768" w:type="dxa"/>
              </w:tcPr>
            </w:tcPrChange>
          </w:tcPr>
          <w:p w14:paraId="35601034" w14:textId="77777777" w:rsidR="00D810D3" w:rsidRPr="00D810D3" w:rsidRDefault="00D810D3" w:rsidP="00487464">
            <w:pPr>
              <w:pStyle w:val="BodyText22"/>
              <w:tabs>
                <w:tab w:val="left" w:pos="7650"/>
              </w:tabs>
              <w:spacing w:line="276" w:lineRule="auto"/>
              <w:ind w:firstLine="0"/>
              <w:jc w:val="left"/>
              <w:rPr>
                <w:rFonts w:ascii="Arial Narrow" w:hAnsi="Arial Narrow"/>
                <w:kern w:val="2"/>
                <w:sz w:val="20"/>
                <w:lang w:eastAsia="zh-CN"/>
              </w:rPr>
            </w:pPr>
          </w:p>
        </w:tc>
        <w:tc>
          <w:tcPr>
            <w:tcW w:w="1391" w:type="dxa"/>
            <w:tcPrChange w:id="2641" w:author="Vibhu Bhalla-NE" w:date="2025-03-20T14:12:00Z" w16du:dateUtc="2025-03-20T08:42:00Z">
              <w:tcPr>
                <w:tcW w:w="1391" w:type="dxa"/>
                <w:gridSpan w:val="2"/>
              </w:tcPr>
            </w:tcPrChange>
          </w:tcPr>
          <w:p w14:paraId="415A7C86" w14:textId="77777777" w:rsidR="00D810D3" w:rsidRPr="00D810D3" w:rsidRDefault="00D810D3" w:rsidP="00487464">
            <w:pPr>
              <w:pStyle w:val="BodyText22"/>
              <w:tabs>
                <w:tab w:val="left" w:pos="7650"/>
              </w:tabs>
              <w:spacing w:line="276" w:lineRule="auto"/>
              <w:ind w:firstLine="0"/>
              <w:jc w:val="left"/>
              <w:rPr>
                <w:rFonts w:ascii="Arial Narrow" w:hAnsi="Arial Narrow"/>
                <w:kern w:val="2"/>
                <w:sz w:val="20"/>
                <w:lang w:eastAsia="zh-CN"/>
              </w:rPr>
            </w:pPr>
          </w:p>
        </w:tc>
        <w:tc>
          <w:tcPr>
            <w:tcW w:w="1171" w:type="dxa"/>
            <w:tcPrChange w:id="2642" w:author="Vibhu Bhalla-NE" w:date="2025-03-20T14:12:00Z" w16du:dateUtc="2025-03-20T08:42:00Z">
              <w:tcPr>
                <w:tcW w:w="1171" w:type="dxa"/>
                <w:gridSpan w:val="2"/>
              </w:tcPr>
            </w:tcPrChange>
          </w:tcPr>
          <w:p w14:paraId="4767EE28" w14:textId="77777777" w:rsidR="00D810D3" w:rsidRPr="00D810D3" w:rsidRDefault="00D810D3" w:rsidP="00487464">
            <w:pPr>
              <w:pStyle w:val="BodyText22"/>
              <w:tabs>
                <w:tab w:val="left" w:pos="7650"/>
              </w:tabs>
              <w:spacing w:line="276" w:lineRule="auto"/>
              <w:ind w:firstLine="0"/>
              <w:jc w:val="left"/>
              <w:rPr>
                <w:rFonts w:ascii="Arial Narrow" w:hAnsi="Arial Narrow"/>
                <w:kern w:val="2"/>
                <w:sz w:val="20"/>
                <w:lang w:eastAsia="zh-CN"/>
              </w:rPr>
            </w:pPr>
          </w:p>
        </w:tc>
        <w:tc>
          <w:tcPr>
            <w:tcW w:w="1170" w:type="dxa"/>
            <w:tcPrChange w:id="2643" w:author="Vibhu Bhalla-NE" w:date="2025-03-20T14:12:00Z" w16du:dateUtc="2025-03-20T08:42:00Z">
              <w:tcPr>
                <w:tcW w:w="1170" w:type="dxa"/>
                <w:gridSpan w:val="2"/>
              </w:tcPr>
            </w:tcPrChange>
          </w:tcPr>
          <w:p w14:paraId="79284753" w14:textId="77777777" w:rsidR="00D810D3" w:rsidRPr="00D810D3" w:rsidRDefault="00D810D3" w:rsidP="00487464">
            <w:pPr>
              <w:pStyle w:val="BodyText22"/>
              <w:tabs>
                <w:tab w:val="left" w:pos="7650"/>
              </w:tabs>
              <w:spacing w:line="276" w:lineRule="auto"/>
              <w:ind w:firstLine="0"/>
              <w:jc w:val="left"/>
              <w:rPr>
                <w:rFonts w:ascii="Arial Narrow" w:hAnsi="Arial Narrow"/>
                <w:kern w:val="2"/>
                <w:sz w:val="20"/>
                <w:lang w:eastAsia="zh-CN"/>
              </w:rPr>
            </w:pPr>
          </w:p>
        </w:tc>
        <w:tc>
          <w:tcPr>
            <w:tcW w:w="1227" w:type="dxa"/>
            <w:tcPrChange w:id="2644" w:author="Vibhu Bhalla-NE" w:date="2025-03-20T14:12:00Z" w16du:dateUtc="2025-03-20T08:42:00Z">
              <w:tcPr>
                <w:tcW w:w="1227" w:type="dxa"/>
                <w:gridSpan w:val="2"/>
              </w:tcPr>
            </w:tcPrChange>
          </w:tcPr>
          <w:p w14:paraId="19453058" w14:textId="77777777" w:rsidR="00D810D3" w:rsidRPr="00D810D3" w:rsidRDefault="00D810D3" w:rsidP="00487464">
            <w:pPr>
              <w:pStyle w:val="BodyText22"/>
              <w:tabs>
                <w:tab w:val="left" w:pos="7650"/>
              </w:tabs>
              <w:spacing w:line="276" w:lineRule="auto"/>
              <w:ind w:firstLine="0"/>
              <w:jc w:val="left"/>
              <w:rPr>
                <w:rFonts w:ascii="Arial Narrow" w:hAnsi="Arial Narrow"/>
                <w:kern w:val="2"/>
                <w:sz w:val="20"/>
                <w:lang w:eastAsia="zh-CN"/>
              </w:rPr>
            </w:pPr>
          </w:p>
        </w:tc>
        <w:tc>
          <w:tcPr>
            <w:tcW w:w="1293" w:type="dxa"/>
            <w:tcPrChange w:id="2645" w:author="Vibhu Bhalla-NE" w:date="2025-03-20T14:12:00Z" w16du:dateUtc="2025-03-20T08:42:00Z">
              <w:tcPr>
                <w:tcW w:w="1293" w:type="dxa"/>
                <w:gridSpan w:val="2"/>
              </w:tcPr>
            </w:tcPrChange>
          </w:tcPr>
          <w:p w14:paraId="0E5C56BF" w14:textId="77777777" w:rsidR="00D810D3" w:rsidRPr="00D810D3" w:rsidRDefault="00D810D3" w:rsidP="00487464">
            <w:pPr>
              <w:pStyle w:val="BodyText22"/>
              <w:tabs>
                <w:tab w:val="left" w:pos="7650"/>
              </w:tabs>
              <w:spacing w:line="276" w:lineRule="auto"/>
              <w:ind w:firstLine="0"/>
              <w:jc w:val="left"/>
              <w:rPr>
                <w:rFonts w:ascii="Arial Narrow" w:hAnsi="Arial Narrow"/>
                <w:kern w:val="2"/>
                <w:sz w:val="20"/>
                <w:lang w:eastAsia="zh-CN"/>
              </w:rPr>
            </w:pPr>
          </w:p>
        </w:tc>
        <w:tc>
          <w:tcPr>
            <w:tcW w:w="1440" w:type="dxa"/>
            <w:tcPrChange w:id="2646" w:author="Vibhu Bhalla-NE" w:date="2025-03-20T14:12:00Z" w16du:dateUtc="2025-03-20T08:42:00Z">
              <w:tcPr>
                <w:tcW w:w="1440" w:type="dxa"/>
                <w:gridSpan w:val="2"/>
              </w:tcPr>
            </w:tcPrChange>
          </w:tcPr>
          <w:p w14:paraId="07788866" w14:textId="77777777" w:rsidR="00D810D3" w:rsidRPr="00D810D3" w:rsidRDefault="00D810D3" w:rsidP="00487464">
            <w:pPr>
              <w:pStyle w:val="BodyText22"/>
              <w:tabs>
                <w:tab w:val="left" w:pos="7650"/>
              </w:tabs>
              <w:spacing w:line="276" w:lineRule="auto"/>
              <w:ind w:firstLine="0"/>
              <w:jc w:val="left"/>
              <w:rPr>
                <w:rFonts w:ascii="Arial Narrow" w:hAnsi="Arial Narrow"/>
                <w:kern w:val="2"/>
                <w:sz w:val="20"/>
                <w:lang w:eastAsia="zh-CN"/>
              </w:rPr>
            </w:pPr>
          </w:p>
        </w:tc>
        <w:tc>
          <w:tcPr>
            <w:tcW w:w="1527" w:type="dxa"/>
            <w:tcPrChange w:id="2647" w:author="Vibhu Bhalla-NE" w:date="2025-03-20T14:12:00Z" w16du:dateUtc="2025-03-20T08:42:00Z">
              <w:tcPr>
                <w:tcW w:w="1080" w:type="dxa"/>
                <w:gridSpan w:val="2"/>
              </w:tcPr>
            </w:tcPrChange>
          </w:tcPr>
          <w:p w14:paraId="36156E92" w14:textId="77777777" w:rsidR="00D810D3" w:rsidRPr="00D810D3" w:rsidRDefault="00D810D3" w:rsidP="00487464">
            <w:pPr>
              <w:pStyle w:val="BodyText22"/>
              <w:tabs>
                <w:tab w:val="left" w:pos="7650"/>
              </w:tabs>
              <w:spacing w:line="276" w:lineRule="auto"/>
              <w:ind w:firstLine="0"/>
              <w:jc w:val="left"/>
              <w:rPr>
                <w:rFonts w:ascii="Arial Narrow" w:hAnsi="Arial Narrow"/>
                <w:kern w:val="2"/>
                <w:sz w:val="20"/>
                <w:lang w:eastAsia="zh-CN"/>
              </w:rPr>
            </w:pPr>
          </w:p>
        </w:tc>
      </w:tr>
      <w:tr w:rsidR="00D810D3" w14:paraId="1ADD5142" w14:textId="77777777" w:rsidTr="00602192">
        <w:trPr>
          <w:trHeight w:val="157"/>
          <w:jc w:val="center"/>
          <w:trPrChange w:id="2648" w:author="Vibhu Bhalla-NE" w:date="2025-03-20T14:12:00Z" w16du:dateUtc="2025-03-20T08:42:00Z">
            <w:trPr>
              <w:gridAfter w:val="0"/>
              <w:trHeight w:val="157"/>
              <w:jc w:val="center"/>
            </w:trPr>
          </w:trPrChange>
        </w:trPr>
        <w:tc>
          <w:tcPr>
            <w:tcW w:w="861" w:type="dxa"/>
            <w:tcPrChange w:id="2649" w:author="Vibhu Bhalla-NE" w:date="2025-03-20T14:12:00Z" w16du:dateUtc="2025-03-20T08:42:00Z">
              <w:tcPr>
                <w:tcW w:w="768" w:type="dxa"/>
              </w:tcPr>
            </w:tcPrChange>
          </w:tcPr>
          <w:p w14:paraId="7A2C5100" w14:textId="77777777" w:rsidR="00D810D3" w:rsidRPr="00D810D3" w:rsidRDefault="00D810D3" w:rsidP="00487464">
            <w:pPr>
              <w:pStyle w:val="BodyText22"/>
              <w:tabs>
                <w:tab w:val="left" w:pos="7650"/>
              </w:tabs>
              <w:spacing w:line="276" w:lineRule="auto"/>
              <w:ind w:firstLine="0"/>
              <w:jc w:val="left"/>
              <w:rPr>
                <w:rFonts w:ascii="Arial Narrow" w:hAnsi="Arial Narrow"/>
                <w:kern w:val="2"/>
                <w:sz w:val="20"/>
                <w:lang w:eastAsia="zh-CN"/>
              </w:rPr>
            </w:pPr>
          </w:p>
        </w:tc>
        <w:tc>
          <w:tcPr>
            <w:tcW w:w="1391" w:type="dxa"/>
            <w:tcPrChange w:id="2650" w:author="Vibhu Bhalla-NE" w:date="2025-03-20T14:12:00Z" w16du:dateUtc="2025-03-20T08:42:00Z">
              <w:tcPr>
                <w:tcW w:w="1391" w:type="dxa"/>
                <w:gridSpan w:val="2"/>
              </w:tcPr>
            </w:tcPrChange>
          </w:tcPr>
          <w:p w14:paraId="112C6D81" w14:textId="77777777" w:rsidR="00D810D3" w:rsidRPr="00D810D3" w:rsidRDefault="00D810D3" w:rsidP="00487464">
            <w:pPr>
              <w:pStyle w:val="BodyText22"/>
              <w:tabs>
                <w:tab w:val="left" w:pos="7650"/>
              </w:tabs>
              <w:spacing w:line="276" w:lineRule="auto"/>
              <w:ind w:firstLine="0"/>
              <w:jc w:val="left"/>
              <w:rPr>
                <w:rFonts w:ascii="Arial Narrow" w:hAnsi="Arial Narrow"/>
                <w:kern w:val="2"/>
                <w:sz w:val="20"/>
                <w:lang w:eastAsia="zh-CN"/>
              </w:rPr>
            </w:pPr>
          </w:p>
        </w:tc>
        <w:tc>
          <w:tcPr>
            <w:tcW w:w="1171" w:type="dxa"/>
            <w:tcPrChange w:id="2651" w:author="Vibhu Bhalla-NE" w:date="2025-03-20T14:12:00Z" w16du:dateUtc="2025-03-20T08:42:00Z">
              <w:tcPr>
                <w:tcW w:w="1171" w:type="dxa"/>
                <w:gridSpan w:val="2"/>
              </w:tcPr>
            </w:tcPrChange>
          </w:tcPr>
          <w:p w14:paraId="7071B51E" w14:textId="77777777" w:rsidR="00D810D3" w:rsidRPr="00D810D3" w:rsidRDefault="00D810D3" w:rsidP="00487464">
            <w:pPr>
              <w:pStyle w:val="BodyText22"/>
              <w:tabs>
                <w:tab w:val="left" w:pos="7650"/>
              </w:tabs>
              <w:spacing w:line="276" w:lineRule="auto"/>
              <w:ind w:firstLine="0"/>
              <w:jc w:val="left"/>
              <w:rPr>
                <w:rFonts w:ascii="Arial Narrow" w:hAnsi="Arial Narrow"/>
                <w:kern w:val="2"/>
                <w:sz w:val="20"/>
                <w:lang w:eastAsia="zh-CN"/>
              </w:rPr>
            </w:pPr>
          </w:p>
        </w:tc>
        <w:tc>
          <w:tcPr>
            <w:tcW w:w="1170" w:type="dxa"/>
            <w:tcPrChange w:id="2652" w:author="Vibhu Bhalla-NE" w:date="2025-03-20T14:12:00Z" w16du:dateUtc="2025-03-20T08:42:00Z">
              <w:tcPr>
                <w:tcW w:w="1170" w:type="dxa"/>
                <w:gridSpan w:val="2"/>
              </w:tcPr>
            </w:tcPrChange>
          </w:tcPr>
          <w:p w14:paraId="553E3622" w14:textId="77777777" w:rsidR="00D810D3" w:rsidRPr="00D810D3" w:rsidRDefault="00D810D3" w:rsidP="00487464">
            <w:pPr>
              <w:pStyle w:val="BodyText22"/>
              <w:tabs>
                <w:tab w:val="left" w:pos="7650"/>
              </w:tabs>
              <w:spacing w:line="276" w:lineRule="auto"/>
              <w:ind w:firstLine="0"/>
              <w:jc w:val="left"/>
              <w:rPr>
                <w:rFonts w:ascii="Arial Narrow" w:hAnsi="Arial Narrow"/>
                <w:kern w:val="2"/>
                <w:sz w:val="20"/>
                <w:lang w:eastAsia="zh-CN"/>
              </w:rPr>
            </w:pPr>
          </w:p>
        </w:tc>
        <w:tc>
          <w:tcPr>
            <w:tcW w:w="1227" w:type="dxa"/>
            <w:tcPrChange w:id="2653" w:author="Vibhu Bhalla-NE" w:date="2025-03-20T14:12:00Z" w16du:dateUtc="2025-03-20T08:42:00Z">
              <w:tcPr>
                <w:tcW w:w="1227" w:type="dxa"/>
                <w:gridSpan w:val="2"/>
              </w:tcPr>
            </w:tcPrChange>
          </w:tcPr>
          <w:p w14:paraId="4EAFA877" w14:textId="77777777" w:rsidR="00D810D3" w:rsidRPr="00D810D3" w:rsidRDefault="00D810D3" w:rsidP="00487464">
            <w:pPr>
              <w:pStyle w:val="BodyText22"/>
              <w:tabs>
                <w:tab w:val="left" w:pos="7650"/>
              </w:tabs>
              <w:spacing w:line="276" w:lineRule="auto"/>
              <w:ind w:firstLine="0"/>
              <w:jc w:val="left"/>
              <w:rPr>
                <w:rFonts w:ascii="Arial Narrow" w:hAnsi="Arial Narrow"/>
                <w:kern w:val="2"/>
                <w:sz w:val="20"/>
                <w:lang w:eastAsia="zh-CN"/>
              </w:rPr>
            </w:pPr>
          </w:p>
        </w:tc>
        <w:tc>
          <w:tcPr>
            <w:tcW w:w="1293" w:type="dxa"/>
            <w:tcPrChange w:id="2654" w:author="Vibhu Bhalla-NE" w:date="2025-03-20T14:12:00Z" w16du:dateUtc="2025-03-20T08:42:00Z">
              <w:tcPr>
                <w:tcW w:w="1293" w:type="dxa"/>
                <w:gridSpan w:val="2"/>
              </w:tcPr>
            </w:tcPrChange>
          </w:tcPr>
          <w:p w14:paraId="43DECF92" w14:textId="77777777" w:rsidR="00D810D3" w:rsidRPr="00D810D3" w:rsidRDefault="00D810D3" w:rsidP="00487464">
            <w:pPr>
              <w:pStyle w:val="BodyText22"/>
              <w:tabs>
                <w:tab w:val="left" w:pos="7650"/>
              </w:tabs>
              <w:spacing w:line="276" w:lineRule="auto"/>
              <w:ind w:firstLine="0"/>
              <w:jc w:val="left"/>
              <w:rPr>
                <w:rFonts w:ascii="Arial Narrow" w:hAnsi="Arial Narrow"/>
                <w:kern w:val="2"/>
                <w:sz w:val="20"/>
                <w:lang w:eastAsia="zh-CN"/>
              </w:rPr>
            </w:pPr>
          </w:p>
        </w:tc>
        <w:tc>
          <w:tcPr>
            <w:tcW w:w="1440" w:type="dxa"/>
            <w:tcPrChange w:id="2655" w:author="Vibhu Bhalla-NE" w:date="2025-03-20T14:12:00Z" w16du:dateUtc="2025-03-20T08:42:00Z">
              <w:tcPr>
                <w:tcW w:w="1440" w:type="dxa"/>
                <w:gridSpan w:val="2"/>
              </w:tcPr>
            </w:tcPrChange>
          </w:tcPr>
          <w:p w14:paraId="55CDF4EC" w14:textId="77777777" w:rsidR="00D810D3" w:rsidRPr="00D810D3" w:rsidRDefault="00D810D3" w:rsidP="00487464">
            <w:pPr>
              <w:pStyle w:val="BodyText22"/>
              <w:tabs>
                <w:tab w:val="left" w:pos="7650"/>
              </w:tabs>
              <w:spacing w:line="276" w:lineRule="auto"/>
              <w:ind w:firstLine="0"/>
              <w:jc w:val="left"/>
              <w:rPr>
                <w:rFonts w:ascii="Arial Narrow" w:hAnsi="Arial Narrow"/>
                <w:kern w:val="2"/>
                <w:sz w:val="20"/>
                <w:lang w:eastAsia="zh-CN"/>
              </w:rPr>
            </w:pPr>
          </w:p>
        </w:tc>
        <w:tc>
          <w:tcPr>
            <w:tcW w:w="1527" w:type="dxa"/>
            <w:tcPrChange w:id="2656" w:author="Vibhu Bhalla-NE" w:date="2025-03-20T14:12:00Z" w16du:dateUtc="2025-03-20T08:42:00Z">
              <w:tcPr>
                <w:tcW w:w="1080" w:type="dxa"/>
                <w:gridSpan w:val="2"/>
              </w:tcPr>
            </w:tcPrChange>
          </w:tcPr>
          <w:p w14:paraId="5939D641" w14:textId="77777777" w:rsidR="00D810D3" w:rsidRPr="00D810D3" w:rsidRDefault="00D810D3" w:rsidP="00487464">
            <w:pPr>
              <w:pStyle w:val="BodyText22"/>
              <w:tabs>
                <w:tab w:val="left" w:pos="7650"/>
              </w:tabs>
              <w:spacing w:line="276" w:lineRule="auto"/>
              <w:ind w:firstLine="0"/>
              <w:jc w:val="left"/>
              <w:rPr>
                <w:rFonts w:ascii="Arial Narrow" w:hAnsi="Arial Narrow"/>
                <w:kern w:val="2"/>
                <w:sz w:val="20"/>
                <w:lang w:eastAsia="zh-CN"/>
              </w:rPr>
            </w:pPr>
          </w:p>
        </w:tc>
      </w:tr>
      <w:bookmarkEnd w:id="2631"/>
    </w:tbl>
    <w:p w14:paraId="37831C0E" w14:textId="77777777" w:rsidR="00D810D3" w:rsidRDefault="00D810D3" w:rsidP="008714FB">
      <w:pPr>
        <w:shd w:val="clear" w:color="auto" w:fill="DAEEF3" w:themeFill="accent5" w:themeFillTint="33"/>
        <w:rPr>
          <w:rFonts w:ascii="Aptos Narrow" w:hAnsi="Aptos Narrow"/>
        </w:rPr>
      </w:pPr>
    </w:p>
    <w:p w14:paraId="3BD81F13" w14:textId="60A28196" w:rsidR="00D810D3" w:rsidRDefault="00D810D3" w:rsidP="00EF506F">
      <w:pPr>
        <w:shd w:val="clear" w:color="auto" w:fill="DAEEF3" w:themeFill="accent5" w:themeFillTint="33"/>
        <w:jc w:val="both"/>
        <w:rPr>
          <w:rFonts w:ascii="Aptos Narrow" w:hAnsi="Aptos Narrow"/>
        </w:rPr>
      </w:pPr>
      <w:bookmarkStart w:id="2657" w:name="OLE_LINK143"/>
      <w:bookmarkStart w:id="2658" w:name="OLE_LINK209"/>
      <w:r w:rsidRPr="34A2CE9E">
        <w:rPr>
          <w:rFonts w:ascii="Aptos Narrow" w:hAnsi="Aptos Narrow"/>
        </w:rPr>
        <w:t>The proposed changes are prompted by changes in fraud patterns, inherent risks, regulatory requirements, business strategies or technical advancements</w:t>
      </w:r>
      <w:r w:rsidR="72E06E24" w:rsidRPr="34A2CE9E">
        <w:rPr>
          <w:rFonts w:ascii="Aptos Narrow" w:hAnsi="Aptos Narrow"/>
        </w:rPr>
        <w:t xml:space="preserve">. </w:t>
      </w:r>
      <w:r w:rsidRPr="34A2CE9E">
        <w:rPr>
          <w:rFonts w:ascii="Aptos Narrow" w:hAnsi="Aptos Narrow"/>
        </w:rPr>
        <w:t xml:space="preserve">Each category of change will have </w:t>
      </w:r>
      <w:bookmarkStart w:id="2659" w:name="_Int_CrSSve1L"/>
      <w:r w:rsidRPr="34A2CE9E">
        <w:rPr>
          <w:rFonts w:ascii="Aptos Narrow" w:hAnsi="Aptos Narrow"/>
        </w:rPr>
        <w:t>different levels</w:t>
      </w:r>
      <w:bookmarkEnd w:id="2659"/>
      <w:r w:rsidRPr="34A2CE9E">
        <w:rPr>
          <w:rFonts w:ascii="Aptos Narrow" w:hAnsi="Aptos Narrow"/>
        </w:rPr>
        <w:t xml:space="preserve"> of model risk impact.</w:t>
      </w:r>
      <w:bookmarkEnd w:id="2657"/>
    </w:p>
    <w:bookmarkEnd w:id="2658"/>
    <w:p w14:paraId="6D2CFB82" w14:textId="77777777" w:rsidR="00D810D3" w:rsidRDefault="00D810D3" w:rsidP="008714FB">
      <w:pPr>
        <w:shd w:val="clear" w:color="auto" w:fill="DAEEF3" w:themeFill="accent5" w:themeFillTint="33"/>
        <w:rPr>
          <w:rFonts w:ascii="Aptos Narrow" w:hAnsi="Aptos Narrow"/>
        </w:rPr>
      </w:pPr>
    </w:p>
    <w:p w14:paraId="71B9A1BC" w14:textId="77777777" w:rsidR="008B0FCE" w:rsidRPr="00FE4A33" w:rsidRDefault="008B0FCE" w:rsidP="008B0FCE">
      <w:pPr>
        <w:shd w:val="clear" w:color="auto" w:fill="DAEEF3" w:themeFill="accent5" w:themeFillTint="33"/>
        <w:rPr>
          <w:rFonts w:ascii="Aptos Narrow" w:hAnsi="Aptos Narrow"/>
        </w:rPr>
      </w:pPr>
      <w:r w:rsidRPr="00FE4A33">
        <w:rPr>
          <w:rFonts w:ascii="Aptos Narrow" w:hAnsi="Aptos Narrow"/>
          <w:b/>
          <w:bCs/>
        </w:rPr>
        <w:t xml:space="preserve">Frequency of Model Updates </w:t>
      </w:r>
    </w:p>
    <w:p w14:paraId="797E9EB5" w14:textId="21CB84AF" w:rsidR="008B0FCE" w:rsidRPr="00FE4A33" w:rsidRDefault="008B0FCE" w:rsidP="00071004">
      <w:pPr>
        <w:shd w:val="clear" w:color="auto" w:fill="DAEEF3" w:themeFill="accent5" w:themeFillTint="33"/>
        <w:jc w:val="both"/>
        <w:rPr>
          <w:rFonts w:ascii="Aptos Narrow" w:hAnsi="Aptos Narrow"/>
        </w:rPr>
      </w:pPr>
      <w:r w:rsidRPr="34A2CE9E">
        <w:rPr>
          <w:rFonts w:ascii="Aptos Narrow" w:hAnsi="Aptos Narrow"/>
        </w:rPr>
        <w:t>As a result of changing fraud behaviors and economic conditions, model performance naturally degrades over time. To address degradation, Falcon models are updated on an annual basis. Those model updates are complete version upgrades (</w:t>
      </w:r>
      <w:r w:rsidR="6A4C1985" w:rsidRPr="34A2CE9E">
        <w:rPr>
          <w:rFonts w:ascii="Aptos Narrow" w:hAnsi="Aptos Narrow"/>
        </w:rPr>
        <w:t>i.e.,</w:t>
      </w:r>
      <w:r w:rsidRPr="34A2CE9E">
        <w:rPr>
          <w:rFonts w:ascii="Aptos Narrow" w:hAnsi="Aptos Narrow"/>
        </w:rPr>
        <w:t xml:space="preserve"> version </w:t>
      </w:r>
      <w:r w:rsidRPr="34A2CE9E">
        <w:rPr>
          <w:rFonts w:ascii="Aptos Narrow" w:hAnsi="Aptos Narrow"/>
          <w:i/>
          <w:iCs/>
        </w:rPr>
        <w:t xml:space="preserve">n </w:t>
      </w:r>
      <w:r w:rsidRPr="34A2CE9E">
        <w:rPr>
          <w:rFonts w:ascii="Aptos Narrow" w:hAnsi="Aptos Narrow"/>
        </w:rPr>
        <w:t xml:space="preserve">to </w:t>
      </w:r>
      <w:r w:rsidRPr="34A2CE9E">
        <w:rPr>
          <w:rFonts w:ascii="Aptos Narrow" w:hAnsi="Aptos Narrow"/>
          <w:i/>
          <w:iCs/>
        </w:rPr>
        <w:t>n+1</w:t>
      </w:r>
      <w:r w:rsidRPr="34A2CE9E">
        <w:rPr>
          <w:rFonts w:ascii="Aptos Narrow" w:hAnsi="Aptos Narrow"/>
        </w:rPr>
        <w:t>). On rare occasions, patches are required to address model release issues. These sub-versions (</w:t>
      </w:r>
      <w:r w:rsidR="4897494A" w:rsidRPr="34A2CE9E">
        <w:rPr>
          <w:rFonts w:ascii="Aptos Narrow" w:hAnsi="Aptos Narrow"/>
        </w:rPr>
        <w:t>i.e.,</w:t>
      </w:r>
      <w:r w:rsidRPr="34A2CE9E">
        <w:rPr>
          <w:rFonts w:ascii="Aptos Narrow" w:hAnsi="Aptos Narrow"/>
        </w:rPr>
        <w:t xml:space="preserve"> version </w:t>
      </w:r>
      <w:r w:rsidRPr="34A2CE9E">
        <w:rPr>
          <w:rFonts w:ascii="Aptos Narrow" w:hAnsi="Aptos Narrow"/>
          <w:i/>
          <w:iCs/>
        </w:rPr>
        <w:t xml:space="preserve">n.0 </w:t>
      </w:r>
      <w:r w:rsidRPr="34A2CE9E">
        <w:rPr>
          <w:rFonts w:ascii="Aptos Narrow" w:hAnsi="Aptos Narrow"/>
        </w:rPr>
        <w:t xml:space="preserve">to </w:t>
      </w:r>
      <w:r w:rsidRPr="34A2CE9E">
        <w:rPr>
          <w:rFonts w:ascii="Aptos Narrow" w:hAnsi="Aptos Narrow"/>
          <w:i/>
          <w:iCs/>
        </w:rPr>
        <w:t>n.1</w:t>
      </w:r>
      <w:r w:rsidRPr="34A2CE9E">
        <w:rPr>
          <w:rFonts w:ascii="Aptos Narrow" w:hAnsi="Aptos Narrow"/>
        </w:rPr>
        <w:t xml:space="preserve">) are released as needed. </w:t>
      </w:r>
    </w:p>
    <w:p w14:paraId="099B77E0" w14:textId="77777777" w:rsidR="008B0FCE" w:rsidRPr="00FE4A33" w:rsidRDefault="008B0FCE" w:rsidP="00071004">
      <w:pPr>
        <w:shd w:val="clear" w:color="auto" w:fill="DAEEF3" w:themeFill="accent5" w:themeFillTint="33"/>
        <w:jc w:val="both"/>
        <w:rPr>
          <w:rFonts w:ascii="Aptos Narrow" w:hAnsi="Aptos Narrow"/>
        </w:rPr>
      </w:pPr>
      <w:r w:rsidRPr="34A2CE9E">
        <w:rPr>
          <w:rFonts w:ascii="Aptos Narrow" w:hAnsi="Aptos Narrow"/>
        </w:rPr>
        <w:t xml:space="preserve">Full version upgrades are accompanied by a model report </w:t>
      </w:r>
      <w:bookmarkStart w:id="2660" w:name="_Int_onYeDbgF"/>
      <w:proofErr w:type="gramStart"/>
      <w:r w:rsidRPr="34A2CE9E">
        <w:rPr>
          <w:rFonts w:ascii="Aptos Narrow" w:hAnsi="Aptos Narrow"/>
        </w:rPr>
        <w:t>similar to</w:t>
      </w:r>
      <w:bookmarkEnd w:id="2660"/>
      <w:proofErr w:type="gramEnd"/>
      <w:r w:rsidRPr="34A2CE9E">
        <w:rPr>
          <w:rFonts w:ascii="Aptos Narrow" w:hAnsi="Aptos Narrow"/>
        </w:rPr>
        <w:t xml:space="preserve"> </w:t>
      </w:r>
      <w:r w:rsidRPr="34A2CE9E">
        <w:rPr>
          <w:rFonts w:ascii="Aptos Narrow" w:hAnsi="Aptos Narrow"/>
          <w:i/>
          <w:iCs/>
        </w:rPr>
        <w:t xml:space="preserve">MR_FFM_FP_US_Credit29.0_Falcon6.x.pdf. </w:t>
      </w:r>
      <w:r w:rsidRPr="34A2CE9E">
        <w:rPr>
          <w:rFonts w:ascii="Aptos Narrow" w:hAnsi="Aptos Narrow"/>
        </w:rPr>
        <w:t xml:space="preserve">Sub-versions may or may not have additional release notes depending on the complexity of the change and potential operational impacts. </w:t>
      </w:r>
    </w:p>
    <w:p w14:paraId="2C527211" w14:textId="77777777" w:rsidR="008B0FCE" w:rsidRPr="00FE4A33" w:rsidRDefault="008B0FCE" w:rsidP="00071004">
      <w:pPr>
        <w:shd w:val="clear" w:color="auto" w:fill="DAEEF3" w:themeFill="accent5" w:themeFillTint="33"/>
        <w:jc w:val="both"/>
        <w:rPr>
          <w:rFonts w:ascii="Aptos Narrow" w:hAnsi="Aptos Narrow"/>
        </w:rPr>
      </w:pPr>
    </w:p>
    <w:p w14:paraId="71EEB7A9" w14:textId="77777777" w:rsidR="008B0FCE" w:rsidRPr="00FE4A33" w:rsidRDefault="008B0FCE" w:rsidP="00071004">
      <w:pPr>
        <w:shd w:val="clear" w:color="auto" w:fill="DAEEF3" w:themeFill="accent5" w:themeFillTint="33"/>
        <w:jc w:val="both"/>
        <w:rPr>
          <w:rFonts w:ascii="Aptos Narrow" w:hAnsi="Aptos Narrow"/>
        </w:rPr>
      </w:pPr>
      <w:r w:rsidRPr="00FE4A33">
        <w:rPr>
          <w:rFonts w:ascii="Aptos Narrow" w:hAnsi="Aptos Narrow"/>
          <w:b/>
          <w:bCs/>
        </w:rPr>
        <w:t xml:space="preserve">Underlying Cause of Model Improvement </w:t>
      </w:r>
    </w:p>
    <w:p w14:paraId="6E08C527" w14:textId="77777777" w:rsidR="008B0FCE" w:rsidRPr="00FE4A33" w:rsidRDefault="008B0FCE" w:rsidP="00071004">
      <w:pPr>
        <w:shd w:val="clear" w:color="auto" w:fill="DAEEF3" w:themeFill="accent5" w:themeFillTint="33"/>
        <w:jc w:val="both"/>
        <w:rPr>
          <w:rFonts w:ascii="Aptos Narrow" w:hAnsi="Aptos Narrow"/>
        </w:rPr>
      </w:pPr>
      <w:r w:rsidRPr="00FE4A33">
        <w:rPr>
          <w:rFonts w:ascii="Aptos Narrow" w:hAnsi="Aptos Narrow"/>
        </w:rPr>
        <w:lastRenderedPageBreak/>
        <w:t xml:space="preserve">During model retrain, FICO takes a “kitchen sink” approach to variable selection. Variables that are no longer predictive from the prior model version are removed and additional variables are considered. The US Credit v29 model was retrained on new Fraud and Non-fraud data from the entire US Credit consortium. The </w:t>
      </w:r>
      <w:proofErr w:type="gramStart"/>
      <w:r w:rsidRPr="00FE4A33">
        <w:rPr>
          <w:rFonts w:ascii="Aptos Narrow" w:hAnsi="Aptos Narrow"/>
        </w:rPr>
        <w:t>model</w:t>
      </w:r>
      <w:proofErr w:type="gramEnd"/>
      <w:r w:rsidRPr="00FE4A33">
        <w:rPr>
          <w:rFonts w:ascii="Aptos Narrow" w:hAnsi="Aptos Narrow"/>
        </w:rPr>
        <w:t xml:space="preserve"> performance benefits from the inclusion of the whole consortium. </w:t>
      </w:r>
    </w:p>
    <w:p w14:paraId="6180659F" w14:textId="77777777" w:rsidR="008714FB" w:rsidRPr="00FE4A33" w:rsidRDefault="008B0FCE" w:rsidP="00FE4A33">
      <w:pPr>
        <w:shd w:val="clear" w:color="auto" w:fill="DAEEF3" w:themeFill="accent5" w:themeFillTint="33"/>
        <w:jc w:val="both"/>
        <w:rPr>
          <w:rFonts w:ascii="Aptos Narrow" w:hAnsi="Aptos Narrow"/>
        </w:rPr>
      </w:pPr>
      <w:r w:rsidRPr="34A2CE9E">
        <w:rPr>
          <w:rFonts w:ascii="Aptos Narrow" w:hAnsi="Aptos Narrow"/>
        </w:rPr>
        <w:t xml:space="preserve">Generally, about half of the model of </w:t>
      </w:r>
      <w:r w:rsidR="004B33F6" w:rsidRPr="34A2CE9E">
        <w:rPr>
          <w:rFonts w:ascii="Aptos Narrow" w:hAnsi="Aptos Narrow"/>
        </w:rPr>
        <w:t>improvement</w:t>
      </w:r>
      <w:r w:rsidRPr="34A2CE9E">
        <w:rPr>
          <w:rFonts w:ascii="Aptos Narrow" w:hAnsi="Aptos Narrow"/>
        </w:rPr>
        <w:t xml:space="preserve"> from a retraining exercise can be attributed to the use of new Fraud and Non-Fraud data and the remainder due to the addition of new explanatory variables.</w:t>
      </w:r>
    </w:p>
    <w:p w14:paraId="15C779BA" w14:textId="77777777" w:rsidR="008B0FCE" w:rsidRPr="00FE4A33" w:rsidRDefault="008B0FCE" w:rsidP="008714FB">
      <w:pPr>
        <w:shd w:val="clear" w:color="auto" w:fill="DAEEF3" w:themeFill="accent5" w:themeFillTint="33"/>
        <w:rPr>
          <w:rFonts w:ascii="Aptos Narrow" w:hAnsi="Aptos Narrow"/>
        </w:rPr>
      </w:pPr>
    </w:p>
    <w:p w14:paraId="20959CCE" w14:textId="77777777" w:rsidR="004B33F6" w:rsidRDefault="004B33F6" w:rsidP="00E43189">
      <w:pPr>
        <w:shd w:val="clear" w:color="auto" w:fill="DAEEF3" w:themeFill="accent5" w:themeFillTint="33"/>
        <w:jc w:val="both"/>
        <w:rPr>
          <w:rFonts w:ascii="Aptos Narrow" w:hAnsi="Aptos Narrow"/>
        </w:rPr>
      </w:pPr>
      <w:r w:rsidRPr="00FE4A33">
        <w:rPr>
          <w:rFonts w:ascii="Aptos Narrow" w:hAnsi="Aptos Narrow"/>
        </w:rPr>
        <w:t>The FFM US Credit 29.0 model has been designed to ensure smooth upgrades from the FFM US Credit 28.0 model. The FFM US Credit 29.0 model adjusts existing card profiles prior to scoring the associated accounts for the first time. The adjustments to existing card profiles minimize, but do not eliminate, some variations in the Falcon scores, which settle out as the card profiles completely mature with the new model.</w:t>
      </w:r>
    </w:p>
    <w:p w14:paraId="26AD4236" w14:textId="77777777" w:rsidR="004B33F6" w:rsidRDefault="004B33F6" w:rsidP="008714FB">
      <w:pPr>
        <w:shd w:val="clear" w:color="auto" w:fill="DAEEF3" w:themeFill="accent5" w:themeFillTint="33"/>
        <w:rPr>
          <w:rFonts w:ascii="Aptos Narrow" w:hAnsi="Aptos Narrow"/>
        </w:rPr>
      </w:pPr>
    </w:p>
    <w:p w14:paraId="5FD1CE02" w14:textId="77777777" w:rsidR="00F5605C" w:rsidRDefault="00F5605C" w:rsidP="004F5D88"/>
    <w:p w14:paraId="0ED90C01" w14:textId="77777777" w:rsidR="00F5605C" w:rsidRDefault="00F5605C" w:rsidP="004F5D88"/>
    <w:p w14:paraId="37AE3DB5" w14:textId="77777777" w:rsidR="00F5605C" w:rsidRDefault="00F5605C" w:rsidP="004F5D88"/>
    <w:p w14:paraId="32821D33" w14:textId="77777777" w:rsidR="00F5605C" w:rsidRDefault="00F5605C" w:rsidP="004F5D88"/>
    <w:p w14:paraId="44A6FC34" w14:textId="77777777" w:rsidR="00BA2224" w:rsidRDefault="00BA2224" w:rsidP="004F5D88">
      <w:r>
        <w:br w:type="page"/>
      </w:r>
    </w:p>
    <w:bookmarkStart w:id="2661" w:name="_Toc2694443"/>
    <w:bookmarkStart w:id="2662" w:name="_Toc2956650"/>
    <w:bookmarkStart w:id="2663" w:name="_Toc2694444"/>
    <w:bookmarkStart w:id="2664" w:name="_Toc2956651"/>
    <w:bookmarkStart w:id="2665" w:name="_Toc2694445"/>
    <w:bookmarkStart w:id="2666" w:name="_Toc2956652"/>
    <w:bookmarkStart w:id="2667" w:name="_Toc193800975"/>
    <w:bookmarkEnd w:id="2661"/>
    <w:bookmarkEnd w:id="2662"/>
    <w:bookmarkEnd w:id="2663"/>
    <w:bookmarkEnd w:id="2664"/>
    <w:bookmarkEnd w:id="2665"/>
    <w:bookmarkEnd w:id="2666"/>
    <w:p w14:paraId="55262617" w14:textId="74713C33" w:rsidR="00710935" w:rsidRPr="00701055" w:rsidRDefault="00981DD7" w:rsidP="001A64D1">
      <w:pPr>
        <w:pStyle w:val="Heading1"/>
        <w:numPr>
          <w:ilvl w:val="0"/>
          <w:numId w:val="38"/>
        </w:numPr>
        <w:spacing w:before="0"/>
        <w:ind w:left="720" w:hanging="720"/>
        <w:rPr>
          <w:rFonts w:ascii="Arial" w:hAnsi="Arial" w:cs="Arial"/>
          <w:color w:val="FFFFFF" w:themeColor="background1"/>
          <w:sz w:val="36"/>
          <w:szCs w:val="36"/>
        </w:rPr>
      </w:pPr>
      <w:r>
        <w:rPr>
          <w:noProof/>
        </w:rPr>
        <w:lastRenderedPageBreak/>
        <mc:AlternateContent>
          <mc:Choice Requires="wps">
            <w:drawing>
              <wp:anchor distT="0" distB="0" distL="114300" distR="114300" simplePos="0" relativeHeight="251658246" behindDoc="1" locked="0" layoutInCell="1" allowOverlap="1" wp14:anchorId="03C3507D" wp14:editId="2DA6D61F">
                <wp:simplePos x="0" y="0"/>
                <wp:positionH relativeFrom="margin">
                  <wp:align>right</wp:align>
                </wp:positionH>
                <wp:positionV relativeFrom="paragraph">
                  <wp:posOffset>-4445</wp:posOffset>
                </wp:positionV>
                <wp:extent cx="6417310" cy="353060"/>
                <wp:effectExtent l="0" t="0" r="0" b="0"/>
                <wp:wrapNone/>
                <wp:docPr id="80613585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17310" cy="35306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arto="http://schemas.microsoft.com/office/word/2006/arto" xmlns:dgm="http://schemas.openxmlformats.org/drawingml/2006/diagram" xmlns:a14="http://schemas.microsoft.com/office/drawing/2010/main" xmlns:pic="http://schemas.openxmlformats.org/drawingml/2006/picture" xmlns:a="http://schemas.openxmlformats.org/drawingml/2006/main">
            <w:pict w14:anchorId="55AE0261">
              <v:rect id="Rectangle 1" style="position:absolute;margin-left:454.1pt;margin-top:-.35pt;width:505.3pt;height:27.8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middle" o:spid="_x0000_s1026" fillcolor="#c00000" stroked="f" strokeweight="2pt" w14:anchorId="3FCBFB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">
                <w10:wrap anchorx="margin"/>
              </v:rect>
            </w:pict>
          </mc:Fallback>
        </mc:AlternateContent>
      </w:r>
      <w:r w:rsidR="00710935" w:rsidRPr="00701055">
        <w:rPr>
          <w:rFonts w:ascii="Arial" w:hAnsi="Arial" w:cs="Arial"/>
          <w:color w:val="FFFFFF" w:themeColor="background1"/>
          <w:sz w:val="36"/>
          <w:szCs w:val="36"/>
        </w:rPr>
        <w:t>APPENDI</w:t>
      </w:r>
      <w:r w:rsidR="00D21D2D">
        <w:rPr>
          <w:rFonts w:ascii="Arial" w:hAnsi="Arial" w:cs="Arial"/>
          <w:color w:val="FFFFFF" w:themeColor="background1"/>
          <w:sz w:val="36"/>
          <w:szCs w:val="36"/>
        </w:rPr>
        <w:t>CES</w:t>
      </w:r>
      <w:bookmarkEnd w:id="2667"/>
    </w:p>
    <w:p w14:paraId="339019F9" w14:textId="77777777" w:rsidR="00617ADF" w:rsidRDefault="00617ADF" w:rsidP="006A692F">
      <w:pPr>
        <w:rPr>
          <w:rFonts w:ascii="Arial Narrow" w:hAnsi="Arial Narrow"/>
        </w:rPr>
      </w:pPr>
    </w:p>
    <w:p w14:paraId="3A412239" w14:textId="77777777" w:rsidR="00136089" w:rsidRDefault="00136089" w:rsidP="006A692F">
      <w:pPr>
        <w:rPr>
          <w:rFonts w:ascii="Arial Narrow" w:hAnsi="Arial Narrow"/>
        </w:rPr>
      </w:pPr>
    </w:p>
    <w:p w14:paraId="6FCACA75" w14:textId="77777777" w:rsidR="0015134D" w:rsidRPr="00AC6AF3" w:rsidRDefault="003F610F" w:rsidP="001A64D1">
      <w:pPr>
        <w:pStyle w:val="Heading2"/>
        <w:numPr>
          <w:ilvl w:val="1"/>
          <w:numId w:val="38"/>
        </w:numPr>
        <w:pBdr>
          <w:bottom w:val="single" w:sz="6" w:space="1" w:color="auto"/>
        </w:pBdr>
        <w:shd w:val="clear" w:color="auto" w:fill="C6D9F1" w:themeFill="text2" w:themeFillTint="33"/>
        <w:spacing w:before="0"/>
        <w:ind w:left="720" w:hanging="720"/>
        <w:rPr>
          <w:rFonts w:cs="Arial"/>
          <w:szCs w:val="24"/>
        </w:rPr>
      </w:pPr>
      <w:bookmarkStart w:id="2668" w:name="_Toc161759166"/>
      <w:bookmarkStart w:id="2669" w:name="_Toc161759324"/>
      <w:bookmarkStart w:id="2670" w:name="_Toc161907188"/>
      <w:bookmarkStart w:id="2671" w:name="_Toc193800976"/>
      <w:bookmarkEnd w:id="2668"/>
      <w:bookmarkEnd w:id="2669"/>
      <w:bookmarkEnd w:id="2670"/>
      <w:r w:rsidRPr="00AC6AF3">
        <w:rPr>
          <w:rFonts w:cs="Arial"/>
          <w:szCs w:val="24"/>
        </w:rPr>
        <w:t>Appendix A</w:t>
      </w:r>
      <w:bookmarkEnd w:id="2671"/>
    </w:p>
    <w:p w14:paraId="51C5DDF8" w14:textId="77777777" w:rsidR="003F610F" w:rsidRDefault="00944BE9" w:rsidP="34A2CE9E">
      <w:pPr>
        <w:rPr>
          <w:rFonts w:ascii="Arial Narrow" w:hAnsi="Arial Narrow"/>
          <w:b/>
          <w:bCs/>
          <w:i/>
          <w:iCs/>
          <w:color w:val="0070C0"/>
        </w:rPr>
      </w:pPr>
      <w:r w:rsidRPr="34A2CE9E">
        <w:rPr>
          <w:rStyle w:val="SubtleEmphasis"/>
        </w:rPr>
        <w:t>List and describe references to additional model-related files that have not already been referenced in the Template.</w:t>
      </w:r>
    </w:p>
    <w:p w14:paraId="2EE1497D" w14:textId="77777777" w:rsidR="003F610F" w:rsidRDefault="003F610F" w:rsidP="006A692F">
      <w:pPr>
        <w:rPr>
          <w:rFonts w:ascii="Arial Narrow" w:hAnsi="Arial Narrow"/>
          <w:b/>
          <w:bCs/>
          <w:i/>
          <w:iCs/>
          <w:color w:val="0070C0"/>
        </w:rPr>
      </w:pPr>
    </w:p>
    <w:p w14:paraId="49F50AF1" w14:textId="65923540" w:rsidR="003F610F" w:rsidRDefault="007119D4" w:rsidP="4AF88DE3">
      <w:pPr>
        <w:pStyle w:val="ListParagraph"/>
        <w:numPr>
          <w:ilvl w:val="0"/>
          <w:numId w:val="17"/>
        </w:numPr>
        <w:spacing w:after="60" w:line="240" w:lineRule="auto"/>
        <w:rPr>
          <w:rStyle w:val="SubtleEmphasis"/>
        </w:rPr>
      </w:pPr>
      <w:r w:rsidRPr="34A2CE9E">
        <w:rPr>
          <w:rStyle w:val="SubtleEmphasis"/>
        </w:rPr>
        <w:t xml:space="preserve">“FIS </w:t>
      </w:r>
      <w:proofErr w:type="spellStart"/>
      <w:r w:rsidRPr="34A2CE9E">
        <w:rPr>
          <w:rStyle w:val="SubtleEmphasis"/>
        </w:rPr>
        <w:t>SecurLock</w:t>
      </w:r>
      <w:proofErr w:type="spellEnd"/>
      <w:r w:rsidRPr="34A2CE9E">
        <w:rPr>
          <w:rStyle w:val="SubtleEmphasis"/>
        </w:rPr>
        <w:t xml:space="preserve"> Predict - Card Fraud</w:t>
      </w:r>
      <w:r w:rsidR="00875735" w:rsidRPr="34A2CE9E">
        <w:rPr>
          <w:rStyle w:val="SubtleEmphasis"/>
        </w:rPr>
        <w:t>”:</w:t>
      </w:r>
      <w:r w:rsidRPr="34A2CE9E">
        <w:rPr>
          <w:rStyle w:val="SubtleEmphasis"/>
        </w:rPr>
        <w:t xml:space="preserve"> Provide information about FICO model and software versions</w:t>
      </w:r>
      <w:r w:rsidR="175F23C1" w:rsidRPr="34A2CE9E">
        <w:rPr>
          <w:rStyle w:val="SubtleEmphasis"/>
        </w:rPr>
        <w:t>.</w:t>
      </w:r>
    </w:p>
    <w:p w14:paraId="34A9A3F7" w14:textId="1D0649ED" w:rsidR="00AA2CEB" w:rsidRDefault="175F23C1" w:rsidP="00AA2CEB">
      <w:pPr>
        <w:pStyle w:val="ListParagraph"/>
        <w:numPr>
          <w:ilvl w:val="0"/>
          <w:numId w:val="17"/>
        </w:numPr>
        <w:spacing w:after="60" w:line="240" w:lineRule="auto"/>
        <w:rPr>
          <w:rFonts w:ascii="Cambria" w:eastAsia="Cambria" w:hAnsi="Cambria" w:cs="Cambria"/>
          <w:i/>
          <w:iCs/>
          <w:color w:val="595959" w:themeColor="text1" w:themeTint="A6"/>
        </w:rPr>
      </w:pPr>
      <w:r w:rsidRPr="36D10421">
        <w:rPr>
          <w:rFonts w:ascii="Cambria" w:eastAsia="Cambria" w:hAnsi="Cambria" w:cs="Cambria"/>
          <w:i/>
          <w:iCs/>
          <w:color w:val="595959" w:themeColor="text1" w:themeTint="A6"/>
        </w:rPr>
        <w:t>“Falcon_Fraud_Manager_1247ps_EN (1)”: Details of FICO Falcon Fraud Manager</w:t>
      </w:r>
      <w:bookmarkStart w:id="2672" w:name="OLE_LINK70"/>
    </w:p>
    <w:p w14:paraId="0C0C1DE4" w14:textId="7F0243D7" w:rsidR="00AA2CEB" w:rsidRPr="00AA2CEB" w:rsidRDefault="00AA2CEB" w:rsidP="00AA2CEB">
      <w:pPr>
        <w:pStyle w:val="ListParagraph"/>
        <w:numPr>
          <w:ilvl w:val="0"/>
          <w:numId w:val="17"/>
        </w:numPr>
        <w:spacing w:after="60" w:line="240" w:lineRule="auto"/>
        <w:rPr>
          <w:rStyle w:val="SubtleEmphasis"/>
          <w:rFonts w:ascii="Cambria" w:eastAsia="Cambria" w:hAnsi="Cambria" w:cs="Cambria"/>
        </w:rPr>
      </w:pPr>
      <w:r>
        <w:rPr>
          <w:rFonts w:ascii="Cambria" w:eastAsia="Cambria" w:hAnsi="Cambria" w:cs="Cambria"/>
          <w:i/>
          <w:iCs/>
          <w:color w:val="595959" w:themeColor="text1" w:themeTint="A6"/>
        </w:rPr>
        <w:t>“</w:t>
      </w:r>
      <w:proofErr w:type="spellStart"/>
      <w:r w:rsidRPr="00AA2CEB">
        <w:rPr>
          <w:rFonts w:ascii="Cambria" w:eastAsia="Cambria" w:hAnsi="Cambria" w:cs="Cambria"/>
          <w:i/>
          <w:iCs/>
          <w:color w:val="595959" w:themeColor="text1" w:themeTint="A6"/>
        </w:rPr>
        <w:t>SecurLOCK</w:t>
      </w:r>
      <w:proofErr w:type="spellEnd"/>
      <w:r w:rsidRPr="00AA2CEB">
        <w:rPr>
          <w:rFonts w:ascii="Cambria" w:eastAsia="Cambria" w:hAnsi="Cambria" w:cs="Cambria"/>
          <w:i/>
          <w:iCs/>
          <w:color w:val="595959" w:themeColor="text1" w:themeTint="A6"/>
        </w:rPr>
        <w:t xml:space="preserve"> Communicate Text and Email Sample 2024</w:t>
      </w:r>
      <w:r>
        <w:rPr>
          <w:rFonts w:ascii="Cambria" w:eastAsia="Cambria" w:hAnsi="Cambria" w:cs="Cambria"/>
          <w:i/>
          <w:iCs/>
          <w:color w:val="595959" w:themeColor="text1" w:themeTint="A6"/>
        </w:rPr>
        <w:t xml:space="preserve">”: </w:t>
      </w:r>
      <w:r w:rsidR="00666347" w:rsidRPr="00666347">
        <w:rPr>
          <w:rFonts w:ascii="Cambria" w:eastAsia="Cambria" w:hAnsi="Cambria" w:cs="Cambria"/>
          <w:i/>
          <w:iCs/>
          <w:color w:val="595959" w:themeColor="text1" w:themeTint="A6"/>
        </w:rPr>
        <w:t xml:space="preserve">Communication procedure when fraud alert is </w:t>
      </w:r>
      <w:r w:rsidR="00666347">
        <w:rPr>
          <w:rFonts w:ascii="Cambria" w:eastAsia="Cambria" w:hAnsi="Cambria" w:cs="Cambria"/>
          <w:i/>
          <w:iCs/>
          <w:color w:val="595959" w:themeColor="text1" w:themeTint="A6"/>
        </w:rPr>
        <w:t>generated.</w:t>
      </w:r>
    </w:p>
    <w:p w14:paraId="58B193D8" w14:textId="77777777" w:rsidR="007119D4" w:rsidRDefault="00944BE9" w:rsidP="00DF34AC">
      <w:pPr>
        <w:shd w:val="clear" w:color="auto" w:fill="DAEEF3" w:themeFill="accent5" w:themeFillTint="33"/>
        <w:rPr>
          <w:rFonts w:ascii="Aptos Narrow" w:hAnsi="Aptos Narrow"/>
        </w:rPr>
      </w:pPr>
      <w:r>
        <w:rPr>
          <w:rFonts w:ascii="Aptos Narrow" w:hAnsi="Aptos Narrow"/>
        </w:rPr>
        <w:t xml:space="preserve">Model Owner: </w:t>
      </w:r>
      <w:r w:rsidR="00C719C8">
        <w:rPr>
          <w:rFonts w:ascii="Aptos Narrow" w:hAnsi="Aptos Narrow"/>
        </w:rPr>
        <w:t xml:space="preserve"> </w:t>
      </w:r>
    </w:p>
    <w:p w14:paraId="2F81AC92" w14:textId="64458D76" w:rsidR="00D42F7A" w:rsidRDefault="007119D4" w:rsidP="00944BE9">
      <w:pPr>
        <w:shd w:val="clear" w:color="auto" w:fill="DAEEF3" w:themeFill="accent5" w:themeFillTint="33"/>
        <w:rPr>
          <w:rFonts w:ascii="Aptos Narrow" w:hAnsi="Aptos Narrow"/>
        </w:rPr>
      </w:pPr>
      <w:r w:rsidRPr="34A2CE9E">
        <w:rPr>
          <w:rFonts w:ascii="Aptos Narrow" w:hAnsi="Aptos Narrow"/>
        </w:rPr>
        <w:t xml:space="preserve">All additional model-related files are </w:t>
      </w:r>
      <w:r w:rsidR="4983F966" w:rsidRPr="34A2CE9E">
        <w:rPr>
          <w:rFonts w:ascii="Aptos Narrow" w:hAnsi="Aptos Narrow"/>
        </w:rPr>
        <w:t>referenced</w:t>
      </w:r>
      <w:r w:rsidRPr="34A2CE9E">
        <w:rPr>
          <w:rFonts w:ascii="Aptos Narrow" w:hAnsi="Aptos Narrow"/>
        </w:rPr>
        <w:t xml:space="preserve"> within the above sections and provided as supporting artifacts to this document.</w:t>
      </w:r>
    </w:p>
    <w:p w14:paraId="1CC6347C" w14:textId="77777777" w:rsidR="007119D4" w:rsidRDefault="007119D4" w:rsidP="00944BE9">
      <w:pPr>
        <w:shd w:val="clear" w:color="auto" w:fill="DAEEF3" w:themeFill="accent5" w:themeFillTint="33"/>
        <w:rPr>
          <w:rFonts w:ascii="Aptos Narrow" w:hAnsi="Aptos Narrow"/>
        </w:rPr>
      </w:pPr>
    </w:p>
    <w:p w14:paraId="7AD82B8C" w14:textId="77777777" w:rsidR="003F610F" w:rsidRDefault="003F610F" w:rsidP="006A692F">
      <w:pPr>
        <w:rPr>
          <w:rFonts w:ascii="Arial Narrow" w:hAnsi="Arial Narrow"/>
          <w:b/>
          <w:bCs/>
          <w:i/>
          <w:iCs/>
          <w:color w:val="0070C0"/>
        </w:rPr>
      </w:pPr>
    </w:p>
    <w:bookmarkEnd w:id="2672"/>
    <w:p w14:paraId="520B8408" w14:textId="77777777" w:rsidR="003F610F" w:rsidRDefault="003F610F" w:rsidP="006A692F">
      <w:pPr>
        <w:rPr>
          <w:rFonts w:ascii="Arial Narrow" w:hAnsi="Arial Narrow"/>
          <w:b/>
          <w:bCs/>
          <w:i/>
          <w:iCs/>
          <w:color w:val="0070C0"/>
        </w:rPr>
      </w:pPr>
    </w:p>
    <w:p w14:paraId="1ED50F95" w14:textId="77777777" w:rsidR="003F610F" w:rsidRPr="00AC6AF3" w:rsidRDefault="003F610F" w:rsidP="001A64D1">
      <w:pPr>
        <w:pStyle w:val="Heading2"/>
        <w:numPr>
          <w:ilvl w:val="1"/>
          <w:numId w:val="38"/>
        </w:numPr>
        <w:pBdr>
          <w:bottom w:val="single" w:sz="6" w:space="1" w:color="auto"/>
        </w:pBdr>
        <w:shd w:val="clear" w:color="auto" w:fill="C6D9F1" w:themeFill="text2" w:themeFillTint="33"/>
        <w:spacing w:before="0"/>
        <w:ind w:left="720" w:hanging="720"/>
        <w:rPr>
          <w:rFonts w:cs="Arial"/>
          <w:szCs w:val="24"/>
        </w:rPr>
      </w:pPr>
      <w:bookmarkStart w:id="2673" w:name="_Toc193800977"/>
      <w:r w:rsidRPr="00AC6AF3">
        <w:rPr>
          <w:rFonts w:cs="Arial"/>
          <w:szCs w:val="24"/>
        </w:rPr>
        <w:t>Appendix B</w:t>
      </w:r>
      <w:bookmarkEnd w:id="2673"/>
    </w:p>
    <w:p w14:paraId="6EC39773" w14:textId="77777777" w:rsidR="0015134D" w:rsidRDefault="003F610F" w:rsidP="006A692F">
      <w:pPr>
        <w:rPr>
          <w:rStyle w:val="SubtleEmphasis"/>
        </w:rPr>
      </w:pPr>
      <w:r w:rsidRPr="00701055">
        <w:rPr>
          <w:rStyle w:val="SubtleEmphasis"/>
        </w:rPr>
        <w:t xml:space="preserve">For </w:t>
      </w:r>
      <w:r w:rsidRPr="00701055">
        <w:rPr>
          <w:rStyle w:val="SubtleEmphasis"/>
          <w:u w:val="single"/>
        </w:rPr>
        <w:t>vendor</w:t>
      </w:r>
      <w:r w:rsidRPr="00701055">
        <w:rPr>
          <w:rStyle w:val="SubtleEmphasis"/>
        </w:rPr>
        <w:t xml:space="preserve"> models, </w:t>
      </w:r>
      <w:r w:rsidR="0015134D" w:rsidRPr="00701055">
        <w:rPr>
          <w:rStyle w:val="SubtleEmphasis"/>
        </w:rPr>
        <w:t xml:space="preserve">provide high level description of the vendor company background, </w:t>
      </w:r>
      <w:r w:rsidR="00300B3C" w:rsidRPr="00701055">
        <w:rPr>
          <w:rStyle w:val="SubtleEmphasis"/>
        </w:rPr>
        <w:t>qualifications</w:t>
      </w:r>
      <w:r w:rsidR="0015134D" w:rsidRPr="00701055">
        <w:rPr>
          <w:rStyle w:val="SubtleEmphasis"/>
        </w:rPr>
        <w:t xml:space="preserve">, and services provided, especially relating to EWB’s purchase. </w:t>
      </w:r>
      <w:r w:rsidR="00894B84">
        <w:rPr>
          <w:rStyle w:val="SubtleEmphasis"/>
        </w:rPr>
        <w:t xml:space="preserve">In addition, please reference MRM procedure MRM-PnP04, </w:t>
      </w:r>
      <w:r w:rsidR="00894B84" w:rsidRPr="00894B84">
        <w:rPr>
          <w:rStyle w:val="SubtleEmphasis"/>
        </w:rPr>
        <w:t>MRM-PnP04 EWBC MRM Vendor Model Onboarding Process v01.pdf</w:t>
      </w:r>
      <w:r w:rsidR="00894B84">
        <w:rPr>
          <w:rStyle w:val="SubtleEmphasis"/>
        </w:rPr>
        <w:t>, for detailed onboarding and documentation requirements.</w:t>
      </w:r>
      <w:r w:rsidR="0015134D" w:rsidRPr="00701055">
        <w:rPr>
          <w:rStyle w:val="SubtleEmphasis"/>
        </w:rPr>
        <w:t xml:space="preserve"> </w:t>
      </w:r>
    </w:p>
    <w:p w14:paraId="60960C30" w14:textId="77777777" w:rsidR="00944BE9" w:rsidRDefault="00944BE9" w:rsidP="00944BE9">
      <w:pPr>
        <w:rPr>
          <w:rFonts w:ascii="Arial Narrow" w:hAnsi="Arial Narrow"/>
          <w:b/>
          <w:bCs/>
          <w:i/>
          <w:iCs/>
          <w:color w:val="0070C0"/>
        </w:rPr>
      </w:pPr>
    </w:p>
    <w:p w14:paraId="775E7F8D" w14:textId="77777777" w:rsidR="00944BE9" w:rsidRDefault="00944BE9" w:rsidP="00944BE9">
      <w:pPr>
        <w:shd w:val="clear" w:color="auto" w:fill="DAEEF3" w:themeFill="accent5" w:themeFillTint="33"/>
        <w:rPr>
          <w:ins w:id="2674" w:author="Vibhu Bhalla-NE" w:date="2025-03-20T14:01:00Z" w16du:dateUtc="2025-03-20T08:31:00Z"/>
          <w:rFonts w:ascii="Aptos Narrow" w:hAnsi="Aptos Narrow"/>
        </w:rPr>
      </w:pPr>
      <w:r>
        <w:rPr>
          <w:rFonts w:ascii="Aptos Narrow" w:hAnsi="Aptos Narrow"/>
        </w:rPr>
        <w:t xml:space="preserve">Model Owner: </w:t>
      </w:r>
      <w:r w:rsidR="00C719C8">
        <w:rPr>
          <w:rFonts w:ascii="Aptos Narrow" w:hAnsi="Aptos Narrow"/>
        </w:rPr>
        <w:t xml:space="preserve"> </w:t>
      </w:r>
    </w:p>
    <w:p w14:paraId="1D74D146" w14:textId="77777777" w:rsidR="00011202" w:rsidRDefault="00011202" w:rsidP="00944BE9">
      <w:pPr>
        <w:shd w:val="clear" w:color="auto" w:fill="DAEEF3" w:themeFill="accent5" w:themeFillTint="33"/>
        <w:rPr>
          <w:rFonts w:ascii="Aptos Narrow" w:hAnsi="Aptos Narrow"/>
        </w:rPr>
      </w:pPr>
    </w:p>
    <w:p w14:paraId="16753303" w14:textId="70C16BCB" w:rsidR="00011202" w:rsidRPr="00011202" w:rsidRDefault="00011202" w:rsidP="00011202">
      <w:pPr>
        <w:shd w:val="clear" w:color="auto" w:fill="DAEEF3" w:themeFill="accent5" w:themeFillTint="33"/>
        <w:rPr>
          <w:ins w:id="2675" w:author="Vibhu Bhalla-NE" w:date="2025-03-20T14:01:00Z"/>
          <w:rFonts w:ascii="Aptos Narrow" w:hAnsi="Aptos Narrow"/>
        </w:rPr>
      </w:pPr>
      <w:ins w:id="2676" w:author="Vibhu Bhalla-NE" w:date="2025-03-20T14:01:00Z" w16du:dateUtc="2025-03-20T08:31:00Z">
        <w:r>
          <w:rPr>
            <w:rFonts w:ascii="Aptos Narrow" w:hAnsi="Aptos Narrow"/>
          </w:rPr>
          <w:t xml:space="preserve">FIS </w:t>
        </w:r>
        <w:proofErr w:type="spellStart"/>
        <w:r>
          <w:rPr>
            <w:rFonts w:ascii="Aptos Narrow" w:hAnsi="Aptos Narrow"/>
          </w:rPr>
          <w:t>SecurLock</w:t>
        </w:r>
        <w:proofErr w:type="spellEnd"/>
        <w:r w:rsidRPr="00C719C8">
          <w:rPr>
            <w:rFonts w:ascii="Aptos Narrow" w:hAnsi="Aptos Narrow"/>
          </w:rPr>
          <w:t xml:space="preserve"> Predict was implemented for Credit Card in 2017 and implemented for Debit Card in 2018.</w:t>
        </w:r>
        <w:r>
          <w:rPr>
            <w:rFonts w:ascii="Aptos Narrow" w:hAnsi="Aptos Narrow"/>
          </w:rPr>
          <w:t xml:space="preserve"> </w:t>
        </w:r>
      </w:ins>
      <w:ins w:id="2677" w:author="Vibhu Bhalla-NE" w:date="2025-03-20T14:01:00Z">
        <w:r w:rsidRPr="00011202">
          <w:rPr>
            <w:rFonts w:ascii="Aptos Narrow" w:hAnsi="Aptos Narrow"/>
          </w:rPr>
          <w:t xml:space="preserve">The vendor was vetted through Third Party Risk Management (TPRM) Risk Assessment, see Vendor Management System (VMS) for responses </w:t>
        </w:r>
        <w:r w:rsidRPr="00011202">
          <w:rPr>
            <w:rPrChange w:id="2678" w:author="Vibhu Bhalla-NE" w:date="2025-03-20T14:03:00Z" w16du:dateUtc="2025-03-20T08:33:00Z">
              <w:rPr>
                <w:rStyle w:val="Hyperlink"/>
                <w:rFonts w:ascii="Aptos Narrow" w:hAnsi="Aptos Narrow"/>
              </w:rPr>
            </w:rPrChange>
          </w:rPr>
          <w:t>(VMS - Vendor Detail (ewbc.net).</w:t>
        </w:r>
      </w:ins>
    </w:p>
    <w:p w14:paraId="2932C8C4" w14:textId="77777777" w:rsidR="00011202" w:rsidRPr="00011202" w:rsidRDefault="00011202" w:rsidP="00011202">
      <w:pPr>
        <w:shd w:val="clear" w:color="auto" w:fill="DAEEF3" w:themeFill="accent5" w:themeFillTint="33"/>
        <w:rPr>
          <w:ins w:id="2679" w:author="Vibhu Bhalla-NE" w:date="2025-03-20T14:01:00Z"/>
          <w:rFonts w:ascii="Aptos Narrow" w:hAnsi="Aptos Narrow"/>
          <w:b/>
          <w:bCs/>
        </w:rPr>
      </w:pPr>
    </w:p>
    <w:p w14:paraId="7F50368F" w14:textId="1C4CD668" w:rsidR="00944BE9" w:rsidRDefault="00944BE9" w:rsidP="00944BE9">
      <w:pPr>
        <w:shd w:val="clear" w:color="auto" w:fill="DAEEF3" w:themeFill="accent5" w:themeFillTint="33"/>
        <w:rPr>
          <w:rFonts w:ascii="Aptos Narrow" w:hAnsi="Aptos Narrow"/>
        </w:rPr>
      </w:pPr>
    </w:p>
    <w:p w14:paraId="434A1358" w14:textId="63F5517E" w:rsidR="00012D78" w:rsidDel="00011202" w:rsidRDefault="00012D78" w:rsidP="00A914F7">
      <w:pPr>
        <w:shd w:val="clear" w:color="auto" w:fill="DAEEF3" w:themeFill="accent5" w:themeFillTint="33"/>
        <w:jc w:val="both"/>
        <w:rPr>
          <w:del w:id="2680" w:author="Vibhu Bhalla-NE" w:date="2025-03-20T13:58:00Z" w16du:dateUtc="2025-03-20T08:28:00Z"/>
          <w:rFonts w:ascii="Aptos Narrow" w:hAnsi="Aptos Narrow"/>
        </w:rPr>
      </w:pPr>
      <w:del w:id="2681" w:author="Vibhu Bhalla-NE" w:date="2025-03-20T13:58:00Z" w16du:dateUtc="2025-03-20T08:28:00Z">
        <w:r w:rsidRPr="00012D78" w:rsidDel="00011202">
          <w:rPr>
            <w:rFonts w:ascii="Aptos Narrow" w:hAnsi="Aptos Narrow"/>
          </w:rPr>
          <w:delText>East West Bank uses the FIS SecurLock Predict product to run fraud rules on our debit &amp; credit card portfolios.</w:delText>
        </w:r>
      </w:del>
    </w:p>
    <w:p w14:paraId="0BD4F981" w14:textId="34F90823" w:rsidR="00A914F7" w:rsidDel="00011202" w:rsidRDefault="00A914F7" w:rsidP="00A914F7">
      <w:pPr>
        <w:shd w:val="clear" w:color="auto" w:fill="DAEEF3" w:themeFill="accent5" w:themeFillTint="33"/>
        <w:jc w:val="both"/>
        <w:rPr>
          <w:del w:id="2682" w:author="Vibhu Bhalla-NE" w:date="2025-03-20T13:58:00Z" w16du:dateUtc="2025-03-20T08:28:00Z"/>
          <w:rFonts w:ascii="Aptos Narrow" w:hAnsi="Aptos Narrow"/>
        </w:rPr>
      </w:pPr>
      <w:del w:id="2683" w:author="Vibhu Bhalla-NE" w:date="2025-03-20T13:58:00Z" w16du:dateUtc="2025-03-20T08:28:00Z">
        <w:r w:rsidRPr="00012D78" w:rsidDel="00011202">
          <w:rPr>
            <w:rFonts w:ascii="Aptos Narrow" w:hAnsi="Aptos Narrow"/>
          </w:rPr>
          <w:delText xml:space="preserve">SecurLock Predict was implemented for Credit Card in 2017 and implemented for Debit Card in 2018. </w:delText>
        </w:r>
      </w:del>
    </w:p>
    <w:p w14:paraId="047477E0" w14:textId="50B9F05E" w:rsidR="00A914F7" w:rsidDel="00011202" w:rsidRDefault="00A914F7" w:rsidP="00A914F7">
      <w:pPr>
        <w:shd w:val="clear" w:color="auto" w:fill="DAEEF3" w:themeFill="accent5" w:themeFillTint="33"/>
        <w:jc w:val="both"/>
        <w:rPr>
          <w:del w:id="2684" w:author="Vibhu Bhalla-NE" w:date="2025-03-20T13:58:00Z" w16du:dateUtc="2025-03-20T08:28:00Z"/>
          <w:rFonts w:ascii="Aptos Narrow" w:hAnsi="Aptos Narrow"/>
        </w:rPr>
      </w:pPr>
    </w:p>
    <w:p w14:paraId="03276DB9" w14:textId="0A324CAE" w:rsidR="00A914F7" w:rsidDel="00011202" w:rsidRDefault="00A914F7" w:rsidP="00A914F7">
      <w:pPr>
        <w:shd w:val="clear" w:color="auto" w:fill="DAEEF3" w:themeFill="accent5" w:themeFillTint="33"/>
        <w:jc w:val="both"/>
        <w:rPr>
          <w:del w:id="2685" w:author="Vibhu Bhalla-NE" w:date="2025-03-20T13:58:00Z" w16du:dateUtc="2025-03-20T08:28:00Z"/>
          <w:rFonts w:ascii="Aptos Narrow" w:hAnsi="Aptos Narrow"/>
        </w:rPr>
      </w:pPr>
      <w:del w:id="2686" w:author="Vibhu Bhalla-NE" w:date="2025-03-20T13:58:00Z" w16du:dateUtc="2025-03-20T08:28:00Z">
        <w:r w:rsidRPr="36D10421" w:rsidDel="00011202">
          <w:rPr>
            <w:rFonts w:ascii="Aptos Narrow" w:hAnsi="Aptos Narrow"/>
          </w:rPr>
          <w:delText>The Bank’s business objective of implementing the FIS® SecurLock™ model includes assessing the likelihood of a transaction being fraudulent by scoring the transaction against industry-wide models and cardholder specific profile metrics. The software assigns a score to the transaction, with higher scores being more likely to be fraudulent. FIS leverages the FICO</w:delText>
        </w:r>
        <w:r w:rsidR="00875735" w:rsidDel="00011202">
          <w:rPr>
            <w:rFonts w:ascii="Aptos Narrow" w:hAnsi="Aptos Narrow"/>
          </w:rPr>
          <w:delText xml:space="preserve"> </w:delText>
        </w:r>
        <w:r w:rsidRPr="36D10421" w:rsidDel="00011202">
          <w:rPr>
            <w:rFonts w:ascii="Aptos Narrow" w:hAnsi="Aptos Narrow"/>
          </w:rPr>
          <w:delText>Falcon Fraud product to score transactions.</w:delText>
        </w:r>
      </w:del>
    </w:p>
    <w:p w14:paraId="1AA8FF2B" w14:textId="46B454E6" w:rsidR="00A914F7" w:rsidDel="00011202" w:rsidRDefault="00A914F7" w:rsidP="00944BE9">
      <w:pPr>
        <w:shd w:val="clear" w:color="auto" w:fill="DAEEF3" w:themeFill="accent5" w:themeFillTint="33"/>
        <w:rPr>
          <w:del w:id="2687" w:author="Vibhu Bhalla-NE" w:date="2025-03-20T13:58:00Z" w16du:dateUtc="2025-03-20T08:28:00Z"/>
          <w:rFonts w:ascii="Aptos Narrow" w:hAnsi="Aptos Narrow"/>
        </w:rPr>
      </w:pPr>
    </w:p>
    <w:p w14:paraId="6051C780" w14:textId="5505DD2E" w:rsidR="00944BE9" w:rsidDel="00011202" w:rsidRDefault="00A914F7" w:rsidP="00944BE9">
      <w:pPr>
        <w:shd w:val="clear" w:color="auto" w:fill="DAEEF3" w:themeFill="accent5" w:themeFillTint="33"/>
        <w:rPr>
          <w:del w:id="2688" w:author="Vibhu Bhalla-NE" w:date="2025-03-20T13:58:00Z" w16du:dateUtc="2025-03-20T08:28:00Z"/>
          <w:rFonts w:ascii="Aptos Narrow" w:hAnsi="Aptos Narrow"/>
        </w:rPr>
      </w:pPr>
      <w:del w:id="2689" w:author="Vibhu Bhalla-NE" w:date="2025-03-20T13:58:00Z" w16du:dateUtc="2025-03-20T08:28:00Z">
        <w:r w:rsidDel="00011202">
          <w:rPr>
            <w:rFonts w:ascii="Aptos Narrow" w:hAnsi="Aptos Narrow"/>
          </w:rPr>
          <w:delText>For further information about FIS refer to the following document:</w:delText>
        </w:r>
      </w:del>
    </w:p>
    <w:p w14:paraId="3C5F50CB" w14:textId="51E4DBE5" w:rsidR="00944BE9" w:rsidDel="00011202" w:rsidRDefault="00012D78" w:rsidP="00944BE9">
      <w:pPr>
        <w:shd w:val="clear" w:color="auto" w:fill="DAEEF3" w:themeFill="accent5" w:themeFillTint="33"/>
        <w:rPr>
          <w:del w:id="2690" w:author="Vibhu Bhalla-NE" w:date="2025-03-20T13:58:00Z" w16du:dateUtc="2025-03-20T08:28:00Z"/>
        </w:rPr>
      </w:pPr>
      <w:del w:id="2691" w:author="Vibhu Bhalla-NE" w:date="2025-03-20T13:58:00Z" w16du:dateUtc="2025-03-20T08:28:00Z">
        <w:r w:rsidDel="00011202">
          <w:object w:dxaOrig="1538" w:dyaOrig="993" w14:anchorId="76F37CEF">
            <v:shape id="_x0000_i1036" type="#_x0000_t75" style="width:79.5pt;height:50.25pt" o:ole="">
              <v:imagedata r:id="rId84" o:title=""/>
            </v:shape>
            <o:OLEObject Type="Embed" ProgID="AcroExch.Document.DC" ShapeID="_x0000_i1036" DrawAspect="Icon" ObjectID="_1804416867" r:id="rId85"/>
          </w:object>
        </w:r>
      </w:del>
    </w:p>
    <w:p w14:paraId="057FFD93" w14:textId="77777777" w:rsidR="00011202" w:rsidRDefault="00011202" w:rsidP="00944BE9">
      <w:pPr>
        <w:shd w:val="clear" w:color="auto" w:fill="DAEEF3" w:themeFill="accent5" w:themeFillTint="33"/>
        <w:rPr>
          <w:ins w:id="2692" w:author="Vibhu Bhalla-NE" w:date="2025-03-20T13:58:00Z" w16du:dateUtc="2025-03-20T08:28:00Z"/>
          <w:rFonts w:ascii="Aptos Narrow" w:hAnsi="Aptos Narrow"/>
        </w:rPr>
      </w:pPr>
    </w:p>
    <w:p w14:paraId="2FAB46AD" w14:textId="53D4B47C" w:rsidR="00944BE9" w:rsidDel="00011202" w:rsidRDefault="00944BE9" w:rsidP="00944BE9">
      <w:pPr>
        <w:shd w:val="clear" w:color="auto" w:fill="DAEEF3" w:themeFill="accent5" w:themeFillTint="33"/>
        <w:rPr>
          <w:del w:id="2693" w:author="Vibhu Bhalla-NE" w:date="2025-03-20T13:58:00Z" w16du:dateUtc="2025-03-20T08:28:00Z"/>
          <w:rFonts w:ascii="Aptos Narrow" w:hAnsi="Aptos Narrow"/>
        </w:rPr>
      </w:pPr>
    </w:p>
    <w:p w14:paraId="58C326E6" w14:textId="77777777" w:rsidR="00944BE9" w:rsidRDefault="00944BE9" w:rsidP="00944BE9">
      <w:pPr>
        <w:rPr>
          <w:rFonts w:ascii="Arial Narrow" w:hAnsi="Arial Narrow"/>
          <w:b/>
          <w:bCs/>
          <w:i/>
          <w:iCs/>
          <w:color w:val="0070C0"/>
        </w:rPr>
      </w:pPr>
    </w:p>
    <w:p w14:paraId="51B82D68" w14:textId="77777777" w:rsidR="00944BE9" w:rsidRPr="00FC48D4" w:rsidRDefault="00944BE9" w:rsidP="006A692F">
      <w:pPr>
        <w:rPr>
          <w:rStyle w:val="SubtleEmphasis"/>
          <w:lang w:val="en-IN"/>
        </w:rPr>
      </w:pPr>
    </w:p>
    <w:sectPr w:rsidR="00944BE9" w:rsidRPr="00FC48D4" w:rsidSect="006B6D01">
      <w:footerReference w:type="default" r:id="rId86"/>
      <w:headerReference w:type="first" r:id="rId87"/>
      <w:pgSz w:w="12240" w:h="15840" w:code="1"/>
      <w:pgMar w:top="1440" w:right="1080" w:bottom="1440" w:left="108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07" w:author="Vibhu Bhalla-NE" w:date="2025-03-13T19:55:00Z" w:initials="VB">
    <w:p w14:paraId="35FA175E" w14:textId="77777777" w:rsidR="005B0D38" w:rsidRDefault="005B0D38" w:rsidP="005B0D38">
      <w:pPr>
        <w:pStyle w:val="CommentText"/>
      </w:pPr>
      <w:r>
        <w:rPr>
          <w:rStyle w:val="CommentReference"/>
        </w:rPr>
        <w:annotationRef/>
      </w:r>
      <w:r>
        <w:t>Not applicable</w:t>
      </w:r>
    </w:p>
  </w:comment>
  <w:comment w:id="1762" w:author="Vibhu Bhalla-NE" w:date="2025-03-13T20:26:00Z" w:initials="VB">
    <w:p w14:paraId="67128B76" w14:textId="77777777" w:rsidR="00333905" w:rsidRDefault="00333905" w:rsidP="00333905">
      <w:pPr>
        <w:pStyle w:val="CommentText"/>
      </w:pPr>
      <w:r>
        <w:rPr>
          <w:rStyle w:val="CommentReference"/>
        </w:rPr>
        <w:annotationRef/>
      </w:r>
      <w:r>
        <w:t>Fis and fico</w:t>
      </w:r>
    </w:p>
  </w:comment>
  <w:comment w:id="1772" w:author="Vibhu Bhalla-NE" w:date="2025-03-13T20:27:00Z" w:initials="VB">
    <w:p w14:paraId="6E68FE52" w14:textId="77777777" w:rsidR="00333905" w:rsidRDefault="00333905" w:rsidP="00333905">
      <w:pPr>
        <w:pStyle w:val="CommentText"/>
      </w:pPr>
      <w:r>
        <w:rPr>
          <w:rStyle w:val="CommentReference"/>
        </w:rPr>
        <w:annotationRef/>
      </w:r>
      <w:r>
        <w:t>Relevance?</w:t>
      </w:r>
    </w:p>
  </w:comment>
  <w:comment w:id="2279" w:author="Vibhu Bhalla-NE" w:date="2025-03-13T20:49:00Z" w:initials="VB">
    <w:p w14:paraId="27EB2A51" w14:textId="77777777" w:rsidR="009A00C3" w:rsidRDefault="009A00C3" w:rsidP="009A00C3">
      <w:pPr>
        <w:pStyle w:val="CommentText"/>
      </w:pPr>
      <w:r>
        <w:rPr>
          <w:rStyle w:val="CommentReference"/>
        </w:rPr>
        <w:annotationRef/>
      </w:r>
      <w:r>
        <w:t>Require attention</w:t>
      </w:r>
    </w:p>
  </w:comment>
  <w:comment w:id="2313" w:author="Vibhu Bhalla-NE" w:date="2025-03-13T20:51:00Z" w:initials="VB">
    <w:p w14:paraId="7B934CC6" w14:textId="77777777" w:rsidR="009A00C3" w:rsidRDefault="009A00C3" w:rsidP="009A00C3">
      <w:pPr>
        <w:pStyle w:val="CommentText"/>
      </w:pPr>
      <w:r>
        <w:rPr>
          <w:rStyle w:val="CommentReference"/>
        </w:rPr>
        <w:annotationRef/>
      </w:r>
      <w:r>
        <w:t>Additional data visa mastercard</w:t>
      </w:r>
    </w:p>
  </w:comment>
  <w:comment w:id="2496" w:author="Vibhu Bhalla-NE" w:date="2025-03-13T20:53:00Z" w:initials="VB">
    <w:p w14:paraId="040C6384" w14:textId="77777777" w:rsidR="009A00C3" w:rsidRDefault="009A00C3" w:rsidP="009A00C3">
      <w:pPr>
        <w:pStyle w:val="CommentText"/>
      </w:pPr>
      <w:r>
        <w:rPr>
          <w:rStyle w:val="CommentReference"/>
        </w:rPr>
        <w:annotationRef/>
      </w:r>
      <w:r>
        <w:t>review</w:t>
      </w:r>
    </w:p>
  </w:comment>
  <w:comment w:id="2607" w:author="Vibhu Bhalla-NE" w:date="2025-03-20T18:39:00Z" w:initials="VB">
    <w:p w14:paraId="4CD7FD34" w14:textId="77777777" w:rsidR="00332B9D" w:rsidRDefault="00332B9D" w:rsidP="00332B9D">
      <w:pPr>
        <w:pStyle w:val="CommentText"/>
      </w:pPr>
      <w:r>
        <w:rPr>
          <w:rStyle w:val="CommentReference"/>
        </w:rPr>
        <w:annotationRef/>
      </w:r>
      <w:r>
        <w:t>Visa documents used?</w:t>
      </w:r>
    </w:p>
  </w:comment>
  <w:comment w:id="2615" w:author="Vibhu Bhalla-NE" w:date="2025-03-13T20:57:00Z" w:initials="VB">
    <w:p w14:paraId="19EDB37B" w14:textId="1F2F9509" w:rsidR="009A00C3" w:rsidRDefault="009A00C3" w:rsidP="009A00C3">
      <w:pPr>
        <w:pStyle w:val="CommentText"/>
      </w:pPr>
      <w:r>
        <w:rPr>
          <w:rStyle w:val="CommentReference"/>
        </w:rPr>
        <w:annotationRef/>
      </w:r>
      <w:r>
        <w:t>Require rephrasing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5FA175E" w15:done="0"/>
  <w15:commentEx w15:paraId="67128B76" w15:done="0"/>
  <w15:commentEx w15:paraId="6E68FE52" w15:done="0"/>
  <w15:commentEx w15:paraId="27EB2A51" w15:done="0"/>
  <w15:commentEx w15:paraId="7B934CC6" w15:done="0"/>
  <w15:commentEx w15:paraId="040C6384" w15:done="0"/>
  <w15:commentEx w15:paraId="4CD7FD34" w15:done="0"/>
  <w15:commentEx w15:paraId="19EDB3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B94A39F" w16cex:dateUtc="2025-03-13T14:25:00Z"/>
  <w16cex:commentExtensible w16cex:durableId="555960A6" w16cex:dateUtc="2025-03-13T14:56:00Z"/>
  <w16cex:commentExtensible w16cex:durableId="005AF1EB" w16cex:dateUtc="2025-03-13T14:57:00Z"/>
  <w16cex:commentExtensible w16cex:durableId="23AD7648" w16cex:dateUtc="2025-03-13T15:19:00Z"/>
  <w16cex:commentExtensible w16cex:durableId="4CAD2F4E" w16cex:dateUtc="2025-03-13T15:21:00Z"/>
  <w16cex:commentExtensible w16cex:durableId="5B95992C" w16cex:dateUtc="2025-03-13T15:23:00Z"/>
  <w16cex:commentExtensible w16cex:durableId="46F80137" w16cex:dateUtc="2025-03-20T13:09:00Z"/>
  <w16cex:commentExtensible w16cex:durableId="49791D75" w16cex:dateUtc="2025-03-13T15: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5FA175E" w16cid:durableId="6B94A39F"/>
  <w16cid:commentId w16cid:paraId="67128B76" w16cid:durableId="555960A6"/>
  <w16cid:commentId w16cid:paraId="6E68FE52" w16cid:durableId="005AF1EB"/>
  <w16cid:commentId w16cid:paraId="27EB2A51" w16cid:durableId="23AD7648"/>
  <w16cid:commentId w16cid:paraId="7B934CC6" w16cid:durableId="4CAD2F4E"/>
  <w16cid:commentId w16cid:paraId="040C6384" w16cid:durableId="5B95992C"/>
  <w16cid:commentId w16cid:paraId="4CD7FD34" w16cid:durableId="46F80137"/>
  <w16cid:commentId w16cid:paraId="19EDB37B" w16cid:durableId="49791D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D6DB56" w14:textId="77777777" w:rsidR="00A12497" w:rsidRDefault="00A12497" w:rsidP="00D503F0">
      <w:pPr>
        <w:spacing w:line="240" w:lineRule="auto"/>
      </w:pPr>
      <w:r>
        <w:separator/>
      </w:r>
    </w:p>
  </w:endnote>
  <w:endnote w:type="continuationSeparator" w:id="0">
    <w:p w14:paraId="34B185AF" w14:textId="77777777" w:rsidR="00A12497" w:rsidRDefault="00A12497" w:rsidP="00D503F0">
      <w:pPr>
        <w:spacing w:line="240" w:lineRule="auto"/>
      </w:pPr>
      <w:r>
        <w:continuationSeparator/>
      </w:r>
    </w:p>
  </w:endnote>
  <w:endnote w:type="continuationNotice" w:id="1">
    <w:p w14:paraId="6ECA0724" w14:textId="77777777" w:rsidR="00A12497" w:rsidRDefault="00A1249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ptos">
    <w:altName w:val="Calibri"/>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ptos Narrow">
    <w:altName w:val="Calibri"/>
    <w:charset w:val="00"/>
    <w:family w:val="swiss"/>
    <w:pitch w:val="variable"/>
    <w:sig w:usb0="20000287" w:usb1="00000003" w:usb2="00000000" w:usb3="00000000" w:csb0="0000019F" w:csb1="00000000"/>
  </w:font>
  <w:font w:name="Narrow">
    <w:altName w:val="Cambria"/>
    <w:panose1 w:val="00000000000000000000"/>
    <w:charset w:val="00"/>
    <w:family w:val="roman"/>
    <w:notTrueType/>
    <w:pitch w:val="default"/>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BDEBCA" w14:textId="77777777" w:rsidR="00ED568D" w:rsidRPr="00D21FBF" w:rsidRDefault="00ED568D" w:rsidP="00093490">
    <w:pPr>
      <w:pStyle w:val="Footer"/>
      <w:spacing w:before="240"/>
      <w:jc w:val="center"/>
      <w:rPr>
        <w:rFonts w:ascii="Arial Narrow" w:hAnsi="Arial Narrow"/>
        <w:sz w:val="16"/>
        <w:szCs w:val="16"/>
      </w:rPr>
    </w:pPr>
    <w:r w:rsidRPr="00701055">
      <w:rPr>
        <w:rFonts w:ascii="Aptos" w:hAnsi="Aptos"/>
        <w:sz w:val="16"/>
        <w:szCs w:val="16"/>
      </w:rPr>
      <w:t xml:space="preserve">Page </w:t>
    </w:r>
    <w:r w:rsidRPr="00701055">
      <w:rPr>
        <w:rFonts w:ascii="Aptos" w:hAnsi="Aptos"/>
        <w:b/>
        <w:bCs/>
        <w:sz w:val="16"/>
        <w:szCs w:val="16"/>
      </w:rPr>
      <w:fldChar w:fldCharType="begin"/>
    </w:r>
    <w:r w:rsidRPr="00701055">
      <w:rPr>
        <w:rFonts w:ascii="Aptos" w:hAnsi="Aptos"/>
        <w:b/>
        <w:bCs/>
        <w:sz w:val="16"/>
        <w:szCs w:val="16"/>
      </w:rPr>
      <w:instrText xml:space="preserve"> PAGE </w:instrText>
    </w:r>
    <w:r w:rsidRPr="00701055">
      <w:rPr>
        <w:rFonts w:ascii="Aptos" w:hAnsi="Aptos"/>
        <w:b/>
        <w:bCs/>
        <w:sz w:val="16"/>
        <w:szCs w:val="16"/>
      </w:rPr>
      <w:fldChar w:fldCharType="separate"/>
    </w:r>
    <w:r w:rsidRPr="00701055">
      <w:rPr>
        <w:rFonts w:ascii="Aptos" w:hAnsi="Aptos"/>
        <w:b/>
        <w:bCs/>
        <w:noProof/>
        <w:sz w:val="16"/>
        <w:szCs w:val="16"/>
      </w:rPr>
      <w:t>1</w:t>
    </w:r>
    <w:r w:rsidRPr="00701055">
      <w:rPr>
        <w:rFonts w:ascii="Aptos" w:hAnsi="Aptos"/>
        <w:b/>
        <w:bCs/>
        <w:sz w:val="16"/>
        <w:szCs w:val="16"/>
      </w:rPr>
      <w:fldChar w:fldCharType="end"/>
    </w:r>
    <w:r w:rsidRPr="00701055">
      <w:rPr>
        <w:rFonts w:ascii="Aptos" w:hAnsi="Aptos"/>
        <w:sz w:val="16"/>
        <w:szCs w:val="16"/>
      </w:rPr>
      <w:t xml:space="preserve"> of </w:t>
    </w:r>
    <w:r w:rsidRPr="00701055">
      <w:rPr>
        <w:rFonts w:ascii="Aptos" w:hAnsi="Aptos"/>
        <w:b/>
        <w:bCs/>
        <w:sz w:val="16"/>
        <w:szCs w:val="16"/>
      </w:rPr>
      <w:fldChar w:fldCharType="begin"/>
    </w:r>
    <w:r w:rsidRPr="00701055">
      <w:rPr>
        <w:rFonts w:ascii="Aptos" w:hAnsi="Aptos"/>
        <w:b/>
        <w:bCs/>
        <w:sz w:val="16"/>
        <w:szCs w:val="16"/>
      </w:rPr>
      <w:instrText xml:space="preserve"> NUMPAGES  </w:instrText>
    </w:r>
    <w:r w:rsidRPr="00701055">
      <w:rPr>
        <w:rFonts w:ascii="Aptos" w:hAnsi="Aptos"/>
        <w:b/>
        <w:bCs/>
        <w:sz w:val="16"/>
        <w:szCs w:val="16"/>
      </w:rPr>
      <w:fldChar w:fldCharType="separate"/>
    </w:r>
    <w:r w:rsidRPr="00701055">
      <w:rPr>
        <w:rFonts w:ascii="Aptos" w:hAnsi="Aptos"/>
        <w:b/>
        <w:bCs/>
        <w:noProof/>
        <w:sz w:val="16"/>
        <w:szCs w:val="16"/>
      </w:rPr>
      <w:t>32</w:t>
    </w:r>
    <w:r w:rsidRPr="00701055">
      <w:rPr>
        <w:rFonts w:ascii="Aptos" w:hAnsi="Aptos"/>
        <w:b/>
        <w:bCs/>
        <w:sz w:val="16"/>
        <w:szCs w:val="16"/>
      </w:rPr>
      <w:fldChar w:fldCharType="end"/>
    </w:r>
  </w:p>
  <w:p w14:paraId="630B9A18" w14:textId="77777777" w:rsidR="00ED568D" w:rsidRDefault="00ED568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C159DF" w14:textId="77777777" w:rsidR="00A12497" w:rsidRDefault="00A12497" w:rsidP="00D503F0">
      <w:pPr>
        <w:spacing w:line="240" w:lineRule="auto"/>
      </w:pPr>
      <w:r>
        <w:separator/>
      </w:r>
    </w:p>
  </w:footnote>
  <w:footnote w:type="continuationSeparator" w:id="0">
    <w:p w14:paraId="2E809086" w14:textId="77777777" w:rsidR="00A12497" w:rsidRDefault="00A12497" w:rsidP="00D503F0">
      <w:pPr>
        <w:spacing w:line="240" w:lineRule="auto"/>
      </w:pPr>
      <w:r>
        <w:continuationSeparator/>
      </w:r>
    </w:p>
  </w:footnote>
  <w:footnote w:type="continuationNotice" w:id="1">
    <w:p w14:paraId="33F78528" w14:textId="77777777" w:rsidR="00A12497" w:rsidRDefault="00A1249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67BD4" w14:textId="77777777" w:rsidR="00ED568D" w:rsidRDefault="00ED568D" w:rsidP="007F5A87">
    <w:pPr>
      <w:pStyle w:val="Header"/>
      <w:tabs>
        <w:tab w:val="clear" w:pos="4680"/>
        <w:tab w:val="clear" w:pos="9360"/>
        <w:tab w:val="left" w:pos="7893"/>
      </w:tabs>
    </w:pPr>
    <w:r>
      <w:tab/>
    </w:r>
  </w:p>
</w:hdr>
</file>

<file path=word/intelligence2.xml><?xml version="1.0" encoding="utf-8"?>
<int2:intelligence xmlns:int2="http://schemas.microsoft.com/office/intelligence/2020/intelligence" xmlns:oel="http://schemas.microsoft.com/office/2019/extlst">
  <int2:observations>
    <int2:textHash int2:hashCode="BH6IxT5uCIhL0o" int2:id="5pIAG5i3">
      <int2:state int2:value="Rejected" int2:type="AugLoop_Text_Critique"/>
    </int2:textHash>
    <int2:textHash int2:hashCode="QR497aVuAgqJGp" int2:id="HgWqEOP5">
      <int2:state int2:value="Rejected" int2:type="AugLoop_Text_Critique"/>
    </int2:textHash>
    <int2:textHash int2:hashCode="5JwMC/Fo0QTfTf" int2:id="acBlHdh6">
      <int2:state int2:value="Rejected" int2:type="AugLoop_Text_Critique"/>
    </int2:textHash>
    <int2:textHash int2:hashCode="HM3qjw0YdmxWrJ" int2:id="Axql5std">
      <int2:state int2:value="Rejected" int2:type="AugLoop_Text_Critique"/>
    </int2:textHash>
    <int2:textHash int2:hashCode="IQVWKL2O8cd3YW" int2:id="pILuLCxo">
      <int2:state int2:value="Rejected" int2:type="AugLoop_Text_Critique"/>
    </int2:textHash>
    <int2:textHash int2:hashCode="VhVoUZHXOEVebJ" int2:id="iiQle7YG">
      <int2:state int2:value="Rejected" int2:type="AugLoop_Text_Critique"/>
    </int2:textHash>
    <int2:textHash int2:hashCode="uhu85jLoujr+U0" int2:id="Fbc9ucMS">
      <int2:state int2:value="Rejected" int2:type="AugLoop_Text_Critique"/>
    </int2:textHash>
    <int2:textHash int2:hashCode="/OjRPUgKLlW08p" int2:id="LslZiMZr">
      <int2:state int2:value="Rejected" int2:type="AugLoop_Text_Critique"/>
    </int2:textHash>
    <int2:textHash int2:hashCode="4i4gbm5kkCyHEC" int2:id="PSuKNhK1">
      <int2:state int2:value="Rejected" int2:type="AugLoop_Text_Critique"/>
    </int2:textHash>
    <int2:textHash int2:hashCode="+8euOHvLMOUjfZ" int2:id="jepxyTpl">
      <int2:state int2:value="Rejected" int2:type="AugLoop_Text_Critique"/>
    </int2:textHash>
    <int2:textHash int2:hashCode="Xd0/q+0eeCU+eR" int2:id="gjBEsTeh">
      <int2:state int2:value="Rejected" int2:type="AugLoop_Text_Critique"/>
    </int2:textHash>
    <int2:textHash int2:hashCode="5dfRr0DvJWnvlR" int2:id="HVpQCOvv">
      <int2:state int2:value="Rejected" int2:type="AugLoop_Text_Critique"/>
    </int2:textHash>
    <int2:textHash int2:hashCode="hFaSMQ5zwf6YyP" int2:id="73wnGNhy">
      <int2:state int2:value="Rejected" int2:type="AugLoop_Text_Critique"/>
    </int2:textHash>
    <int2:textHash int2:hashCode="ZGLfOhoTTgeh6D" int2:id="y4xdA7I4">
      <int2:state int2:value="Rejected" int2:type="AugLoop_Text_Critique"/>
    </int2:textHash>
    <int2:textHash int2:hashCode="2lqGFQ/JTsEd8t" int2:id="R8X9GokN">
      <int2:state int2:value="Rejected" int2:type="AugLoop_Text_Critique"/>
    </int2:textHash>
    <int2:textHash int2:hashCode="Ep6dk/7EfiVlg2" int2:id="6av0drcR">
      <int2:state int2:value="Rejected" int2:type="AugLoop_Text_Critique"/>
    </int2:textHash>
    <int2:textHash int2:hashCode="y4GskDb9ow+qmF" int2:id="55LUFUD1">
      <int2:state int2:value="Rejected" int2:type="AugLoop_Text_Critique"/>
    </int2:textHash>
    <int2:textHash int2:hashCode="P54oSh4MDHy0oU" int2:id="deNqQy00">
      <int2:state int2:value="Rejected" int2:type="AugLoop_Text_Critique"/>
    </int2:textHash>
    <int2:textHash int2:hashCode="jL4rOuJGAthYoe" int2:id="pHCv2N0t">
      <int2:state int2:value="Rejected" int2:type="AugLoop_Text_Critique"/>
    </int2:textHash>
    <int2:textHash int2:hashCode="l5mjVy9nDbBir7" int2:id="VusG3vBa">
      <int2:state int2:value="Rejected" int2:type="AugLoop_Text_Critique"/>
    </int2:textHash>
    <int2:textHash int2:hashCode="H11KoPq1AGUmI4" int2:id="7giRYcFL">
      <int2:state int2:value="Rejected" int2:type="AugLoop_Text_Critique"/>
    </int2:textHash>
    <int2:bookmark int2:bookmarkName="_Int_m5TntGFh" int2:invalidationBookmarkName="" int2:hashCode="gdmu6g4aQI1ltm" int2:id="c7MqfiK5">
      <int2:state int2:value="Rejected" int2:type="AugLoop_Text_Critique"/>
    </int2:bookmark>
    <int2:bookmark int2:bookmarkName="_Int_Kvvv7QSZ" int2:invalidationBookmarkName="" int2:hashCode="zgsWEqpxG3inIC" int2:id="AHLkQYrE">
      <int2:state int2:value="Rejected" int2:type="AugLoop_Text_Critique"/>
    </int2:bookmark>
    <int2:bookmark int2:bookmarkName="_Int_V0oCxHJQ" int2:invalidationBookmarkName="" int2:hashCode="zgsWEqpxG3inIC" int2:id="ADNC6UUO">
      <int2:state int2:value="Rejected" int2:type="AugLoop_Text_Critique"/>
    </int2:bookmark>
    <int2:bookmark int2:bookmarkName="_Int_z8JMCL1W" int2:invalidationBookmarkName="" int2:hashCode="+Ekt9kIfR2Wrn6" int2:id="njWJ3vOn">
      <int2:state int2:value="Rejected" int2:type="AugLoop_Text_Critique"/>
    </int2:bookmark>
    <int2:bookmark int2:bookmarkName="_Int_YYPuFikP" int2:invalidationBookmarkName="" int2:hashCode="jDVbXqUKjBE1tO" int2:id="Mw8Zq740">
      <int2:state int2:value="Rejected" int2:type="AugLoop_Text_Critique"/>
    </int2:bookmark>
    <int2:bookmark int2:bookmarkName="_Int_sBYyVfNK" int2:invalidationBookmarkName="" int2:hashCode="ls/yxqiwosHN/K" int2:id="sLpKc8ug">
      <int2:state int2:value="Rejected" int2:type="AugLoop_Text_Critique"/>
    </int2:bookmark>
    <int2:bookmark int2:bookmarkName="_Int_sP5chZsH" int2:invalidationBookmarkName="" int2:hashCode="0SFzMdOd49ds7/" int2:id="b8n01q2C">
      <int2:state int2:value="Rejected" int2:type="AugLoop_Text_Critique"/>
    </int2:bookmark>
    <int2:bookmark int2:bookmarkName="_Int_MDILpJaC" int2:invalidationBookmarkName="" int2:hashCode="hEdUMRbm0cPvOi" int2:id="uUYNk8jP">
      <int2:state int2:value="Rejected" int2:type="AugLoop_Text_Critique"/>
    </int2:bookmark>
    <int2:bookmark int2:bookmarkName="_Int_onYeDbgF" int2:invalidationBookmarkName="" int2:hashCode="E1+Tt6RJBbZOzq" int2:id="X8kjnjMe">
      <int2:state int2:value="Rejected" int2:type="AugLoop_Text_Critique"/>
    </int2:bookmark>
    <int2:bookmark int2:bookmarkName="_Int_toYURjeI" int2:invalidationBookmarkName="" int2:hashCode="MSXPTHNXgy09Q8" int2:id="ssdejDNw">
      <int2:state int2:value="Rejected" int2:type="AugLoop_Text_Critique"/>
    </int2:bookmark>
    <int2:bookmark int2:bookmarkName="_Int_360rqJur" int2:invalidationBookmarkName="" int2:hashCode="e0dMsLOcF3PXGS" int2:id="Jpe8Vdsq">
      <int2:state int2:value="Rejected" int2:type="AugLoop_Text_Critique"/>
    </int2:bookmark>
    <int2:bookmark int2:bookmarkName="_Int_46JL6Y5i" int2:invalidationBookmarkName="" int2:hashCode="yxIO2IOXPjfW8u" int2:id="Dkb7QVzB">
      <int2:state int2:value="Rejected" int2:type="AugLoop_Text_Critique"/>
    </int2:bookmark>
    <int2:bookmark int2:bookmarkName="_Int_PlFtapV4" int2:invalidationBookmarkName="" int2:hashCode="Xsnww9aQQK/jqv" int2:id="KCe0GVMp">
      <int2:state int2:value="Rejected" int2:type="AugLoop_Text_Critique"/>
    </int2:bookmark>
    <int2:bookmark int2:bookmarkName="_Int_YRAFXgv3" int2:invalidationBookmarkName="" int2:hashCode="ahNw0CUrtHxwod" int2:id="EEAdS5Kq">
      <int2:state int2:value="Rejected" int2:type="AugLoop_Text_Critique"/>
    </int2:bookmark>
    <int2:bookmark int2:bookmarkName="_Int_hiedUX4d" int2:invalidationBookmarkName="" int2:hashCode="Xsnww9aQQK/jqv" int2:id="YDlNOtlR">
      <int2:state int2:value="Rejected" int2:type="AugLoop_Text_Critique"/>
    </int2:bookmark>
    <int2:bookmark int2:bookmarkName="_Int_CrSSve1L" int2:invalidationBookmarkName="" int2:hashCode="m3n1N4djUgoncb" int2:id="fPGrsdTh">
      <int2:state int2:value="Rejected" int2:type="AugLoop_Text_Critique"/>
    </int2:bookmark>
    <int2:bookmark int2:bookmarkName="_Int_WVQ9Bjmb" int2:invalidationBookmarkName="" int2:hashCode="gV8EQVKqLEMIGb" int2:id="EvuKRWmk">
      <int2:state int2:value="Rejected" int2:type="AugLoop_Text_Critique"/>
    </int2:bookmark>
    <int2:bookmark int2:bookmarkName="_Int_0J4CPjiD" int2:invalidationBookmarkName="" int2:hashCode="G3lJpwYN3J7m4x" int2:id="a1Is0gjm">
      <int2:state int2:value="Rejected" int2:type="AugLoop_Text_Critique"/>
    </int2:bookmark>
    <int2:bookmark int2:bookmarkName="_Int_u8LQIorw" int2:invalidationBookmarkName="" int2:hashCode="JGqSOI90XjmLi0" int2:id="CsidJ2b4">
      <int2:state int2:value="Rejected" int2:type="AugLoop_Text_Critique"/>
    </int2:bookmark>
    <int2:bookmark int2:bookmarkName="_Int_SppUxnza" int2:invalidationBookmarkName="" int2:hashCode="bzvlio8ZzNY385" int2:id="KuGvJnOn">
      <int2:state int2:value="Rejected" int2:type="AugLoop_Text_Critique"/>
    </int2:bookmark>
    <int2:bookmark int2:bookmarkName="_Int_2gN2klMS" int2:invalidationBookmarkName="" int2:hashCode="rdE8zhk+dRBUGd" int2:id="KEnuKUU9">
      <int2:state int2:value="Rejected" int2:type="AugLoop_Text_Critique"/>
    </int2:bookmark>
    <int2:bookmark int2:bookmarkName="_Int_Pon8ZheU" int2:invalidationBookmarkName="" int2:hashCode="NExYMpIHxTSmQW" int2:id="mJG9W4f4">
      <int2:state int2:value="Rejected" int2:type="AugLoop_Text_Critique"/>
    </int2:bookmark>
    <int2:bookmark int2:bookmarkName="_Int_kCtTcuIu" int2:invalidationBookmarkName="" int2:hashCode="epHmFKE4MJmAf8" int2:id="xBcnTZSV">
      <int2:state int2:value="Rejected" int2:type="AugLoop_Text_Critique"/>
    </int2:bookmark>
    <int2:bookmark int2:bookmarkName="_Int_sG6YGE0K" int2:invalidationBookmarkName="" int2:hashCode="n7s5dEn6vnNw3k" int2:id="NflQpgPg">
      <int2:state int2:value="Rejected" int2:type="AugLoop_Text_Critique"/>
    </int2:bookmark>
    <int2:bookmark int2:bookmarkName="_Int_GW0vUHi8" int2:invalidationBookmarkName="" int2:hashCode="zgsWEqpxG3inIC" int2:id="i1rdpuDt">
      <int2:state int2:value="Rejected" int2:type="AugLoop_Text_Critique"/>
    </int2:bookmark>
    <int2:bookmark int2:bookmarkName="_Int_i2nDjGi6" int2:invalidationBookmarkName="" int2:hashCode="zqhVfBqR4Rnv1j" int2:id="eDBODqbf">
      <int2:state int2:value="Rejected" int2:type="AugLoop_Text_Critique"/>
    </int2:bookmark>
    <int2:bookmark int2:bookmarkName="_Int_NH9R2xwg" int2:invalidationBookmarkName="" int2:hashCode="tH82PitDDAZH8U" int2:id="ySd7Ig5V">
      <int2:state int2:value="Rejected" int2:type="AugLoop_Text_Critique"/>
    </int2:bookmark>
    <int2:bookmark int2:bookmarkName="_Int_By4S0W3L" int2:invalidationBookmarkName="" int2:hashCode="HQag128ADm7dGN" int2:id="NpPssrYy">
      <int2:state int2:value="Rejected" int2:type="AugLoop_Text_Critique"/>
    </int2:bookmark>
    <int2:bookmark int2:bookmarkName="_Int_Dg2jYs4d" int2:invalidationBookmarkName="" int2:hashCode="RoHRJMxsS3O6q/" int2:id="rN0ZYG6G">
      <int2:state int2:value="Rejected" int2:type="AugLoop_Text_Critique"/>
    </int2:bookmark>
    <int2:bookmark int2:bookmarkName="_Int_9xyOhazk" int2:invalidationBookmarkName="" int2:hashCode="E1+Tt6RJBbZOzq" int2:id="HwcszkcS">
      <int2:state int2:value="Rejected" int2:type="AugLoop_Text_Critique"/>
    </int2:bookmark>
    <int2:bookmark int2:bookmarkName="_Int_YdKvxQ6Z" int2:invalidationBookmarkName="" int2:hashCode="TuXri4PqgjdeKH" int2:id="K3M6EnwG">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FDB62B3"/>
    <w:multiLevelType w:val="hybridMultilevel"/>
    <w:tmpl w:val="D640E6A8"/>
    <w:lvl w:ilvl="0" w:tplc="0409000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5725E0"/>
    <w:multiLevelType w:val="hybridMultilevel"/>
    <w:tmpl w:val="8F7E3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44E6F"/>
    <w:multiLevelType w:val="multilevel"/>
    <w:tmpl w:val="FFFFFFFF"/>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131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3" w15:restartNumberingAfterBreak="0">
    <w:nsid w:val="03FA3D42"/>
    <w:multiLevelType w:val="hybridMultilevel"/>
    <w:tmpl w:val="FFFFFFFF"/>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4" w15:restartNumberingAfterBreak="0">
    <w:nsid w:val="0401581F"/>
    <w:multiLevelType w:val="multilevel"/>
    <w:tmpl w:val="FFFFFFFF"/>
    <w:lvl w:ilvl="0">
      <w:start w:val="5"/>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5" w15:restartNumberingAfterBreak="0">
    <w:nsid w:val="04927337"/>
    <w:multiLevelType w:val="hybridMultilevel"/>
    <w:tmpl w:val="FFFFFFFF"/>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66C1EAA"/>
    <w:multiLevelType w:val="hybridMultilevel"/>
    <w:tmpl w:val="FFFFFFFF"/>
    <w:lvl w:ilvl="0" w:tplc="76620BB0">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707CEC3"/>
    <w:multiLevelType w:val="hybridMultilevel"/>
    <w:tmpl w:val="114A9EB6"/>
    <w:lvl w:ilvl="0" w:tplc="34C60760">
      <w:start w:val="1"/>
      <w:numFmt w:val="bullet"/>
      <w:lvlText w:val=""/>
      <w:lvlJc w:val="left"/>
      <w:pPr>
        <w:ind w:left="720" w:hanging="360"/>
      </w:pPr>
      <w:rPr>
        <w:rFonts w:ascii="Symbol" w:hAnsi="Symbol" w:hint="default"/>
      </w:rPr>
    </w:lvl>
    <w:lvl w:ilvl="1" w:tplc="316EBF24">
      <w:start w:val="1"/>
      <w:numFmt w:val="bullet"/>
      <w:lvlText w:val="o"/>
      <w:lvlJc w:val="left"/>
      <w:pPr>
        <w:ind w:left="1440" w:hanging="360"/>
      </w:pPr>
      <w:rPr>
        <w:rFonts w:ascii="Courier New" w:hAnsi="Courier New" w:hint="default"/>
      </w:rPr>
    </w:lvl>
    <w:lvl w:ilvl="2" w:tplc="683A049C">
      <w:start w:val="1"/>
      <w:numFmt w:val="bullet"/>
      <w:lvlText w:val=""/>
      <w:lvlJc w:val="left"/>
      <w:pPr>
        <w:ind w:left="2160" w:hanging="360"/>
      </w:pPr>
      <w:rPr>
        <w:rFonts w:ascii="Wingdings" w:hAnsi="Wingdings" w:hint="default"/>
      </w:rPr>
    </w:lvl>
    <w:lvl w:ilvl="3" w:tplc="16B435E8">
      <w:start w:val="1"/>
      <w:numFmt w:val="bullet"/>
      <w:lvlText w:val=""/>
      <w:lvlJc w:val="left"/>
      <w:pPr>
        <w:ind w:left="2880" w:hanging="360"/>
      </w:pPr>
      <w:rPr>
        <w:rFonts w:ascii="Symbol" w:hAnsi="Symbol" w:hint="default"/>
      </w:rPr>
    </w:lvl>
    <w:lvl w:ilvl="4" w:tplc="715E869C">
      <w:start w:val="1"/>
      <w:numFmt w:val="bullet"/>
      <w:lvlText w:val="o"/>
      <w:lvlJc w:val="left"/>
      <w:pPr>
        <w:ind w:left="3600" w:hanging="360"/>
      </w:pPr>
      <w:rPr>
        <w:rFonts w:ascii="Courier New" w:hAnsi="Courier New" w:hint="default"/>
      </w:rPr>
    </w:lvl>
    <w:lvl w:ilvl="5" w:tplc="86666C18">
      <w:start w:val="1"/>
      <w:numFmt w:val="bullet"/>
      <w:lvlText w:val=""/>
      <w:lvlJc w:val="left"/>
      <w:pPr>
        <w:ind w:left="4320" w:hanging="360"/>
      </w:pPr>
      <w:rPr>
        <w:rFonts w:ascii="Wingdings" w:hAnsi="Wingdings" w:hint="default"/>
      </w:rPr>
    </w:lvl>
    <w:lvl w:ilvl="6" w:tplc="2E364C7A">
      <w:start w:val="1"/>
      <w:numFmt w:val="bullet"/>
      <w:lvlText w:val=""/>
      <w:lvlJc w:val="left"/>
      <w:pPr>
        <w:ind w:left="5040" w:hanging="360"/>
      </w:pPr>
      <w:rPr>
        <w:rFonts w:ascii="Symbol" w:hAnsi="Symbol" w:hint="default"/>
      </w:rPr>
    </w:lvl>
    <w:lvl w:ilvl="7" w:tplc="47DC3DC8">
      <w:start w:val="1"/>
      <w:numFmt w:val="bullet"/>
      <w:lvlText w:val="o"/>
      <w:lvlJc w:val="left"/>
      <w:pPr>
        <w:ind w:left="5760" w:hanging="360"/>
      </w:pPr>
      <w:rPr>
        <w:rFonts w:ascii="Courier New" w:hAnsi="Courier New" w:hint="default"/>
      </w:rPr>
    </w:lvl>
    <w:lvl w:ilvl="8" w:tplc="954E53A8">
      <w:start w:val="1"/>
      <w:numFmt w:val="bullet"/>
      <w:lvlText w:val=""/>
      <w:lvlJc w:val="left"/>
      <w:pPr>
        <w:ind w:left="6480" w:hanging="360"/>
      </w:pPr>
      <w:rPr>
        <w:rFonts w:ascii="Wingdings" w:hAnsi="Wingdings" w:hint="default"/>
      </w:rPr>
    </w:lvl>
  </w:abstractNum>
  <w:abstractNum w:abstractNumId="8" w15:restartNumberingAfterBreak="0">
    <w:nsid w:val="09593A26"/>
    <w:multiLevelType w:val="multilevel"/>
    <w:tmpl w:val="057A8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950234"/>
    <w:multiLevelType w:val="multilevel"/>
    <w:tmpl w:val="5E1016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0DB9B62C"/>
    <w:multiLevelType w:val="hybridMultilevel"/>
    <w:tmpl w:val="FFFFFFFF"/>
    <w:lvl w:ilvl="0" w:tplc="FFFFFFFF">
      <w:start w:val="1"/>
      <w:numFmt w:val="decim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0F0A35DE"/>
    <w:multiLevelType w:val="multilevel"/>
    <w:tmpl w:val="A314A4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0FD50E0F"/>
    <w:multiLevelType w:val="hybridMultilevel"/>
    <w:tmpl w:val="260E5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3E2CD5"/>
    <w:multiLevelType w:val="hybridMultilevel"/>
    <w:tmpl w:val="57DCF8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7FE2258"/>
    <w:multiLevelType w:val="multilevel"/>
    <w:tmpl w:val="A412C18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18F63FF0"/>
    <w:multiLevelType w:val="hybridMultilevel"/>
    <w:tmpl w:val="FFFFFFFF"/>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863B83"/>
    <w:multiLevelType w:val="hybridMultilevel"/>
    <w:tmpl w:val="FFFFFFFF"/>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17" w15:restartNumberingAfterBreak="0">
    <w:nsid w:val="1F566722"/>
    <w:multiLevelType w:val="multilevel"/>
    <w:tmpl w:val="FFFFFFFF"/>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8" w15:restartNumberingAfterBreak="0">
    <w:nsid w:val="1FC4641A"/>
    <w:multiLevelType w:val="multilevel"/>
    <w:tmpl w:val="FFFFFFFF"/>
    <w:lvl w:ilvl="0">
      <w:start w:val="4"/>
      <w:numFmt w:val="decimal"/>
      <w:lvlText w:val="%1"/>
      <w:lvlJc w:val="left"/>
      <w:pPr>
        <w:ind w:left="480" w:hanging="480"/>
      </w:pPr>
      <w:rPr>
        <w:rFonts w:cs="Times New Roman" w:hint="default"/>
      </w:rPr>
    </w:lvl>
    <w:lvl w:ilvl="1">
      <w:start w:val="2"/>
      <w:numFmt w:val="decimal"/>
      <w:lvlText w:val="%1.%2"/>
      <w:lvlJc w:val="left"/>
      <w:pPr>
        <w:ind w:left="480" w:hanging="480"/>
      </w:pPr>
      <w:rPr>
        <w:rFonts w:cs="Times New Roman" w:hint="default"/>
      </w:rPr>
    </w:lvl>
    <w:lvl w:ilvl="2">
      <w:start w:val="2"/>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9" w15:restartNumberingAfterBreak="0">
    <w:nsid w:val="20C13715"/>
    <w:multiLevelType w:val="hybridMultilevel"/>
    <w:tmpl w:val="FFFFFFFF"/>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20" w15:restartNumberingAfterBreak="0">
    <w:nsid w:val="23495AF2"/>
    <w:multiLevelType w:val="hybridMultilevel"/>
    <w:tmpl w:val="FFFFFFFF"/>
    <w:lvl w:ilvl="0" w:tplc="0409000F">
      <w:start w:val="1"/>
      <w:numFmt w:val="decimal"/>
      <w:lvlText w:val="%1."/>
      <w:lvlJc w:val="left"/>
      <w:pPr>
        <w:ind w:left="360" w:hanging="360"/>
      </w:pPr>
      <w:rPr>
        <w:rFonts w:cs="Times New Roman"/>
      </w:rPr>
    </w:lvl>
    <w:lvl w:ilvl="1" w:tplc="04090019">
      <w:start w:val="1"/>
      <w:numFmt w:val="lowerLetter"/>
      <w:lvlText w:val="%2."/>
      <w:lvlJc w:val="left"/>
      <w:pPr>
        <w:ind w:left="1080" w:hanging="360"/>
      </w:pPr>
      <w:rPr>
        <w:rFonts w:cs="Times New Roman"/>
      </w:rPr>
    </w:lvl>
    <w:lvl w:ilvl="2" w:tplc="0409001B">
      <w:start w:val="1"/>
      <w:numFmt w:val="lowerRoman"/>
      <w:lvlText w:val="%3."/>
      <w:lvlJc w:val="right"/>
      <w:pPr>
        <w:ind w:left="1800" w:hanging="180"/>
      </w:pPr>
      <w:rPr>
        <w:rFonts w:cs="Times New Roman"/>
      </w:rPr>
    </w:lvl>
    <w:lvl w:ilvl="3" w:tplc="0409000F">
      <w:start w:val="1"/>
      <w:numFmt w:val="decimal"/>
      <w:lvlText w:val="%4."/>
      <w:lvlJc w:val="left"/>
      <w:pPr>
        <w:ind w:left="2520" w:hanging="360"/>
      </w:pPr>
      <w:rPr>
        <w:rFonts w:cs="Times New Roman"/>
      </w:rPr>
    </w:lvl>
    <w:lvl w:ilvl="4" w:tplc="04090019">
      <w:start w:val="1"/>
      <w:numFmt w:val="lowerLetter"/>
      <w:lvlText w:val="%5."/>
      <w:lvlJc w:val="left"/>
      <w:pPr>
        <w:ind w:left="3240" w:hanging="360"/>
      </w:pPr>
      <w:rPr>
        <w:rFonts w:cs="Times New Roman"/>
      </w:rPr>
    </w:lvl>
    <w:lvl w:ilvl="5" w:tplc="0409001B">
      <w:start w:val="1"/>
      <w:numFmt w:val="lowerRoman"/>
      <w:lvlText w:val="%6."/>
      <w:lvlJc w:val="right"/>
      <w:pPr>
        <w:ind w:left="3960" w:hanging="180"/>
      </w:pPr>
      <w:rPr>
        <w:rFonts w:cs="Times New Roman"/>
      </w:rPr>
    </w:lvl>
    <w:lvl w:ilvl="6" w:tplc="0409000F">
      <w:start w:val="1"/>
      <w:numFmt w:val="decimal"/>
      <w:lvlText w:val="%7."/>
      <w:lvlJc w:val="left"/>
      <w:pPr>
        <w:ind w:left="4680" w:hanging="360"/>
      </w:pPr>
      <w:rPr>
        <w:rFonts w:cs="Times New Roman"/>
      </w:rPr>
    </w:lvl>
    <w:lvl w:ilvl="7" w:tplc="04090019">
      <w:start w:val="1"/>
      <w:numFmt w:val="lowerLetter"/>
      <w:lvlText w:val="%8."/>
      <w:lvlJc w:val="left"/>
      <w:pPr>
        <w:ind w:left="5400" w:hanging="360"/>
      </w:pPr>
      <w:rPr>
        <w:rFonts w:cs="Times New Roman"/>
      </w:rPr>
    </w:lvl>
    <w:lvl w:ilvl="8" w:tplc="0409001B">
      <w:start w:val="1"/>
      <w:numFmt w:val="lowerRoman"/>
      <w:lvlText w:val="%9."/>
      <w:lvlJc w:val="right"/>
      <w:pPr>
        <w:ind w:left="6120" w:hanging="180"/>
      </w:pPr>
      <w:rPr>
        <w:rFonts w:cs="Times New Roman"/>
      </w:rPr>
    </w:lvl>
  </w:abstractNum>
  <w:abstractNum w:abstractNumId="21" w15:restartNumberingAfterBreak="0">
    <w:nsid w:val="28A27D54"/>
    <w:multiLevelType w:val="hybridMultilevel"/>
    <w:tmpl w:val="FFFFFFFF"/>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EA53189"/>
    <w:multiLevelType w:val="multilevel"/>
    <w:tmpl w:val="FFFFFFFF"/>
    <w:lvl w:ilvl="0">
      <w:start w:val="1"/>
      <w:numFmt w:val="decimal"/>
      <w:lvlText w:val="%1."/>
      <w:lvlJc w:val="left"/>
      <w:pPr>
        <w:ind w:left="360" w:hanging="360"/>
      </w:pPr>
      <w:rPr>
        <w:rFonts w:ascii="Arial" w:hAnsi="Arial" w:cs="Arial" w:hint="default"/>
        <w:b/>
        <w:i w:val="0"/>
        <w:color w:val="FFFFFF" w:themeColor="background1"/>
        <w:sz w:val="36"/>
      </w:rPr>
    </w:lvl>
    <w:lvl w:ilvl="1">
      <w:start w:val="1"/>
      <w:numFmt w:val="decimal"/>
      <w:isLgl/>
      <w:lvlText w:val="%1.%2"/>
      <w:lvlJc w:val="left"/>
      <w:pPr>
        <w:ind w:left="360" w:hanging="360"/>
      </w:pPr>
      <w:rPr>
        <w:rFonts w:cs="Times New Roman" w:hint="default"/>
      </w:rPr>
    </w:lvl>
    <w:lvl w:ilvl="2">
      <w:start w:val="1"/>
      <w:numFmt w:val="decimal"/>
      <w:isLgl/>
      <w:lvlText w:val="%1.%2.%3"/>
      <w:lvlJc w:val="left"/>
      <w:pPr>
        <w:ind w:left="900" w:hanging="720"/>
      </w:pPr>
      <w:rPr>
        <w:rFonts w:cs="Times New Roman" w:hint="default"/>
      </w:rPr>
    </w:lvl>
    <w:lvl w:ilvl="3">
      <w:start w:val="1"/>
      <w:numFmt w:val="decimal"/>
      <w:isLgl/>
      <w:lvlText w:val="%1.%2.%3.%4"/>
      <w:lvlJc w:val="left"/>
      <w:pPr>
        <w:ind w:left="720" w:hanging="720"/>
      </w:pPr>
      <w:rPr>
        <w:rFonts w:cs="Times New Roman" w:hint="default"/>
      </w:rPr>
    </w:lvl>
    <w:lvl w:ilvl="4">
      <w:start w:val="1"/>
      <w:numFmt w:val="decimal"/>
      <w:isLgl/>
      <w:lvlText w:val="%1.%2.%3.%4.%5"/>
      <w:lvlJc w:val="left"/>
      <w:pPr>
        <w:ind w:left="1080" w:hanging="1080"/>
      </w:pPr>
      <w:rPr>
        <w:rFonts w:cs="Times New Roman" w:hint="default"/>
      </w:rPr>
    </w:lvl>
    <w:lvl w:ilvl="5">
      <w:start w:val="1"/>
      <w:numFmt w:val="decimal"/>
      <w:isLgl/>
      <w:lvlText w:val="%1.%2.%3.%4.%5.%6"/>
      <w:lvlJc w:val="left"/>
      <w:pPr>
        <w:ind w:left="1080" w:hanging="1080"/>
      </w:pPr>
      <w:rPr>
        <w:rFonts w:cs="Times New Roman" w:hint="default"/>
      </w:rPr>
    </w:lvl>
    <w:lvl w:ilvl="6">
      <w:start w:val="1"/>
      <w:numFmt w:val="decimal"/>
      <w:isLgl/>
      <w:lvlText w:val="%1.%2.%3.%4.%5.%6.%7"/>
      <w:lvlJc w:val="left"/>
      <w:pPr>
        <w:ind w:left="1440" w:hanging="1440"/>
      </w:pPr>
      <w:rPr>
        <w:rFonts w:cs="Times New Roman" w:hint="default"/>
      </w:rPr>
    </w:lvl>
    <w:lvl w:ilvl="7">
      <w:start w:val="1"/>
      <w:numFmt w:val="decimal"/>
      <w:isLgl/>
      <w:lvlText w:val="%1.%2.%3.%4.%5.%6.%7.%8"/>
      <w:lvlJc w:val="left"/>
      <w:pPr>
        <w:ind w:left="1800" w:hanging="1800"/>
      </w:pPr>
      <w:rPr>
        <w:rFonts w:cs="Times New Roman" w:hint="default"/>
      </w:rPr>
    </w:lvl>
    <w:lvl w:ilvl="8">
      <w:start w:val="1"/>
      <w:numFmt w:val="decimal"/>
      <w:isLgl/>
      <w:lvlText w:val="%1.%2.%3.%4.%5.%6.%7.%8.%9"/>
      <w:lvlJc w:val="left"/>
      <w:pPr>
        <w:ind w:left="1800" w:hanging="1800"/>
      </w:pPr>
      <w:rPr>
        <w:rFonts w:cs="Times New Roman" w:hint="default"/>
      </w:rPr>
    </w:lvl>
  </w:abstractNum>
  <w:abstractNum w:abstractNumId="23" w15:restartNumberingAfterBreak="0">
    <w:nsid w:val="31593020"/>
    <w:multiLevelType w:val="hybridMultilevel"/>
    <w:tmpl w:val="BD14510C"/>
    <w:lvl w:ilvl="0" w:tplc="AEEC0736">
      <w:start w:val="1"/>
      <w:numFmt w:val="bullet"/>
      <w:lvlText w:val=""/>
      <w:lvlJc w:val="left"/>
      <w:pPr>
        <w:ind w:left="720" w:hanging="360"/>
      </w:pPr>
      <w:rPr>
        <w:rFonts w:ascii="Symbol" w:hAnsi="Symbol" w:hint="default"/>
      </w:rPr>
    </w:lvl>
    <w:lvl w:ilvl="1" w:tplc="E02C8FF8">
      <w:start w:val="1"/>
      <w:numFmt w:val="bullet"/>
      <w:lvlText w:val="o"/>
      <w:lvlJc w:val="left"/>
      <w:pPr>
        <w:ind w:left="1440" w:hanging="360"/>
      </w:pPr>
      <w:rPr>
        <w:rFonts w:ascii="Courier New" w:hAnsi="Courier New" w:hint="default"/>
      </w:rPr>
    </w:lvl>
    <w:lvl w:ilvl="2" w:tplc="87D80D8A">
      <w:start w:val="1"/>
      <w:numFmt w:val="bullet"/>
      <w:lvlText w:val=""/>
      <w:lvlJc w:val="left"/>
      <w:pPr>
        <w:ind w:left="2160" w:hanging="360"/>
      </w:pPr>
      <w:rPr>
        <w:rFonts w:ascii="Wingdings" w:hAnsi="Wingdings" w:hint="default"/>
      </w:rPr>
    </w:lvl>
    <w:lvl w:ilvl="3" w:tplc="A93E4DC6">
      <w:start w:val="1"/>
      <w:numFmt w:val="bullet"/>
      <w:lvlText w:val=""/>
      <w:lvlJc w:val="left"/>
      <w:pPr>
        <w:ind w:left="2880" w:hanging="360"/>
      </w:pPr>
      <w:rPr>
        <w:rFonts w:ascii="Symbol" w:hAnsi="Symbol" w:hint="default"/>
      </w:rPr>
    </w:lvl>
    <w:lvl w:ilvl="4" w:tplc="0E10B94C">
      <w:start w:val="1"/>
      <w:numFmt w:val="bullet"/>
      <w:lvlText w:val="o"/>
      <w:lvlJc w:val="left"/>
      <w:pPr>
        <w:ind w:left="3600" w:hanging="360"/>
      </w:pPr>
      <w:rPr>
        <w:rFonts w:ascii="Courier New" w:hAnsi="Courier New" w:hint="default"/>
      </w:rPr>
    </w:lvl>
    <w:lvl w:ilvl="5" w:tplc="2E3E851E">
      <w:start w:val="1"/>
      <w:numFmt w:val="bullet"/>
      <w:lvlText w:val=""/>
      <w:lvlJc w:val="left"/>
      <w:pPr>
        <w:ind w:left="4320" w:hanging="360"/>
      </w:pPr>
      <w:rPr>
        <w:rFonts w:ascii="Wingdings" w:hAnsi="Wingdings" w:hint="default"/>
      </w:rPr>
    </w:lvl>
    <w:lvl w:ilvl="6" w:tplc="5C68823A">
      <w:start w:val="1"/>
      <w:numFmt w:val="bullet"/>
      <w:lvlText w:val=""/>
      <w:lvlJc w:val="left"/>
      <w:pPr>
        <w:ind w:left="5040" w:hanging="360"/>
      </w:pPr>
      <w:rPr>
        <w:rFonts w:ascii="Symbol" w:hAnsi="Symbol" w:hint="default"/>
      </w:rPr>
    </w:lvl>
    <w:lvl w:ilvl="7" w:tplc="68B088D0">
      <w:start w:val="1"/>
      <w:numFmt w:val="bullet"/>
      <w:lvlText w:val="o"/>
      <w:lvlJc w:val="left"/>
      <w:pPr>
        <w:ind w:left="5760" w:hanging="360"/>
      </w:pPr>
      <w:rPr>
        <w:rFonts w:ascii="Courier New" w:hAnsi="Courier New" w:hint="default"/>
      </w:rPr>
    </w:lvl>
    <w:lvl w:ilvl="8" w:tplc="211467D6">
      <w:start w:val="1"/>
      <w:numFmt w:val="bullet"/>
      <w:lvlText w:val=""/>
      <w:lvlJc w:val="left"/>
      <w:pPr>
        <w:ind w:left="6480" w:hanging="360"/>
      </w:pPr>
      <w:rPr>
        <w:rFonts w:ascii="Wingdings" w:hAnsi="Wingdings" w:hint="default"/>
      </w:rPr>
    </w:lvl>
  </w:abstractNum>
  <w:abstractNum w:abstractNumId="24" w15:restartNumberingAfterBreak="0">
    <w:nsid w:val="3640D10E"/>
    <w:multiLevelType w:val="hybridMultilevel"/>
    <w:tmpl w:val="448C316E"/>
    <w:lvl w:ilvl="0" w:tplc="A9F0CA60">
      <w:start w:val="1"/>
      <w:numFmt w:val="bullet"/>
      <w:lvlText w:val=""/>
      <w:lvlJc w:val="left"/>
      <w:pPr>
        <w:ind w:left="720" w:hanging="360"/>
      </w:pPr>
      <w:rPr>
        <w:rFonts w:ascii="Symbol" w:hAnsi="Symbol" w:hint="default"/>
      </w:rPr>
    </w:lvl>
    <w:lvl w:ilvl="1" w:tplc="61AEE6BE">
      <w:start w:val="1"/>
      <w:numFmt w:val="bullet"/>
      <w:lvlText w:val="o"/>
      <w:lvlJc w:val="left"/>
      <w:pPr>
        <w:ind w:left="1440" w:hanging="360"/>
      </w:pPr>
      <w:rPr>
        <w:rFonts w:ascii="Courier New" w:hAnsi="Courier New" w:hint="default"/>
      </w:rPr>
    </w:lvl>
    <w:lvl w:ilvl="2" w:tplc="B0E4D14C">
      <w:start w:val="1"/>
      <w:numFmt w:val="bullet"/>
      <w:lvlText w:val=""/>
      <w:lvlJc w:val="left"/>
      <w:pPr>
        <w:ind w:left="2160" w:hanging="360"/>
      </w:pPr>
      <w:rPr>
        <w:rFonts w:ascii="Wingdings" w:hAnsi="Wingdings" w:hint="default"/>
      </w:rPr>
    </w:lvl>
    <w:lvl w:ilvl="3" w:tplc="075A4888">
      <w:start w:val="1"/>
      <w:numFmt w:val="bullet"/>
      <w:lvlText w:val=""/>
      <w:lvlJc w:val="left"/>
      <w:pPr>
        <w:ind w:left="2880" w:hanging="360"/>
      </w:pPr>
      <w:rPr>
        <w:rFonts w:ascii="Symbol" w:hAnsi="Symbol" w:hint="default"/>
      </w:rPr>
    </w:lvl>
    <w:lvl w:ilvl="4" w:tplc="0CCC3F92">
      <w:start w:val="1"/>
      <w:numFmt w:val="bullet"/>
      <w:lvlText w:val="o"/>
      <w:lvlJc w:val="left"/>
      <w:pPr>
        <w:ind w:left="3600" w:hanging="360"/>
      </w:pPr>
      <w:rPr>
        <w:rFonts w:ascii="Courier New" w:hAnsi="Courier New" w:hint="default"/>
      </w:rPr>
    </w:lvl>
    <w:lvl w:ilvl="5" w:tplc="150CBC28">
      <w:start w:val="1"/>
      <w:numFmt w:val="bullet"/>
      <w:lvlText w:val=""/>
      <w:lvlJc w:val="left"/>
      <w:pPr>
        <w:ind w:left="4320" w:hanging="360"/>
      </w:pPr>
      <w:rPr>
        <w:rFonts w:ascii="Wingdings" w:hAnsi="Wingdings" w:hint="default"/>
      </w:rPr>
    </w:lvl>
    <w:lvl w:ilvl="6" w:tplc="D55A7A46">
      <w:start w:val="1"/>
      <w:numFmt w:val="bullet"/>
      <w:lvlText w:val=""/>
      <w:lvlJc w:val="left"/>
      <w:pPr>
        <w:ind w:left="5040" w:hanging="360"/>
      </w:pPr>
      <w:rPr>
        <w:rFonts w:ascii="Symbol" w:hAnsi="Symbol" w:hint="default"/>
      </w:rPr>
    </w:lvl>
    <w:lvl w:ilvl="7" w:tplc="3E40898A">
      <w:start w:val="1"/>
      <w:numFmt w:val="bullet"/>
      <w:lvlText w:val="o"/>
      <w:lvlJc w:val="left"/>
      <w:pPr>
        <w:ind w:left="5760" w:hanging="360"/>
      </w:pPr>
      <w:rPr>
        <w:rFonts w:ascii="Courier New" w:hAnsi="Courier New" w:hint="default"/>
      </w:rPr>
    </w:lvl>
    <w:lvl w:ilvl="8" w:tplc="D2E06B6E">
      <w:start w:val="1"/>
      <w:numFmt w:val="bullet"/>
      <w:lvlText w:val=""/>
      <w:lvlJc w:val="left"/>
      <w:pPr>
        <w:ind w:left="6480" w:hanging="360"/>
      </w:pPr>
      <w:rPr>
        <w:rFonts w:ascii="Wingdings" w:hAnsi="Wingdings" w:hint="default"/>
      </w:rPr>
    </w:lvl>
  </w:abstractNum>
  <w:abstractNum w:abstractNumId="25" w15:restartNumberingAfterBreak="0">
    <w:nsid w:val="3A255A50"/>
    <w:multiLevelType w:val="multilevel"/>
    <w:tmpl w:val="FFFFFFFF"/>
    <w:lvl w:ilvl="0">
      <w:start w:val="4"/>
      <w:numFmt w:val="decimal"/>
      <w:lvlText w:val="%1"/>
      <w:lvlJc w:val="left"/>
      <w:pPr>
        <w:ind w:left="480" w:hanging="480"/>
      </w:pPr>
      <w:rPr>
        <w:rFonts w:cs="Times New Roman" w:hint="default"/>
      </w:rPr>
    </w:lvl>
    <w:lvl w:ilvl="1">
      <w:start w:val="4"/>
      <w:numFmt w:val="decimal"/>
      <w:lvlText w:val="%1.%2"/>
      <w:lvlJc w:val="left"/>
      <w:pPr>
        <w:ind w:left="480" w:hanging="48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6" w15:restartNumberingAfterBreak="0">
    <w:nsid w:val="3D8137CD"/>
    <w:multiLevelType w:val="hybridMultilevel"/>
    <w:tmpl w:val="FFFFFFFF"/>
    <w:lvl w:ilvl="0" w:tplc="6BBA3336">
      <w:numFmt w:val="bullet"/>
      <w:lvlText w:val="•"/>
      <w:lvlJc w:val="left"/>
      <w:pPr>
        <w:ind w:left="1080" w:hanging="720"/>
      </w:pPr>
      <w:rPr>
        <w:rFonts w:ascii="Calibri" w:eastAsia="Times New Roman" w:hAnsi="Calibr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46FC0091"/>
    <w:multiLevelType w:val="hybridMultilevel"/>
    <w:tmpl w:val="FFFFFFFF"/>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478B5E48"/>
    <w:multiLevelType w:val="hybridMultilevel"/>
    <w:tmpl w:val="FFFFFFFF"/>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9" w15:restartNumberingAfterBreak="0">
    <w:nsid w:val="52735766"/>
    <w:multiLevelType w:val="hybridMultilevel"/>
    <w:tmpl w:val="FFFFFFFF"/>
    <w:lvl w:ilvl="0" w:tplc="0409000F">
      <w:start w:val="1"/>
      <w:numFmt w:val="decimal"/>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0" w15:restartNumberingAfterBreak="0">
    <w:nsid w:val="5452223D"/>
    <w:multiLevelType w:val="multilevel"/>
    <w:tmpl w:val="FFFFFFFF"/>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57801F26"/>
    <w:multiLevelType w:val="hybridMultilevel"/>
    <w:tmpl w:val="1B001C0E"/>
    <w:lvl w:ilvl="0" w:tplc="C9EE4E72">
      <w:start w:val="1"/>
      <w:numFmt w:val="bullet"/>
      <w:lvlText w:val=""/>
      <w:lvlJc w:val="left"/>
      <w:pPr>
        <w:ind w:left="720" w:hanging="360"/>
      </w:pPr>
      <w:rPr>
        <w:rFonts w:ascii="Symbol" w:hAnsi="Symbol" w:hint="default"/>
      </w:rPr>
    </w:lvl>
    <w:lvl w:ilvl="1" w:tplc="F3B8850C">
      <w:start w:val="1"/>
      <w:numFmt w:val="bullet"/>
      <w:lvlText w:val="o"/>
      <w:lvlJc w:val="left"/>
      <w:pPr>
        <w:ind w:left="1440" w:hanging="360"/>
      </w:pPr>
      <w:rPr>
        <w:rFonts w:ascii="Courier New" w:hAnsi="Courier New" w:hint="default"/>
      </w:rPr>
    </w:lvl>
    <w:lvl w:ilvl="2" w:tplc="9ADEBE4A">
      <w:start w:val="1"/>
      <w:numFmt w:val="bullet"/>
      <w:lvlText w:val=""/>
      <w:lvlJc w:val="left"/>
      <w:pPr>
        <w:ind w:left="2160" w:hanging="360"/>
      </w:pPr>
      <w:rPr>
        <w:rFonts w:ascii="Wingdings" w:hAnsi="Wingdings" w:hint="default"/>
      </w:rPr>
    </w:lvl>
    <w:lvl w:ilvl="3" w:tplc="D3F63700">
      <w:start w:val="1"/>
      <w:numFmt w:val="bullet"/>
      <w:lvlText w:val=""/>
      <w:lvlJc w:val="left"/>
      <w:pPr>
        <w:ind w:left="2880" w:hanging="360"/>
      </w:pPr>
      <w:rPr>
        <w:rFonts w:ascii="Symbol" w:hAnsi="Symbol" w:hint="default"/>
      </w:rPr>
    </w:lvl>
    <w:lvl w:ilvl="4" w:tplc="5F7EEDA2">
      <w:start w:val="1"/>
      <w:numFmt w:val="bullet"/>
      <w:lvlText w:val="o"/>
      <w:lvlJc w:val="left"/>
      <w:pPr>
        <w:ind w:left="3600" w:hanging="360"/>
      </w:pPr>
      <w:rPr>
        <w:rFonts w:ascii="Courier New" w:hAnsi="Courier New" w:hint="default"/>
      </w:rPr>
    </w:lvl>
    <w:lvl w:ilvl="5" w:tplc="1F58DD22">
      <w:start w:val="1"/>
      <w:numFmt w:val="bullet"/>
      <w:lvlText w:val=""/>
      <w:lvlJc w:val="left"/>
      <w:pPr>
        <w:ind w:left="4320" w:hanging="360"/>
      </w:pPr>
      <w:rPr>
        <w:rFonts w:ascii="Wingdings" w:hAnsi="Wingdings" w:hint="default"/>
      </w:rPr>
    </w:lvl>
    <w:lvl w:ilvl="6" w:tplc="247AC4DE">
      <w:start w:val="1"/>
      <w:numFmt w:val="bullet"/>
      <w:lvlText w:val=""/>
      <w:lvlJc w:val="left"/>
      <w:pPr>
        <w:ind w:left="5040" w:hanging="360"/>
      </w:pPr>
      <w:rPr>
        <w:rFonts w:ascii="Symbol" w:hAnsi="Symbol" w:hint="default"/>
      </w:rPr>
    </w:lvl>
    <w:lvl w:ilvl="7" w:tplc="1B0AA556">
      <w:start w:val="1"/>
      <w:numFmt w:val="bullet"/>
      <w:lvlText w:val="o"/>
      <w:lvlJc w:val="left"/>
      <w:pPr>
        <w:ind w:left="5760" w:hanging="360"/>
      </w:pPr>
      <w:rPr>
        <w:rFonts w:ascii="Courier New" w:hAnsi="Courier New" w:hint="default"/>
      </w:rPr>
    </w:lvl>
    <w:lvl w:ilvl="8" w:tplc="7C22B866">
      <w:start w:val="1"/>
      <w:numFmt w:val="bullet"/>
      <w:lvlText w:val=""/>
      <w:lvlJc w:val="left"/>
      <w:pPr>
        <w:ind w:left="6480" w:hanging="360"/>
      </w:pPr>
      <w:rPr>
        <w:rFonts w:ascii="Wingdings" w:hAnsi="Wingdings" w:hint="default"/>
      </w:rPr>
    </w:lvl>
  </w:abstractNum>
  <w:abstractNum w:abstractNumId="32" w15:restartNumberingAfterBreak="0">
    <w:nsid w:val="589879A0"/>
    <w:multiLevelType w:val="hybridMultilevel"/>
    <w:tmpl w:val="403E1DC4"/>
    <w:lvl w:ilvl="0" w:tplc="6BBA3336">
      <w:numFmt w:val="bullet"/>
      <w:lvlText w:val="•"/>
      <w:lvlJc w:val="left"/>
      <w:pPr>
        <w:ind w:left="1080" w:hanging="72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98763A"/>
    <w:multiLevelType w:val="multilevel"/>
    <w:tmpl w:val="FFFFFFFF"/>
    <w:lvl w:ilvl="0">
      <w:start w:val="1"/>
      <w:numFmt w:val="decimal"/>
      <w:lvlText w:val="%1."/>
      <w:lvlJc w:val="left"/>
      <w:pPr>
        <w:ind w:left="360" w:hanging="360"/>
      </w:pPr>
      <w:rPr>
        <w:rFonts w:cs="Times New Roman" w:hint="default"/>
      </w:rPr>
    </w:lvl>
    <w:lvl w:ilvl="1">
      <w:start w:val="3"/>
      <w:numFmt w:val="decimal"/>
      <w:isLgl/>
      <w:lvlText w:val="%1.%2"/>
      <w:lvlJc w:val="left"/>
      <w:pPr>
        <w:ind w:left="600" w:hanging="600"/>
      </w:pPr>
      <w:rPr>
        <w:rFonts w:cs="Times New Roman" w:hint="default"/>
      </w:rPr>
    </w:lvl>
    <w:lvl w:ilvl="2">
      <w:start w:val="2"/>
      <w:numFmt w:val="decimal"/>
      <w:isLgl/>
      <w:lvlText w:val="%1.%2.%3"/>
      <w:lvlJc w:val="left"/>
      <w:pPr>
        <w:ind w:left="720" w:hanging="720"/>
      </w:pPr>
      <w:rPr>
        <w:rFonts w:cs="Times New Roman" w:hint="default"/>
      </w:rPr>
    </w:lvl>
    <w:lvl w:ilvl="3">
      <w:start w:val="3"/>
      <w:numFmt w:val="decimal"/>
      <w:isLgl/>
      <w:lvlText w:val="%1.%2.%3.%4"/>
      <w:lvlJc w:val="left"/>
      <w:pPr>
        <w:ind w:left="720" w:hanging="720"/>
      </w:pPr>
      <w:rPr>
        <w:rFonts w:cs="Times New Roman" w:hint="default"/>
      </w:rPr>
    </w:lvl>
    <w:lvl w:ilvl="4">
      <w:start w:val="1"/>
      <w:numFmt w:val="decimal"/>
      <w:isLgl/>
      <w:lvlText w:val="%1.%2.%3.%4.%5"/>
      <w:lvlJc w:val="left"/>
      <w:pPr>
        <w:ind w:left="1080" w:hanging="1080"/>
      </w:pPr>
      <w:rPr>
        <w:rFonts w:cs="Times New Roman" w:hint="default"/>
      </w:rPr>
    </w:lvl>
    <w:lvl w:ilvl="5">
      <w:start w:val="1"/>
      <w:numFmt w:val="decimal"/>
      <w:isLgl/>
      <w:lvlText w:val="%1.%2.%3.%4.%5.%6"/>
      <w:lvlJc w:val="left"/>
      <w:pPr>
        <w:ind w:left="1080" w:hanging="1080"/>
      </w:pPr>
      <w:rPr>
        <w:rFonts w:cs="Times New Roman" w:hint="default"/>
      </w:rPr>
    </w:lvl>
    <w:lvl w:ilvl="6">
      <w:start w:val="1"/>
      <w:numFmt w:val="decimal"/>
      <w:isLgl/>
      <w:lvlText w:val="%1.%2.%3.%4.%5.%6.%7"/>
      <w:lvlJc w:val="left"/>
      <w:pPr>
        <w:ind w:left="1440" w:hanging="1440"/>
      </w:pPr>
      <w:rPr>
        <w:rFonts w:cs="Times New Roman" w:hint="default"/>
      </w:rPr>
    </w:lvl>
    <w:lvl w:ilvl="7">
      <w:start w:val="1"/>
      <w:numFmt w:val="decimal"/>
      <w:isLgl/>
      <w:lvlText w:val="%1.%2.%3.%4.%5.%6.%7.%8"/>
      <w:lvlJc w:val="left"/>
      <w:pPr>
        <w:ind w:left="1440" w:hanging="1440"/>
      </w:pPr>
      <w:rPr>
        <w:rFonts w:cs="Times New Roman" w:hint="default"/>
      </w:rPr>
    </w:lvl>
    <w:lvl w:ilvl="8">
      <w:start w:val="1"/>
      <w:numFmt w:val="decimal"/>
      <w:isLgl/>
      <w:lvlText w:val="%1.%2.%3.%4.%5.%6.%7.%8.%9"/>
      <w:lvlJc w:val="left"/>
      <w:pPr>
        <w:ind w:left="1800" w:hanging="1800"/>
      </w:pPr>
      <w:rPr>
        <w:rFonts w:cs="Times New Roman" w:hint="default"/>
      </w:rPr>
    </w:lvl>
  </w:abstractNum>
  <w:abstractNum w:abstractNumId="34" w15:restartNumberingAfterBreak="0">
    <w:nsid w:val="5ACB6B4C"/>
    <w:multiLevelType w:val="hybridMultilevel"/>
    <w:tmpl w:val="FFFFFFFF"/>
    <w:lvl w:ilvl="0" w:tplc="FFFFFFFF">
      <w:start w:val="1"/>
      <w:numFmt w:val="decimal"/>
      <w:lvlText w:val="%1."/>
      <w:lvlJc w:val="left"/>
      <w:pPr>
        <w:ind w:left="36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5" w15:restartNumberingAfterBreak="0">
    <w:nsid w:val="5B9E18D6"/>
    <w:multiLevelType w:val="hybridMultilevel"/>
    <w:tmpl w:val="DAC2E0E6"/>
    <w:lvl w:ilvl="0" w:tplc="790AD7C0">
      <w:start w:val="1"/>
      <w:numFmt w:val="decimal"/>
      <w:lvlText w:val="%1."/>
      <w:lvlJc w:val="left"/>
      <w:pPr>
        <w:ind w:left="720" w:hanging="360"/>
      </w:pPr>
    </w:lvl>
    <w:lvl w:ilvl="1" w:tplc="67000A92">
      <w:start w:val="1"/>
      <w:numFmt w:val="lowerLetter"/>
      <w:lvlText w:val="%2."/>
      <w:lvlJc w:val="left"/>
      <w:pPr>
        <w:ind w:left="1440" w:hanging="360"/>
      </w:pPr>
    </w:lvl>
    <w:lvl w:ilvl="2" w:tplc="E96A113C">
      <w:start w:val="1"/>
      <w:numFmt w:val="lowerRoman"/>
      <w:lvlText w:val="%3."/>
      <w:lvlJc w:val="right"/>
      <w:pPr>
        <w:ind w:left="2160" w:hanging="180"/>
      </w:pPr>
    </w:lvl>
    <w:lvl w:ilvl="3" w:tplc="A85C63B6">
      <w:start w:val="1"/>
      <w:numFmt w:val="decimal"/>
      <w:lvlText w:val="%4."/>
      <w:lvlJc w:val="left"/>
      <w:pPr>
        <w:ind w:left="2880" w:hanging="360"/>
      </w:pPr>
    </w:lvl>
    <w:lvl w:ilvl="4" w:tplc="A2006B72">
      <w:start w:val="1"/>
      <w:numFmt w:val="lowerLetter"/>
      <w:lvlText w:val="%5."/>
      <w:lvlJc w:val="left"/>
      <w:pPr>
        <w:ind w:left="3600" w:hanging="360"/>
      </w:pPr>
    </w:lvl>
    <w:lvl w:ilvl="5" w:tplc="67BC1BEA">
      <w:start w:val="1"/>
      <w:numFmt w:val="lowerRoman"/>
      <w:lvlText w:val="%6."/>
      <w:lvlJc w:val="right"/>
      <w:pPr>
        <w:ind w:left="4320" w:hanging="180"/>
      </w:pPr>
    </w:lvl>
    <w:lvl w:ilvl="6" w:tplc="253E363E">
      <w:start w:val="1"/>
      <w:numFmt w:val="decimal"/>
      <w:lvlText w:val="%7."/>
      <w:lvlJc w:val="left"/>
      <w:pPr>
        <w:ind w:left="5040" w:hanging="360"/>
      </w:pPr>
    </w:lvl>
    <w:lvl w:ilvl="7" w:tplc="5D40B5F8">
      <w:start w:val="1"/>
      <w:numFmt w:val="lowerLetter"/>
      <w:lvlText w:val="%8."/>
      <w:lvlJc w:val="left"/>
      <w:pPr>
        <w:ind w:left="5760" w:hanging="360"/>
      </w:pPr>
    </w:lvl>
    <w:lvl w:ilvl="8" w:tplc="7384144C">
      <w:start w:val="1"/>
      <w:numFmt w:val="lowerRoman"/>
      <w:lvlText w:val="%9."/>
      <w:lvlJc w:val="right"/>
      <w:pPr>
        <w:ind w:left="6480" w:hanging="180"/>
      </w:pPr>
    </w:lvl>
  </w:abstractNum>
  <w:abstractNum w:abstractNumId="36" w15:restartNumberingAfterBreak="0">
    <w:nsid w:val="5E5B02F6"/>
    <w:multiLevelType w:val="hybridMultilevel"/>
    <w:tmpl w:val="FFFFFFFF"/>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EFF362F"/>
    <w:multiLevelType w:val="hybridMultilevel"/>
    <w:tmpl w:val="FFFFFFFF"/>
    <w:lvl w:ilvl="0" w:tplc="04090001">
      <w:start w:val="1"/>
      <w:numFmt w:val="bullet"/>
      <w:lvlText w:val=""/>
      <w:lvlJc w:val="left"/>
      <w:pPr>
        <w:tabs>
          <w:tab w:val="num" w:pos="-892"/>
        </w:tabs>
        <w:ind w:left="-892" w:hanging="360"/>
      </w:pPr>
      <w:rPr>
        <w:rFonts w:ascii="Symbol" w:hAnsi="Symbol" w:hint="default"/>
      </w:rPr>
    </w:lvl>
    <w:lvl w:ilvl="1" w:tplc="14BCBF92">
      <w:start w:val="1"/>
      <w:numFmt w:val="bullet"/>
      <w:lvlText w:val=""/>
      <w:lvlJc w:val="left"/>
      <w:pPr>
        <w:tabs>
          <w:tab w:val="num" w:pos="-172"/>
        </w:tabs>
        <w:ind w:left="-172" w:hanging="360"/>
      </w:pPr>
      <w:rPr>
        <w:rFonts w:ascii="Symbol" w:hAnsi="Symbol" w:hint="default"/>
      </w:rPr>
    </w:lvl>
    <w:lvl w:ilvl="2" w:tplc="04090001">
      <w:start w:val="1"/>
      <w:numFmt w:val="bullet"/>
      <w:lvlText w:val=""/>
      <w:lvlJc w:val="left"/>
      <w:pPr>
        <w:tabs>
          <w:tab w:val="num" w:pos="548"/>
        </w:tabs>
        <w:ind w:left="548" w:hanging="360"/>
      </w:pPr>
      <w:rPr>
        <w:rFonts w:ascii="Symbol" w:hAnsi="Symbol" w:hint="default"/>
      </w:rPr>
    </w:lvl>
    <w:lvl w:ilvl="3" w:tplc="04090001">
      <w:start w:val="1"/>
      <w:numFmt w:val="bullet"/>
      <w:lvlText w:val=""/>
      <w:lvlJc w:val="left"/>
      <w:pPr>
        <w:tabs>
          <w:tab w:val="num" w:pos="1268"/>
        </w:tabs>
        <w:ind w:left="1268" w:hanging="360"/>
      </w:pPr>
      <w:rPr>
        <w:rFonts w:ascii="Symbol" w:hAnsi="Symbol" w:hint="default"/>
      </w:rPr>
    </w:lvl>
    <w:lvl w:ilvl="4" w:tplc="04090003">
      <w:start w:val="1"/>
      <w:numFmt w:val="bullet"/>
      <w:lvlText w:val="o"/>
      <w:lvlJc w:val="left"/>
      <w:pPr>
        <w:tabs>
          <w:tab w:val="num" w:pos="1988"/>
        </w:tabs>
        <w:ind w:left="1988" w:hanging="360"/>
      </w:pPr>
      <w:rPr>
        <w:rFonts w:ascii="Courier New" w:hAnsi="Courier New" w:hint="default"/>
      </w:rPr>
    </w:lvl>
    <w:lvl w:ilvl="5" w:tplc="04090005">
      <w:start w:val="1"/>
      <w:numFmt w:val="bullet"/>
      <w:lvlText w:val=""/>
      <w:lvlJc w:val="left"/>
      <w:pPr>
        <w:tabs>
          <w:tab w:val="num" w:pos="2708"/>
        </w:tabs>
        <w:ind w:left="2708" w:hanging="360"/>
      </w:pPr>
      <w:rPr>
        <w:rFonts w:ascii="Wingdings" w:hAnsi="Wingdings" w:hint="default"/>
      </w:rPr>
    </w:lvl>
    <w:lvl w:ilvl="6" w:tplc="04090001">
      <w:start w:val="1"/>
      <w:numFmt w:val="bullet"/>
      <w:lvlText w:val=""/>
      <w:lvlJc w:val="left"/>
      <w:pPr>
        <w:tabs>
          <w:tab w:val="num" w:pos="3428"/>
        </w:tabs>
        <w:ind w:left="3428" w:hanging="360"/>
      </w:pPr>
      <w:rPr>
        <w:rFonts w:ascii="Symbol" w:hAnsi="Symbol" w:hint="default"/>
      </w:rPr>
    </w:lvl>
    <w:lvl w:ilvl="7" w:tplc="04090003">
      <w:start w:val="1"/>
      <w:numFmt w:val="bullet"/>
      <w:lvlText w:val="o"/>
      <w:lvlJc w:val="left"/>
      <w:pPr>
        <w:tabs>
          <w:tab w:val="num" w:pos="4148"/>
        </w:tabs>
        <w:ind w:left="4148" w:hanging="360"/>
      </w:pPr>
      <w:rPr>
        <w:rFonts w:ascii="Courier New" w:hAnsi="Courier New" w:hint="default"/>
      </w:rPr>
    </w:lvl>
    <w:lvl w:ilvl="8" w:tplc="04090005">
      <w:start w:val="1"/>
      <w:numFmt w:val="bullet"/>
      <w:lvlText w:val=""/>
      <w:lvlJc w:val="left"/>
      <w:pPr>
        <w:tabs>
          <w:tab w:val="num" w:pos="4868"/>
        </w:tabs>
        <w:ind w:left="4868" w:hanging="360"/>
      </w:pPr>
      <w:rPr>
        <w:rFonts w:ascii="Wingdings" w:hAnsi="Wingdings" w:hint="default"/>
      </w:rPr>
    </w:lvl>
  </w:abstractNum>
  <w:abstractNum w:abstractNumId="38" w15:restartNumberingAfterBreak="0">
    <w:nsid w:val="68B64DB2"/>
    <w:multiLevelType w:val="hybridMultilevel"/>
    <w:tmpl w:val="FFFFFFFF"/>
    <w:lvl w:ilvl="0" w:tplc="04090001">
      <w:start w:val="1"/>
      <w:numFmt w:val="bullet"/>
      <w:lvlText w:val=""/>
      <w:lvlJc w:val="left"/>
      <w:pPr>
        <w:tabs>
          <w:tab w:val="num" w:pos="-892"/>
        </w:tabs>
        <w:ind w:left="-892" w:hanging="360"/>
      </w:pPr>
      <w:rPr>
        <w:rFonts w:ascii="Symbol" w:hAnsi="Symbol" w:hint="default"/>
      </w:rPr>
    </w:lvl>
    <w:lvl w:ilvl="1" w:tplc="14BCBF92">
      <w:start w:val="1"/>
      <w:numFmt w:val="bullet"/>
      <w:lvlText w:val=""/>
      <w:lvlJc w:val="left"/>
      <w:pPr>
        <w:tabs>
          <w:tab w:val="num" w:pos="-172"/>
        </w:tabs>
        <w:ind w:left="-172" w:hanging="360"/>
      </w:pPr>
      <w:rPr>
        <w:rFonts w:ascii="Symbol" w:hAnsi="Symbol" w:hint="default"/>
      </w:rPr>
    </w:lvl>
    <w:lvl w:ilvl="2" w:tplc="04090005">
      <w:start w:val="1"/>
      <w:numFmt w:val="bullet"/>
      <w:lvlText w:val=""/>
      <w:lvlJc w:val="left"/>
      <w:pPr>
        <w:tabs>
          <w:tab w:val="num" w:pos="548"/>
        </w:tabs>
        <w:ind w:left="548" w:hanging="360"/>
      </w:pPr>
      <w:rPr>
        <w:rFonts w:ascii="Wingdings" w:hAnsi="Wingdings" w:hint="default"/>
      </w:rPr>
    </w:lvl>
    <w:lvl w:ilvl="3" w:tplc="14BCBF92">
      <w:start w:val="1"/>
      <w:numFmt w:val="bullet"/>
      <w:lvlText w:val=""/>
      <w:lvlJc w:val="left"/>
      <w:pPr>
        <w:tabs>
          <w:tab w:val="num" w:pos="1268"/>
        </w:tabs>
        <w:ind w:left="1268" w:hanging="360"/>
      </w:pPr>
      <w:rPr>
        <w:rFonts w:ascii="Symbol" w:hAnsi="Symbol" w:hint="default"/>
      </w:rPr>
    </w:lvl>
    <w:lvl w:ilvl="4" w:tplc="04090003">
      <w:start w:val="1"/>
      <w:numFmt w:val="bullet"/>
      <w:lvlText w:val="o"/>
      <w:lvlJc w:val="left"/>
      <w:pPr>
        <w:tabs>
          <w:tab w:val="num" w:pos="1988"/>
        </w:tabs>
        <w:ind w:left="1988" w:hanging="360"/>
      </w:pPr>
      <w:rPr>
        <w:rFonts w:ascii="Courier New" w:hAnsi="Courier New" w:hint="default"/>
      </w:rPr>
    </w:lvl>
    <w:lvl w:ilvl="5" w:tplc="04090005">
      <w:start w:val="1"/>
      <w:numFmt w:val="bullet"/>
      <w:lvlText w:val=""/>
      <w:lvlJc w:val="left"/>
      <w:pPr>
        <w:tabs>
          <w:tab w:val="num" w:pos="2708"/>
        </w:tabs>
        <w:ind w:left="2708" w:hanging="360"/>
      </w:pPr>
      <w:rPr>
        <w:rFonts w:ascii="Wingdings" w:hAnsi="Wingdings" w:hint="default"/>
      </w:rPr>
    </w:lvl>
    <w:lvl w:ilvl="6" w:tplc="04090001">
      <w:start w:val="1"/>
      <w:numFmt w:val="bullet"/>
      <w:lvlText w:val=""/>
      <w:lvlJc w:val="left"/>
      <w:pPr>
        <w:tabs>
          <w:tab w:val="num" w:pos="3428"/>
        </w:tabs>
        <w:ind w:left="3428" w:hanging="360"/>
      </w:pPr>
      <w:rPr>
        <w:rFonts w:ascii="Symbol" w:hAnsi="Symbol" w:hint="default"/>
      </w:rPr>
    </w:lvl>
    <w:lvl w:ilvl="7" w:tplc="04090003">
      <w:start w:val="1"/>
      <w:numFmt w:val="bullet"/>
      <w:lvlText w:val="o"/>
      <w:lvlJc w:val="left"/>
      <w:pPr>
        <w:tabs>
          <w:tab w:val="num" w:pos="4148"/>
        </w:tabs>
        <w:ind w:left="4148" w:hanging="360"/>
      </w:pPr>
      <w:rPr>
        <w:rFonts w:ascii="Courier New" w:hAnsi="Courier New" w:hint="default"/>
      </w:rPr>
    </w:lvl>
    <w:lvl w:ilvl="8" w:tplc="04090005">
      <w:start w:val="1"/>
      <w:numFmt w:val="bullet"/>
      <w:lvlText w:val=""/>
      <w:lvlJc w:val="left"/>
      <w:pPr>
        <w:tabs>
          <w:tab w:val="num" w:pos="4868"/>
        </w:tabs>
        <w:ind w:left="4868" w:hanging="360"/>
      </w:pPr>
      <w:rPr>
        <w:rFonts w:ascii="Wingdings" w:hAnsi="Wingdings" w:hint="default"/>
      </w:rPr>
    </w:lvl>
  </w:abstractNum>
  <w:abstractNum w:abstractNumId="39" w15:restartNumberingAfterBreak="0">
    <w:nsid w:val="68DA3F75"/>
    <w:multiLevelType w:val="hybridMultilevel"/>
    <w:tmpl w:val="FFFFFFFF"/>
    <w:lvl w:ilvl="0" w:tplc="0409000F">
      <w:start w:val="1"/>
      <w:numFmt w:val="decimal"/>
      <w:lvlText w:val="%1."/>
      <w:lvlJc w:val="left"/>
      <w:pPr>
        <w:ind w:left="1080" w:hanging="72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0" w15:restartNumberingAfterBreak="0">
    <w:nsid w:val="6C0A0A31"/>
    <w:multiLevelType w:val="hybridMultilevel"/>
    <w:tmpl w:val="548E48A4"/>
    <w:lvl w:ilvl="0" w:tplc="6BBA3336">
      <w:numFmt w:val="bullet"/>
      <w:lvlText w:val="•"/>
      <w:lvlJc w:val="left"/>
      <w:pPr>
        <w:ind w:left="1080" w:hanging="720"/>
      </w:pPr>
      <w:rPr>
        <w:rFonts w:ascii="Calibri" w:eastAsia="Times New Roman"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3A7F37"/>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7764181F"/>
    <w:multiLevelType w:val="hybridMultilevel"/>
    <w:tmpl w:val="3D381E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7DC765E"/>
    <w:multiLevelType w:val="hybridMultilevel"/>
    <w:tmpl w:val="FFFFFFFF"/>
    <w:lvl w:ilvl="0" w:tplc="32101A94">
      <w:start w:val="1"/>
      <w:numFmt w:val="decimal"/>
      <w:lvlText w:val="%1."/>
      <w:lvlJc w:val="left"/>
      <w:pPr>
        <w:ind w:left="1080" w:hanging="720"/>
      </w:pPr>
      <w:rPr>
        <w:rFonts w:cs="Times New Roman"/>
      </w:rPr>
    </w:lvl>
    <w:lvl w:ilvl="1" w:tplc="04090019">
      <w:start w:val="1"/>
      <w:numFmt w:val="lowerLetter"/>
      <w:lvlText w:val="%2."/>
      <w:lvlJc w:val="left"/>
      <w:pPr>
        <w:ind w:left="108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4" w15:restartNumberingAfterBreak="0">
    <w:nsid w:val="7E40F41B"/>
    <w:multiLevelType w:val="hybridMultilevel"/>
    <w:tmpl w:val="FEF80722"/>
    <w:lvl w:ilvl="0" w:tplc="EF2CFF06">
      <w:start w:val="1"/>
      <w:numFmt w:val="bullet"/>
      <w:lvlText w:val=""/>
      <w:lvlJc w:val="left"/>
      <w:pPr>
        <w:ind w:left="720" w:hanging="360"/>
      </w:pPr>
      <w:rPr>
        <w:rFonts w:ascii="Symbol" w:hAnsi="Symbol" w:hint="default"/>
      </w:rPr>
    </w:lvl>
    <w:lvl w:ilvl="1" w:tplc="57608FEE">
      <w:start w:val="1"/>
      <w:numFmt w:val="bullet"/>
      <w:lvlText w:val="o"/>
      <w:lvlJc w:val="left"/>
      <w:pPr>
        <w:ind w:left="1440" w:hanging="360"/>
      </w:pPr>
      <w:rPr>
        <w:rFonts w:ascii="Courier New" w:hAnsi="Courier New" w:hint="default"/>
      </w:rPr>
    </w:lvl>
    <w:lvl w:ilvl="2" w:tplc="3C7EF9EC">
      <w:start w:val="1"/>
      <w:numFmt w:val="bullet"/>
      <w:lvlText w:val=""/>
      <w:lvlJc w:val="left"/>
      <w:pPr>
        <w:ind w:left="2160" w:hanging="360"/>
      </w:pPr>
      <w:rPr>
        <w:rFonts w:ascii="Wingdings" w:hAnsi="Wingdings" w:hint="default"/>
      </w:rPr>
    </w:lvl>
    <w:lvl w:ilvl="3" w:tplc="9A7E6FB4">
      <w:start w:val="1"/>
      <w:numFmt w:val="bullet"/>
      <w:lvlText w:val=""/>
      <w:lvlJc w:val="left"/>
      <w:pPr>
        <w:ind w:left="2880" w:hanging="360"/>
      </w:pPr>
      <w:rPr>
        <w:rFonts w:ascii="Symbol" w:hAnsi="Symbol" w:hint="default"/>
      </w:rPr>
    </w:lvl>
    <w:lvl w:ilvl="4" w:tplc="E1A63AEA">
      <w:start w:val="1"/>
      <w:numFmt w:val="bullet"/>
      <w:lvlText w:val="o"/>
      <w:lvlJc w:val="left"/>
      <w:pPr>
        <w:ind w:left="3600" w:hanging="360"/>
      </w:pPr>
      <w:rPr>
        <w:rFonts w:ascii="Courier New" w:hAnsi="Courier New" w:hint="default"/>
      </w:rPr>
    </w:lvl>
    <w:lvl w:ilvl="5" w:tplc="95705CB4">
      <w:start w:val="1"/>
      <w:numFmt w:val="bullet"/>
      <w:lvlText w:val=""/>
      <w:lvlJc w:val="left"/>
      <w:pPr>
        <w:ind w:left="4320" w:hanging="360"/>
      </w:pPr>
      <w:rPr>
        <w:rFonts w:ascii="Wingdings" w:hAnsi="Wingdings" w:hint="default"/>
      </w:rPr>
    </w:lvl>
    <w:lvl w:ilvl="6" w:tplc="DD36DD98">
      <w:start w:val="1"/>
      <w:numFmt w:val="bullet"/>
      <w:lvlText w:val=""/>
      <w:lvlJc w:val="left"/>
      <w:pPr>
        <w:ind w:left="5040" w:hanging="360"/>
      </w:pPr>
      <w:rPr>
        <w:rFonts w:ascii="Symbol" w:hAnsi="Symbol" w:hint="default"/>
      </w:rPr>
    </w:lvl>
    <w:lvl w:ilvl="7" w:tplc="B53C42AC">
      <w:start w:val="1"/>
      <w:numFmt w:val="bullet"/>
      <w:lvlText w:val="o"/>
      <w:lvlJc w:val="left"/>
      <w:pPr>
        <w:ind w:left="5760" w:hanging="360"/>
      </w:pPr>
      <w:rPr>
        <w:rFonts w:ascii="Courier New" w:hAnsi="Courier New" w:hint="default"/>
      </w:rPr>
    </w:lvl>
    <w:lvl w:ilvl="8" w:tplc="3C40AD78">
      <w:start w:val="1"/>
      <w:numFmt w:val="bullet"/>
      <w:lvlText w:val=""/>
      <w:lvlJc w:val="left"/>
      <w:pPr>
        <w:ind w:left="6480" w:hanging="360"/>
      </w:pPr>
      <w:rPr>
        <w:rFonts w:ascii="Wingdings" w:hAnsi="Wingdings" w:hint="default"/>
      </w:rPr>
    </w:lvl>
  </w:abstractNum>
  <w:abstractNum w:abstractNumId="45" w15:restartNumberingAfterBreak="0">
    <w:nsid w:val="7E8808FF"/>
    <w:multiLevelType w:val="multilevel"/>
    <w:tmpl w:val="FFFFFFFF"/>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7ECF2B66"/>
    <w:multiLevelType w:val="hybridMultilevel"/>
    <w:tmpl w:val="FFFFFFFF"/>
    <w:lvl w:ilvl="0" w:tplc="9620CEE6">
      <w:start w:val="1"/>
      <w:numFmt w:val="decimal"/>
      <w:lvlText w:val="%1."/>
      <w:lvlJc w:val="left"/>
      <w:pPr>
        <w:ind w:left="720" w:hanging="360"/>
      </w:pPr>
      <w:rPr>
        <w:rFonts w:asciiTheme="minorHAnsi" w:eastAsia="Times New Roman" w:hAnsiTheme="minorHAnsi"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num w:numId="1" w16cid:durableId="1687708769">
    <w:abstractNumId w:val="31"/>
  </w:num>
  <w:num w:numId="2" w16cid:durableId="905647529">
    <w:abstractNumId w:val="7"/>
  </w:num>
  <w:num w:numId="3" w16cid:durableId="729115948">
    <w:abstractNumId w:val="23"/>
  </w:num>
  <w:num w:numId="4" w16cid:durableId="808671983">
    <w:abstractNumId w:val="24"/>
  </w:num>
  <w:num w:numId="5" w16cid:durableId="1863275431">
    <w:abstractNumId w:val="44"/>
  </w:num>
  <w:num w:numId="6" w16cid:durableId="1455097768">
    <w:abstractNumId w:val="35"/>
  </w:num>
  <w:num w:numId="7" w16cid:durableId="298876118">
    <w:abstractNumId w:val="22"/>
  </w:num>
  <w:num w:numId="8" w16cid:durableId="2126388686">
    <w:abstractNumId w:val="17"/>
  </w:num>
  <w:num w:numId="9" w16cid:durableId="478152183">
    <w:abstractNumId w:val="15"/>
  </w:num>
  <w:num w:numId="10" w16cid:durableId="386296133">
    <w:abstractNumId w:val="36"/>
  </w:num>
  <w:num w:numId="11" w16cid:durableId="984578659">
    <w:abstractNumId w:val="2"/>
  </w:num>
  <w:num w:numId="12" w16cid:durableId="211297222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3883462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97428179">
    <w:abstractNumId w:val="27"/>
  </w:num>
  <w:num w:numId="15" w16cid:durableId="1809399278">
    <w:abstractNumId w:val="26"/>
  </w:num>
  <w:num w:numId="16" w16cid:durableId="23162108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2979531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25922850">
    <w:abstractNumId w:val="29"/>
  </w:num>
  <w:num w:numId="19" w16cid:durableId="518541537">
    <w:abstractNumId w:val="33"/>
  </w:num>
  <w:num w:numId="20" w16cid:durableId="3835665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246258105">
    <w:abstractNumId w:val="19"/>
  </w:num>
  <w:num w:numId="22" w16cid:durableId="166294050">
    <w:abstractNumId w:val="37"/>
  </w:num>
  <w:num w:numId="23" w16cid:durableId="1281372408">
    <w:abstractNumId w:val="38"/>
  </w:num>
  <w:num w:numId="24" w16cid:durableId="1443377615">
    <w:abstractNumId w:val="6"/>
  </w:num>
  <w:num w:numId="25" w16cid:durableId="251934906">
    <w:abstractNumId w:val="21"/>
  </w:num>
  <w:num w:numId="26" w16cid:durableId="16974497">
    <w:abstractNumId w:val="5"/>
  </w:num>
  <w:num w:numId="27" w16cid:durableId="2139717498">
    <w:abstractNumId w:val="16"/>
  </w:num>
  <w:num w:numId="28" w16cid:durableId="1147281264">
    <w:abstractNumId w:val="3"/>
  </w:num>
  <w:num w:numId="29" w16cid:durableId="111170854">
    <w:abstractNumId w:val="30"/>
  </w:num>
  <w:num w:numId="30" w16cid:durableId="1460338865">
    <w:abstractNumId w:val="45"/>
  </w:num>
  <w:num w:numId="31" w16cid:durableId="796414980">
    <w:abstractNumId w:val="10"/>
  </w:num>
  <w:num w:numId="32" w16cid:durableId="168266085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74156031">
    <w:abstractNumId w:val="21"/>
  </w:num>
  <w:num w:numId="34" w16cid:durableId="126822332">
    <w:abstractNumId w:val="2"/>
    <w:lvlOverride w:ilvl="0">
      <w:startOverride w:val="2"/>
    </w:lvlOverride>
  </w:num>
  <w:num w:numId="35" w16cid:durableId="1488085503">
    <w:abstractNumId w:val="2"/>
    <w:lvlOverride w:ilvl="0">
      <w:startOverride w:val="3"/>
    </w:lvlOverride>
    <w:lvlOverride w:ilvl="1">
      <w:startOverride w:val="1"/>
    </w:lvlOverride>
    <w:lvlOverride w:ilvl="2">
      <w:startOverride w:val="1"/>
    </w:lvlOverride>
  </w:num>
  <w:num w:numId="36" w16cid:durableId="1806701951">
    <w:abstractNumId w:val="18"/>
  </w:num>
  <w:num w:numId="37" w16cid:durableId="1679692772">
    <w:abstractNumId w:val="25"/>
  </w:num>
  <w:num w:numId="38" w16cid:durableId="1473715370">
    <w:abstractNumId w:val="4"/>
  </w:num>
  <w:num w:numId="39" w16cid:durableId="145899141">
    <w:abstractNumId w:val="20"/>
  </w:num>
  <w:num w:numId="40" w16cid:durableId="1756047742">
    <w:abstractNumId w:val="41"/>
  </w:num>
  <w:num w:numId="41" w16cid:durableId="2122989875">
    <w:abstractNumId w:val="12"/>
  </w:num>
  <w:num w:numId="42" w16cid:durableId="1466586807">
    <w:abstractNumId w:val="40"/>
  </w:num>
  <w:num w:numId="43" w16cid:durableId="1994674320">
    <w:abstractNumId w:val="32"/>
  </w:num>
  <w:num w:numId="44" w16cid:durableId="1043867823">
    <w:abstractNumId w:val="1"/>
  </w:num>
  <w:num w:numId="45" w16cid:durableId="1476870292">
    <w:abstractNumId w:val="8"/>
  </w:num>
  <w:num w:numId="46" w16cid:durableId="456293115">
    <w:abstractNumId w:val="14"/>
  </w:num>
  <w:num w:numId="47" w16cid:durableId="722752673">
    <w:abstractNumId w:val="0"/>
  </w:num>
  <w:num w:numId="48" w16cid:durableId="605498638">
    <w:abstractNumId w:val="11"/>
  </w:num>
  <w:num w:numId="49" w16cid:durableId="683088931">
    <w:abstractNumId w:val="13"/>
  </w:num>
  <w:num w:numId="50" w16cid:durableId="542520899">
    <w:abstractNumId w:val="9"/>
  </w:num>
  <w:num w:numId="51" w16cid:durableId="1847329407">
    <w:abstractNumId w:val="42"/>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kshi Sharma-NE">
    <w15:presenceInfo w15:providerId="AD" w15:userId="S::Sakshi.Sharma-NE@eastwestbank.com::ddaa8c15-ae4a-40e2-a07b-2f1a137abe01"/>
  </w15:person>
  <w15:person w15:author="Sidharth Puri-NE">
    <w15:presenceInfo w15:providerId="AD" w15:userId="S::Sidharth.Puri-NE@eastwestbank.com::168cc78c-5786-4533-bc14-fe8b314d5726"/>
  </w15:person>
  <w15:person w15:author="Vibhu Bhalla-NE">
    <w15:presenceInfo w15:providerId="AD" w15:userId="S::Vibhu.Bhalla-NE@eastwestbank.com::28abb166-24ae-4a93-ac2b-5a27d7f36d1c"/>
  </w15:person>
  <w15:person w15:author="Rishabh Dutt-NE">
    <w15:presenceInfo w15:providerId="AD" w15:userId="S::Rishabh.Dutt-NE@eastwestbank.com::ceb582d4-05a0-4534-a128-3d91436d9a68"/>
  </w15:person>
  <w15:person w15:author="Uttam Kumar Gupta-NE">
    <w15:presenceInfo w15:providerId="AD" w15:userId="S::UttamKumar.Gupta-NE@eastwestbank.com::00177bad-c6ee-45f6-82d7-d9addef96d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62"/>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3F0"/>
    <w:rsid w:val="000033F2"/>
    <w:rsid w:val="0000342A"/>
    <w:rsid w:val="00003DAD"/>
    <w:rsid w:val="0000417D"/>
    <w:rsid w:val="00005199"/>
    <w:rsid w:val="00005A3B"/>
    <w:rsid w:val="000062CE"/>
    <w:rsid w:val="000063DC"/>
    <w:rsid w:val="00006BEC"/>
    <w:rsid w:val="00006BF6"/>
    <w:rsid w:val="00006F3D"/>
    <w:rsid w:val="000078C3"/>
    <w:rsid w:val="00007E19"/>
    <w:rsid w:val="00010622"/>
    <w:rsid w:val="00010973"/>
    <w:rsid w:val="00010C3E"/>
    <w:rsid w:val="00011202"/>
    <w:rsid w:val="000113E7"/>
    <w:rsid w:val="00012D78"/>
    <w:rsid w:val="00013402"/>
    <w:rsid w:val="00013537"/>
    <w:rsid w:val="0001383C"/>
    <w:rsid w:val="00013B57"/>
    <w:rsid w:val="00013C9D"/>
    <w:rsid w:val="00014460"/>
    <w:rsid w:val="000157E4"/>
    <w:rsid w:val="00015D78"/>
    <w:rsid w:val="0001713F"/>
    <w:rsid w:val="000176BB"/>
    <w:rsid w:val="00020BE4"/>
    <w:rsid w:val="00021C68"/>
    <w:rsid w:val="00022596"/>
    <w:rsid w:val="00022CB3"/>
    <w:rsid w:val="00023D7E"/>
    <w:rsid w:val="00025065"/>
    <w:rsid w:val="0002595A"/>
    <w:rsid w:val="00026062"/>
    <w:rsid w:val="000271CD"/>
    <w:rsid w:val="000302ED"/>
    <w:rsid w:val="0003212A"/>
    <w:rsid w:val="00032262"/>
    <w:rsid w:val="00032DF3"/>
    <w:rsid w:val="00033BF8"/>
    <w:rsid w:val="00036544"/>
    <w:rsid w:val="00036806"/>
    <w:rsid w:val="00036B64"/>
    <w:rsid w:val="00037577"/>
    <w:rsid w:val="000378A2"/>
    <w:rsid w:val="0003C8A8"/>
    <w:rsid w:val="00041335"/>
    <w:rsid w:val="00041988"/>
    <w:rsid w:val="0004405B"/>
    <w:rsid w:val="00044C55"/>
    <w:rsid w:val="00044E7A"/>
    <w:rsid w:val="000452F2"/>
    <w:rsid w:val="000456A8"/>
    <w:rsid w:val="00047179"/>
    <w:rsid w:val="00051A52"/>
    <w:rsid w:val="00051DC7"/>
    <w:rsid w:val="00052422"/>
    <w:rsid w:val="00052CD7"/>
    <w:rsid w:val="00053756"/>
    <w:rsid w:val="00054FC0"/>
    <w:rsid w:val="00054FFC"/>
    <w:rsid w:val="000550F0"/>
    <w:rsid w:val="00055140"/>
    <w:rsid w:val="000559F6"/>
    <w:rsid w:val="00055C89"/>
    <w:rsid w:val="00056584"/>
    <w:rsid w:val="000569B4"/>
    <w:rsid w:val="00056FFF"/>
    <w:rsid w:val="00060192"/>
    <w:rsid w:val="00060CCD"/>
    <w:rsid w:val="00061A02"/>
    <w:rsid w:val="00062786"/>
    <w:rsid w:val="00062A68"/>
    <w:rsid w:val="00063970"/>
    <w:rsid w:val="0006443C"/>
    <w:rsid w:val="00064D45"/>
    <w:rsid w:val="0006539B"/>
    <w:rsid w:val="000669A7"/>
    <w:rsid w:val="00066A97"/>
    <w:rsid w:val="00066C41"/>
    <w:rsid w:val="00066F76"/>
    <w:rsid w:val="0006724F"/>
    <w:rsid w:val="00067250"/>
    <w:rsid w:val="00071004"/>
    <w:rsid w:val="00071BC2"/>
    <w:rsid w:val="00071BF5"/>
    <w:rsid w:val="0007239C"/>
    <w:rsid w:val="00072E33"/>
    <w:rsid w:val="000767AA"/>
    <w:rsid w:val="00077FC2"/>
    <w:rsid w:val="00080776"/>
    <w:rsid w:val="00080AC8"/>
    <w:rsid w:val="000817BD"/>
    <w:rsid w:val="00081958"/>
    <w:rsid w:val="000828E1"/>
    <w:rsid w:val="0008316C"/>
    <w:rsid w:val="00084D86"/>
    <w:rsid w:val="00084F77"/>
    <w:rsid w:val="000858A3"/>
    <w:rsid w:val="00085CCD"/>
    <w:rsid w:val="000865C4"/>
    <w:rsid w:val="00086CAC"/>
    <w:rsid w:val="00087B82"/>
    <w:rsid w:val="00090430"/>
    <w:rsid w:val="00090C64"/>
    <w:rsid w:val="00090FB1"/>
    <w:rsid w:val="000911D6"/>
    <w:rsid w:val="00091A99"/>
    <w:rsid w:val="00091EA1"/>
    <w:rsid w:val="000921C4"/>
    <w:rsid w:val="00093224"/>
    <w:rsid w:val="000933F5"/>
    <w:rsid w:val="00093490"/>
    <w:rsid w:val="00093623"/>
    <w:rsid w:val="000937F9"/>
    <w:rsid w:val="000943F0"/>
    <w:rsid w:val="00094805"/>
    <w:rsid w:val="0009491B"/>
    <w:rsid w:val="00095273"/>
    <w:rsid w:val="00095B22"/>
    <w:rsid w:val="000961D3"/>
    <w:rsid w:val="0009636B"/>
    <w:rsid w:val="0009666B"/>
    <w:rsid w:val="00096B2E"/>
    <w:rsid w:val="00096D6F"/>
    <w:rsid w:val="00097C41"/>
    <w:rsid w:val="000A128C"/>
    <w:rsid w:val="000A14A6"/>
    <w:rsid w:val="000A163A"/>
    <w:rsid w:val="000A1B64"/>
    <w:rsid w:val="000A2C51"/>
    <w:rsid w:val="000A32C7"/>
    <w:rsid w:val="000A3523"/>
    <w:rsid w:val="000A39C9"/>
    <w:rsid w:val="000A5411"/>
    <w:rsid w:val="000A54F8"/>
    <w:rsid w:val="000A62DA"/>
    <w:rsid w:val="000A77D8"/>
    <w:rsid w:val="000B03A9"/>
    <w:rsid w:val="000B1BBF"/>
    <w:rsid w:val="000B22D6"/>
    <w:rsid w:val="000B34ED"/>
    <w:rsid w:val="000B5401"/>
    <w:rsid w:val="000B6CF8"/>
    <w:rsid w:val="000BC77A"/>
    <w:rsid w:val="000C0178"/>
    <w:rsid w:val="000C07C9"/>
    <w:rsid w:val="000C258D"/>
    <w:rsid w:val="000C392A"/>
    <w:rsid w:val="000C392F"/>
    <w:rsid w:val="000C4852"/>
    <w:rsid w:val="000C5237"/>
    <w:rsid w:val="000C67FF"/>
    <w:rsid w:val="000D02B3"/>
    <w:rsid w:val="000D0BE4"/>
    <w:rsid w:val="000D0F67"/>
    <w:rsid w:val="000D1CB6"/>
    <w:rsid w:val="000D2B69"/>
    <w:rsid w:val="000D4B8E"/>
    <w:rsid w:val="000D6CE5"/>
    <w:rsid w:val="000D734E"/>
    <w:rsid w:val="000D7DD4"/>
    <w:rsid w:val="000E1604"/>
    <w:rsid w:val="000E1A36"/>
    <w:rsid w:val="000E30B3"/>
    <w:rsid w:val="000E4416"/>
    <w:rsid w:val="000E448D"/>
    <w:rsid w:val="000E595F"/>
    <w:rsid w:val="000E5E30"/>
    <w:rsid w:val="000E611F"/>
    <w:rsid w:val="000E664F"/>
    <w:rsid w:val="000E726F"/>
    <w:rsid w:val="000E7BA2"/>
    <w:rsid w:val="000F08E0"/>
    <w:rsid w:val="000F0DFA"/>
    <w:rsid w:val="000F16A6"/>
    <w:rsid w:val="000F1D98"/>
    <w:rsid w:val="000F40E6"/>
    <w:rsid w:val="000F4D8B"/>
    <w:rsid w:val="000F4FD6"/>
    <w:rsid w:val="000F587B"/>
    <w:rsid w:val="001018CC"/>
    <w:rsid w:val="00101CC7"/>
    <w:rsid w:val="00101E67"/>
    <w:rsid w:val="00101EFD"/>
    <w:rsid w:val="001022E7"/>
    <w:rsid w:val="001041B8"/>
    <w:rsid w:val="0010590A"/>
    <w:rsid w:val="00105D89"/>
    <w:rsid w:val="00106725"/>
    <w:rsid w:val="00106D0E"/>
    <w:rsid w:val="001078EE"/>
    <w:rsid w:val="00110FA2"/>
    <w:rsid w:val="00111865"/>
    <w:rsid w:val="00111ACF"/>
    <w:rsid w:val="00111E73"/>
    <w:rsid w:val="00112168"/>
    <w:rsid w:val="00113F63"/>
    <w:rsid w:val="00114A8B"/>
    <w:rsid w:val="00114DC5"/>
    <w:rsid w:val="001150ED"/>
    <w:rsid w:val="00115965"/>
    <w:rsid w:val="00115989"/>
    <w:rsid w:val="00115AAA"/>
    <w:rsid w:val="00116D02"/>
    <w:rsid w:val="001214C0"/>
    <w:rsid w:val="00121E76"/>
    <w:rsid w:val="00122CAE"/>
    <w:rsid w:val="001234DC"/>
    <w:rsid w:val="0012576B"/>
    <w:rsid w:val="00127D3B"/>
    <w:rsid w:val="00133A37"/>
    <w:rsid w:val="001342D2"/>
    <w:rsid w:val="00134F4C"/>
    <w:rsid w:val="00134F9A"/>
    <w:rsid w:val="0013548D"/>
    <w:rsid w:val="00136089"/>
    <w:rsid w:val="0013636A"/>
    <w:rsid w:val="00137DD8"/>
    <w:rsid w:val="00137F9F"/>
    <w:rsid w:val="0014002D"/>
    <w:rsid w:val="00140C1B"/>
    <w:rsid w:val="00140ED0"/>
    <w:rsid w:val="00142C69"/>
    <w:rsid w:val="0014364F"/>
    <w:rsid w:val="00143B89"/>
    <w:rsid w:val="001444E9"/>
    <w:rsid w:val="0014579B"/>
    <w:rsid w:val="0014639C"/>
    <w:rsid w:val="001469B5"/>
    <w:rsid w:val="00146A33"/>
    <w:rsid w:val="00146B37"/>
    <w:rsid w:val="001506AF"/>
    <w:rsid w:val="001509D7"/>
    <w:rsid w:val="0015134D"/>
    <w:rsid w:val="00151F01"/>
    <w:rsid w:val="00152BB6"/>
    <w:rsid w:val="0015404C"/>
    <w:rsid w:val="00154108"/>
    <w:rsid w:val="00154371"/>
    <w:rsid w:val="00155A9A"/>
    <w:rsid w:val="00156EF2"/>
    <w:rsid w:val="00157180"/>
    <w:rsid w:val="00157579"/>
    <w:rsid w:val="001610AA"/>
    <w:rsid w:val="0016266C"/>
    <w:rsid w:val="0016344F"/>
    <w:rsid w:val="00163E85"/>
    <w:rsid w:val="00165113"/>
    <w:rsid w:val="00165D32"/>
    <w:rsid w:val="00165D81"/>
    <w:rsid w:val="00165EF5"/>
    <w:rsid w:val="00167303"/>
    <w:rsid w:val="0016796C"/>
    <w:rsid w:val="00167A06"/>
    <w:rsid w:val="00170ABF"/>
    <w:rsid w:val="00172511"/>
    <w:rsid w:val="001727B1"/>
    <w:rsid w:val="0017287A"/>
    <w:rsid w:val="001731A8"/>
    <w:rsid w:val="0017475F"/>
    <w:rsid w:val="00175E54"/>
    <w:rsid w:val="001763C2"/>
    <w:rsid w:val="00176B0E"/>
    <w:rsid w:val="00176B53"/>
    <w:rsid w:val="001776FA"/>
    <w:rsid w:val="001777D7"/>
    <w:rsid w:val="00177C49"/>
    <w:rsid w:val="001801BD"/>
    <w:rsid w:val="00181574"/>
    <w:rsid w:val="00182E6A"/>
    <w:rsid w:val="00182E7A"/>
    <w:rsid w:val="00183010"/>
    <w:rsid w:val="00184DF9"/>
    <w:rsid w:val="001852CE"/>
    <w:rsid w:val="00186766"/>
    <w:rsid w:val="001867B8"/>
    <w:rsid w:val="00186EEB"/>
    <w:rsid w:val="001873F0"/>
    <w:rsid w:val="00190A04"/>
    <w:rsid w:val="001921E6"/>
    <w:rsid w:val="001930F5"/>
    <w:rsid w:val="001931F9"/>
    <w:rsid w:val="00193F7A"/>
    <w:rsid w:val="0019665F"/>
    <w:rsid w:val="00196CF4"/>
    <w:rsid w:val="00197466"/>
    <w:rsid w:val="00197765"/>
    <w:rsid w:val="00197B19"/>
    <w:rsid w:val="001A06DC"/>
    <w:rsid w:val="001A0AA7"/>
    <w:rsid w:val="001A1D2D"/>
    <w:rsid w:val="001A3772"/>
    <w:rsid w:val="001A397E"/>
    <w:rsid w:val="001A4BDE"/>
    <w:rsid w:val="001A4D52"/>
    <w:rsid w:val="001A64D1"/>
    <w:rsid w:val="001A6AFF"/>
    <w:rsid w:val="001A70B2"/>
    <w:rsid w:val="001A7517"/>
    <w:rsid w:val="001A7903"/>
    <w:rsid w:val="001A7D12"/>
    <w:rsid w:val="001B0B28"/>
    <w:rsid w:val="001B12D3"/>
    <w:rsid w:val="001B1BD7"/>
    <w:rsid w:val="001B2384"/>
    <w:rsid w:val="001B2C1E"/>
    <w:rsid w:val="001B33AC"/>
    <w:rsid w:val="001B3D46"/>
    <w:rsid w:val="001B3DCD"/>
    <w:rsid w:val="001B5173"/>
    <w:rsid w:val="001B5236"/>
    <w:rsid w:val="001B5D73"/>
    <w:rsid w:val="001B62AE"/>
    <w:rsid w:val="001B67A0"/>
    <w:rsid w:val="001C0609"/>
    <w:rsid w:val="001C06C0"/>
    <w:rsid w:val="001C0924"/>
    <w:rsid w:val="001C0C46"/>
    <w:rsid w:val="001C1126"/>
    <w:rsid w:val="001C136B"/>
    <w:rsid w:val="001C421D"/>
    <w:rsid w:val="001C5F6D"/>
    <w:rsid w:val="001C67E8"/>
    <w:rsid w:val="001D0E69"/>
    <w:rsid w:val="001D150D"/>
    <w:rsid w:val="001D1CA5"/>
    <w:rsid w:val="001D21C9"/>
    <w:rsid w:val="001D2817"/>
    <w:rsid w:val="001D2BD4"/>
    <w:rsid w:val="001D343C"/>
    <w:rsid w:val="001D3C82"/>
    <w:rsid w:val="001D4573"/>
    <w:rsid w:val="001D4A3E"/>
    <w:rsid w:val="001D515D"/>
    <w:rsid w:val="001D58C1"/>
    <w:rsid w:val="001D6410"/>
    <w:rsid w:val="001D6EB4"/>
    <w:rsid w:val="001E1343"/>
    <w:rsid w:val="001E1D85"/>
    <w:rsid w:val="001E1ED1"/>
    <w:rsid w:val="001E229C"/>
    <w:rsid w:val="001E2F16"/>
    <w:rsid w:val="001E43DF"/>
    <w:rsid w:val="001E5994"/>
    <w:rsid w:val="001E6CA0"/>
    <w:rsid w:val="001E713F"/>
    <w:rsid w:val="001F02EE"/>
    <w:rsid w:val="001F05C6"/>
    <w:rsid w:val="001F3470"/>
    <w:rsid w:val="001F403C"/>
    <w:rsid w:val="001F429F"/>
    <w:rsid w:val="001F45C9"/>
    <w:rsid w:val="001F5172"/>
    <w:rsid w:val="001F5AD2"/>
    <w:rsid w:val="001F64D4"/>
    <w:rsid w:val="001F6943"/>
    <w:rsid w:val="001F6B89"/>
    <w:rsid w:val="001F7028"/>
    <w:rsid w:val="00200A30"/>
    <w:rsid w:val="00200BFE"/>
    <w:rsid w:val="0020185A"/>
    <w:rsid w:val="002019B6"/>
    <w:rsid w:val="00201AA1"/>
    <w:rsid w:val="00202C5D"/>
    <w:rsid w:val="00203CA1"/>
    <w:rsid w:val="00205094"/>
    <w:rsid w:val="002050E2"/>
    <w:rsid w:val="00207C43"/>
    <w:rsid w:val="00210281"/>
    <w:rsid w:val="00210688"/>
    <w:rsid w:val="00210ECB"/>
    <w:rsid w:val="00210ED8"/>
    <w:rsid w:val="00210FE0"/>
    <w:rsid w:val="002110E6"/>
    <w:rsid w:val="00211A9C"/>
    <w:rsid w:val="002123FC"/>
    <w:rsid w:val="002134BC"/>
    <w:rsid w:val="002146F7"/>
    <w:rsid w:val="00214718"/>
    <w:rsid w:val="002148C6"/>
    <w:rsid w:val="00214B31"/>
    <w:rsid w:val="002158E6"/>
    <w:rsid w:val="002159FB"/>
    <w:rsid w:val="00215DD6"/>
    <w:rsid w:val="0021640E"/>
    <w:rsid w:val="00216E5D"/>
    <w:rsid w:val="002175CC"/>
    <w:rsid w:val="00217CBF"/>
    <w:rsid w:val="00220B4A"/>
    <w:rsid w:val="0022138A"/>
    <w:rsid w:val="00221A01"/>
    <w:rsid w:val="00221D6C"/>
    <w:rsid w:val="00221E37"/>
    <w:rsid w:val="00222F84"/>
    <w:rsid w:val="00224ECC"/>
    <w:rsid w:val="0022777E"/>
    <w:rsid w:val="002313D5"/>
    <w:rsid w:val="0023218D"/>
    <w:rsid w:val="002326B8"/>
    <w:rsid w:val="0023270A"/>
    <w:rsid w:val="00232A85"/>
    <w:rsid w:val="00232EC1"/>
    <w:rsid w:val="00233B0F"/>
    <w:rsid w:val="00234297"/>
    <w:rsid w:val="0023496F"/>
    <w:rsid w:val="00234BC4"/>
    <w:rsid w:val="00234CC1"/>
    <w:rsid w:val="00234D8B"/>
    <w:rsid w:val="002368C0"/>
    <w:rsid w:val="00237D30"/>
    <w:rsid w:val="0024124D"/>
    <w:rsid w:val="002415BC"/>
    <w:rsid w:val="00241E34"/>
    <w:rsid w:val="00243445"/>
    <w:rsid w:val="002443A2"/>
    <w:rsid w:val="00244C67"/>
    <w:rsid w:val="002450A7"/>
    <w:rsid w:val="00245B53"/>
    <w:rsid w:val="0024677A"/>
    <w:rsid w:val="00246BC2"/>
    <w:rsid w:val="00247ED8"/>
    <w:rsid w:val="0025038C"/>
    <w:rsid w:val="002511B2"/>
    <w:rsid w:val="00252279"/>
    <w:rsid w:val="00252A88"/>
    <w:rsid w:val="00253D89"/>
    <w:rsid w:val="002544B2"/>
    <w:rsid w:val="00254FC3"/>
    <w:rsid w:val="002550A6"/>
    <w:rsid w:val="00255770"/>
    <w:rsid w:val="00255925"/>
    <w:rsid w:val="00255D6E"/>
    <w:rsid w:val="002560CE"/>
    <w:rsid w:val="00256626"/>
    <w:rsid w:val="00256888"/>
    <w:rsid w:val="00257297"/>
    <w:rsid w:val="00257884"/>
    <w:rsid w:val="002607A9"/>
    <w:rsid w:val="00260BF3"/>
    <w:rsid w:val="00261FC8"/>
    <w:rsid w:val="00261FE1"/>
    <w:rsid w:val="0026223A"/>
    <w:rsid w:val="0026349B"/>
    <w:rsid w:val="0026380A"/>
    <w:rsid w:val="002638F7"/>
    <w:rsid w:val="002642A7"/>
    <w:rsid w:val="00264889"/>
    <w:rsid w:val="002666C4"/>
    <w:rsid w:val="00266720"/>
    <w:rsid w:val="00266D5A"/>
    <w:rsid w:val="002671F8"/>
    <w:rsid w:val="002703E3"/>
    <w:rsid w:val="00270670"/>
    <w:rsid w:val="0027190F"/>
    <w:rsid w:val="00271B05"/>
    <w:rsid w:val="00273583"/>
    <w:rsid w:val="002750D0"/>
    <w:rsid w:val="002756E4"/>
    <w:rsid w:val="00276090"/>
    <w:rsid w:val="00280197"/>
    <w:rsid w:val="0028060E"/>
    <w:rsid w:val="0028109B"/>
    <w:rsid w:val="00281112"/>
    <w:rsid w:val="0028151F"/>
    <w:rsid w:val="002830CA"/>
    <w:rsid w:val="00283595"/>
    <w:rsid w:val="00283FAB"/>
    <w:rsid w:val="002852D2"/>
    <w:rsid w:val="00285306"/>
    <w:rsid w:val="00286055"/>
    <w:rsid w:val="002863B6"/>
    <w:rsid w:val="002872B6"/>
    <w:rsid w:val="002877FE"/>
    <w:rsid w:val="00287CA3"/>
    <w:rsid w:val="0029025B"/>
    <w:rsid w:val="002902CE"/>
    <w:rsid w:val="00293833"/>
    <w:rsid w:val="00293CE7"/>
    <w:rsid w:val="00293FFF"/>
    <w:rsid w:val="00296521"/>
    <w:rsid w:val="00297403"/>
    <w:rsid w:val="0029784B"/>
    <w:rsid w:val="002A05A7"/>
    <w:rsid w:val="002A05FE"/>
    <w:rsid w:val="002A0AC1"/>
    <w:rsid w:val="002A0BDC"/>
    <w:rsid w:val="002A0C83"/>
    <w:rsid w:val="002A0ED2"/>
    <w:rsid w:val="002A1A24"/>
    <w:rsid w:val="002A1FAE"/>
    <w:rsid w:val="002A3AC1"/>
    <w:rsid w:val="002A3DFE"/>
    <w:rsid w:val="002A4349"/>
    <w:rsid w:val="002A468F"/>
    <w:rsid w:val="002A51AA"/>
    <w:rsid w:val="002A5D81"/>
    <w:rsid w:val="002A6236"/>
    <w:rsid w:val="002A7632"/>
    <w:rsid w:val="002B0C0C"/>
    <w:rsid w:val="002B1769"/>
    <w:rsid w:val="002B252D"/>
    <w:rsid w:val="002B2980"/>
    <w:rsid w:val="002B32B5"/>
    <w:rsid w:val="002B551C"/>
    <w:rsid w:val="002B5DF6"/>
    <w:rsid w:val="002B61B0"/>
    <w:rsid w:val="002B68DA"/>
    <w:rsid w:val="002B6BFD"/>
    <w:rsid w:val="002B7A97"/>
    <w:rsid w:val="002C102D"/>
    <w:rsid w:val="002C1CED"/>
    <w:rsid w:val="002C1EC6"/>
    <w:rsid w:val="002C21A8"/>
    <w:rsid w:val="002C30B6"/>
    <w:rsid w:val="002C3835"/>
    <w:rsid w:val="002C3A9B"/>
    <w:rsid w:val="002C3C67"/>
    <w:rsid w:val="002C555F"/>
    <w:rsid w:val="002C57A9"/>
    <w:rsid w:val="002C7725"/>
    <w:rsid w:val="002D0972"/>
    <w:rsid w:val="002D0D10"/>
    <w:rsid w:val="002D3438"/>
    <w:rsid w:val="002D3F3A"/>
    <w:rsid w:val="002D42A8"/>
    <w:rsid w:val="002D48BD"/>
    <w:rsid w:val="002D4913"/>
    <w:rsid w:val="002D4FD6"/>
    <w:rsid w:val="002D5E43"/>
    <w:rsid w:val="002D626B"/>
    <w:rsid w:val="002D7179"/>
    <w:rsid w:val="002D7FD9"/>
    <w:rsid w:val="002E069D"/>
    <w:rsid w:val="002E0D92"/>
    <w:rsid w:val="002E1342"/>
    <w:rsid w:val="002E1503"/>
    <w:rsid w:val="002E1F64"/>
    <w:rsid w:val="002E32E5"/>
    <w:rsid w:val="002E351C"/>
    <w:rsid w:val="002E590F"/>
    <w:rsid w:val="002E5DF5"/>
    <w:rsid w:val="002E60D4"/>
    <w:rsid w:val="002F0679"/>
    <w:rsid w:val="002F1D92"/>
    <w:rsid w:val="002F1F20"/>
    <w:rsid w:val="002F2B0E"/>
    <w:rsid w:val="002F4E03"/>
    <w:rsid w:val="002F554E"/>
    <w:rsid w:val="002F61D1"/>
    <w:rsid w:val="002F6E8C"/>
    <w:rsid w:val="002F74C3"/>
    <w:rsid w:val="002F7C32"/>
    <w:rsid w:val="002F7D0F"/>
    <w:rsid w:val="003001BB"/>
    <w:rsid w:val="00300B3C"/>
    <w:rsid w:val="0030189A"/>
    <w:rsid w:val="0030214E"/>
    <w:rsid w:val="003035A1"/>
    <w:rsid w:val="00304C78"/>
    <w:rsid w:val="00305361"/>
    <w:rsid w:val="00306050"/>
    <w:rsid w:val="00306A2C"/>
    <w:rsid w:val="00306D39"/>
    <w:rsid w:val="0030754C"/>
    <w:rsid w:val="00307642"/>
    <w:rsid w:val="00310C93"/>
    <w:rsid w:val="00312B3D"/>
    <w:rsid w:val="003132E2"/>
    <w:rsid w:val="00313DD0"/>
    <w:rsid w:val="00314469"/>
    <w:rsid w:val="003146C4"/>
    <w:rsid w:val="003147F3"/>
    <w:rsid w:val="00314EFA"/>
    <w:rsid w:val="00315654"/>
    <w:rsid w:val="0031570F"/>
    <w:rsid w:val="00316DF1"/>
    <w:rsid w:val="00316EDD"/>
    <w:rsid w:val="00320CA7"/>
    <w:rsid w:val="0032279A"/>
    <w:rsid w:val="00322866"/>
    <w:rsid w:val="003241DA"/>
    <w:rsid w:val="0032461A"/>
    <w:rsid w:val="00325242"/>
    <w:rsid w:val="00325386"/>
    <w:rsid w:val="00325752"/>
    <w:rsid w:val="00326ED8"/>
    <w:rsid w:val="00327EDA"/>
    <w:rsid w:val="0033180E"/>
    <w:rsid w:val="00331886"/>
    <w:rsid w:val="00332508"/>
    <w:rsid w:val="00332674"/>
    <w:rsid w:val="00332B9D"/>
    <w:rsid w:val="00332E54"/>
    <w:rsid w:val="00333905"/>
    <w:rsid w:val="003343FC"/>
    <w:rsid w:val="00334B6E"/>
    <w:rsid w:val="0033543A"/>
    <w:rsid w:val="003354BA"/>
    <w:rsid w:val="00335CA8"/>
    <w:rsid w:val="00335D95"/>
    <w:rsid w:val="00335DF1"/>
    <w:rsid w:val="00335FFF"/>
    <w:rsid w:val="00336021"/>
    <w:rsid w:val="003365DE"/>
    <w:rsid w:val="003374DA"/>
    <w:rsid w:val="00337D44"/>
    <w:rsid w:val="00340743"/>
    <w:rsid w:val="00340CF4"/>
    <w:rsid w:val="00341A60"/>
    <w:rsid w:val="00343618"/>
    <w:rsid w:val="00345D8A"/>
    <w:rsid w:val="00346937"/>
    <w:rsid w:val="0035017A"/>
    <w:rsid w:val="00350934"/>
    <w:rsid w:val="00351963"/>
    <w:rsid w:val="003519FD"/>
    <w:rsid w:val="00351ADF"/>
    <w:rsid w:val="003523FE"/>
    <w:rsid w:val="00353DC4"/>
    <w:rsid w:val="00354633"/>
    <w:rsid w:val="00355F37"/>
    <w:rsid w:val="0035729C"/>
    <w:rsid w:val="00357330"/>
    <w:rsid w:val="00360898"/>
    <w:rsid w:val="003619D6"/>
    <w:rsid w:val="00361A32"/>
    <w:rsid w:val="00361CC7"/>
    <w:rsid w:val="003622C1"/>
    <w:rsid w:val="00362D6D"/>
    <w:rsid w:val="00362EB0"/>
    <w:rsid w:val="00362F3B"/>
    <w:rsid w:val="00363F3A"/>
    <w:rsid w:val="003644CE"/>
    <w:rsid w:val="003647C5"/>
    <w:rsid w:val="003651CB"/>
    <w:rsid w:val="00365352"/>
    <w:rsid w:val="003658DB"/>
    <w:rsid w:val="00365956"/>
    <w:rsid w:val="003659F0"/>
    <w:rsid w:val="003661C7"/>
    <w:rsid w:val="00366A57"/>
    <w:rsid w:val="0036730E"/>
    <w:rsid w:val="003679C7"/>
    <w:rsid w:val="00367AF7"/>
    <w:rsid w:val="00370054"/>
    <w:rsid w:val="0037093F"/>
    <w:rsid w:val="00371459"/>
    <w:rsid w:val="003720A3"/>
    <w:rsid w:val="003721EB"/>
    <w:rsid w:val="00372A88"/>
    <w:rsid w:val="00372DF1"/>
    <w:rsid w:val="003733BB"/>
    <w:rsid w:val="003744F0"/>
    <w:rsid w:val="00374AA7"/>
    <w:rsid w:val="0038044C"/>
    <w:rsid w:val="00380FD1"/>
    <w:rsid w:val="0038102B"/>
    <w:rsid w:val="00381735"/>
    <w:rsid w:val="00382622"/>
    <w:rsid w:val="00382E11"/>
    <w:rsid w:val="003840DE"/>
    <w:rsid w:val="00384139"/>
    <w:rsid w:val="003844A2"/>
    <w:rsid w:val="0039036A"/>
    <w:rsid w:val="00390674"/>
    <w:rsid w:val="00390886"/>
    <w:rsid w:val="00390CC1"/>
    <w:rsid w:val="00390CE8"/>
    <w:rsid w:val="00391680"/>
    <w:rsid w:val="003920C9"/>
    <w:rsid w:val="00392124"/>
    <w:rsid w:val="003923C6"/>
    <w:rsid w:val="003934B5"/>
    <w:rsid w:val="00393DD0"/>
    <w:rsid w:val="00395DFA"/>
    <w:rsid w:val="00396E7E"/>
    <w:rsid w:val="00397F92"/>
    <w:rsid w:val="003A00CC"/>
    <w:rsid w:val="003A0611"/>
    <w:rsid w:val="003A07F2"/>
    <w:rsid w:val="003A0884"/>
    <w:rsid w:val="003A0C6B"/>
    <w:rsid w:val="003A0C77"/>
    <w:rsid w:val="003A2CD4"/>
    <w:rsid w:val="003A2F97"/>
    <w:rsid w:val="003A313D"/>
    <w:rsid w:val="003A31EF"/>
    <w:rsid w:val="003A38E0"/>
    <w:rsid w:val="003A5254"/>
    <w:rsid w:val="003A698F"/>
    <w:rsid w:val="003A69ED"/>
    <w:rsid w:val="003A6C66"/>
    <w:rsid w:val="003A7A2B"/>
    <w:rsid w:val="003B1F59"/>
    <w:rsid w:val="003B43FF"/>
    <w:rsid w:val="003B6580"/>
    <w:rsid w:val="003B6A7A"/>
    <w:rsid w:val="003B7056"/>
    <w:rsid w:val="003C04B1"/>
    <w:rsid w:val="003C0B7A"/>
    <w:rsid w:val="003C0D38"/>
    <w:rsid w:val="003C122F"/>
    <w:rsid w:val="003C207D"/>
    <w:rsid w:val="003C2B4B"/>
    <w:rsid w:val="003C35FA"/>
    <w:rsid w:val="003C43CF"/>
    <w:rsid w:val="003C486A"/>
    <w:rsid w:val="003C4AC3"/>
    <w:rsid w:val="003C4C9E"/>
    <w:rsid w:val="003C5142"/>
    <w:rsid w:val="003C51FE"/>
    <w:rsid w:val="003C62EB"/>
    <w:rsid w:val="003C6706"/>
    <w:rsid w:val="003C7BA9"/>
    <w:rsid w:val="003D1B3D"/>
    <w:rsid w:val="003D2111"/>
    <w:rsid w:val="003D2D85"/>
    <w:rsid w:val="003D3280"/>
    <w:rsid w:val="003D40E0"/>
    <w:rsid w:val="003D4940"/>
    <w:rsid w:val="003E0C57"/>
    <w:rsid w:val="003E1199"/>
    <w:rsid w:val="003E1C04"/>
    <w:rsid w:val="003E2E9B"/>
    <w:rsid w:val="003E2FF2"/>
    <w:rsid w:val="003E5036"/>
    <w:rsid w:val="003E60E3"/>
    <w:rsid w:val="003E7517"/>
    <w:rsid w:val="003E7B12"/>
    <w:rsid w:val="003F05F3"/>
    <w:rsid w:val="003F0A33"/>
    <w:rsid w:val="003F195B"/>
    <w:rsid w:val="003F1EFB"/>
    <w:rsid w:val="003F2661"/>
    <w:rsid w:val="003F38E9"/>
    <w:rsid w:val="003F5C56"/>
    <w:rsid w:val="003F5C58"/>
    <w:rsid w:val="003F5DE9"/>
    <w:rsid w:val="003F610F"/>
    <w:rsid w:val="003F6733"/>
    <w:rsid w:val="003F6E89"/>
    <w:rsid w:val="003F7324"/>
    <w:rsid w:val="00401023"/>
    <w:rsid w:val="00401CC1"/>
    <w:rsid w:val="00402703"/>
    <w:rsid w:val="00402BFD"/>
    <w:rsid w:val="00402CA1"/>
    <w:rsid w:val="0040332B"/>
    <w:rsid w:val="004036F8"/>
    <w:rsid w:val="00403D5F"/>
    <w:rsid w:val="00403E1E"/>
    <w:rsid w:val="00404280"/>
    <w:rsid w:val="00404914"/>
    <w:rsid w:val="00404A53"/>
    <w:rsid w:val="00404AA8"/>
    <w:rsid w:val="00405706"/>
    <w:rsid w:val="00406ECD"/>
    <w:rsid w:val="00410146"/>
    <w:rsid w:val="00411163"/>
    <w:rsid w:val="004116CF"/>
    <w:rsid w:val="00411B15"/>
    <w:rsid w:val="00412201"/>
    <w:rsid w:val="0041315C"/>
    <w:rsid w:val="0041504A"/>
    <w:rsid w:val="0041518B"/>
    <w:rsid w:val="004159C9"/>
    <w:rsid w:val="00415EF5"/>
    <w:rsid w:val="0041779F"/>
    <w:rsid w:val="00420AE8"/>
    <w:rsid w:val="00421BD1"/>
    <w:rsid w:val="00421D16"/>
    <w:rsid w:val="00422A5B"/>
    <w:rsid w:val="00423154"/>
    <w:rsid w:val="00425339"/>
    <w:rsid w:val="00425B34"/>
    <w:rsid w:val="004271DF"/>
    <w:rsid w:val="0042773B"/>
    <w:rsid w:val="00427B20"/>
    <w:rsid w:val="00427E57"/>
    <w:rsid w:val="004303CE"/>
    <w:rsid w:val="00430B2B"/>
    <w:rsid w:val="00431360"/>
    <w:rsid w:val="00431780"/>
    <w:rsid w:val="00431916"/>
    <w:rsid w:val="00431D99"/>
    <w:rsid w:val="004325F5"/>
    <w:rsid w:val="00433E90"/>
    <w:rsid w:val="00434DB3"/>
    <w:rsid w:val="00435478"/>
    <w:rsid w:val="0043564A"/>
    <w:rsid w:val="00435C81"/>
    <w:rsid w:val="00435CFB"/>
    <w:rsid w:val="00436078"/>
    <w:rsid w:val="00436F36"/>
    <w:rsid w:val="00440655"/>
    <w:rsid w:val="00440833"/>
    <w:rsid w:val="00442636"/>
    <w:rsid w:val="00442A2C"/>
    <w:rsid w:val="004432D3"/>
    <w:rsid w:val="00444DF7"/>
    <w:rsid w:val="00446384"/>
    <w:rsid w:val="00446B3C"/>
    <w:rsid w:val="00447798"/>
    <w:rsid w:val="00447B61"/>
    <w:rsid w:val="00451030"/>
    <w:rsid w:val="0045227B"/>
    <w:rsid w:val="004522B9"/>
    <w:rsid w:val="00453551"/>
    <w:rsid w:val="00454FB3"/>
    <w:rsid w:val="00455F1F"/>
    <w:rsid w:val="0045753A"/>
    <w:rsid w:val="00460135"/>
    <w:rsid w:val="0046085B"/>
    <w:rsid w:val="004619BD"/>
    <w:rsid w:val="00461AC4"/>
    <w:rsid w:val="00461CE2"/>
    <w:rsid w:val="00461EF7"/>
    <w:rsid w:val="00462F17"/>
    <w:rsid w:val="00463695"/>
    <w:rsid w:val="00465A37"/>
    <w:rsid w:val="00466447"/>
    <w:rsid w:val="00466E76"/>
    <w:rsid w:val="00466FA1"/>
    <w:rsid w:val="00467128"/>
    <w:rsid w:val="004674EC"/>
    <w:rsid w:val="004712A1"/>
    <w:rsid w:val="004719E3"/>
    <w:rsid w:val="00472278"/>
    <w:rsid w:val="00473021"/>
    <w:rsid w:val="00473713"/>
    <w:rsid w:val="004741B6"/>
    <w:rsid w:val="00475BA4"/>
    <w:rsid w:val="00475FB0"/>
    <w:rsid w:val="00476165"/>
    <w:rsid w:val="00476F17"/>
    <w:rsid w:val="00480895"/>
    <w:rsid w:val="00481010"/>
    <w:rsid w:val="004813CC"/>
    <w:rsid w:val="00481D4B"/>
    <w:rsid w:val="00482F8E"/>
    <w:rsid w:val="0048310F"/>
    <w:rsid w:val="004838E6"/>
    <w:rsid w:val="0048399D"/>
    <w:rsid w:val="00485AC8"/>
    <w:rsid w:val="00485AD3"/>
    <w:rsid w:val="00486C9E"/>
    <w:rsid w:val="00486D26"/>
    <w:rsid w:val="0048711A"/>
    <w:rsid w:val="00487464"/>
    <w:rsid w:val="00490040"/>
    <w:rsid w:val="00491166"/>
    <w:rsid w:val="0049202E"/>
    <w:rsid w:val="0049327E"/>
    <w:rsid w:val="004944A2"/>
    <w:rsid w:val="004952E9"/>
    <w:rsid w:val="00495CC0"/>
    <w:rsid w:val="00495D07"/>
    <w:rsid w:val="00497355"/>
    <w:rsid w:val="004A04BB"/>
    <w:rsid w:val="004A0BE6"/>
    <w:rsid w:val="004A1EB7"/>
    <w:rsid w:val="004A236E"/>
    <w:rsid w:val="004A2DE6"/>
    <w:rsid w:val="004A38E3"/>
    <w:rsid w:val="004A3B55"/>
    <w:rsid w:val="004A59D6"/>
    <w:rsid w:val="004A7062"/>
    <w:rsid w:val="004A7AD6"/>
    <w:rsid w:val="004A7EAF"/>
    <w:rsid w:val="004B0FA9"/>
    <w:rsid w:val="004B109B"/>
    <w:rsid w:val="004B33F6"/>
    <w:rsid w:val="004B3BB9"/>
    <w:rsid w:val="004B46B4"/>
    <w:rsid w:val="004B627D"/>
    <w:rsid w:val="004B6B68"/>
    <w:rsid w:val="004B756B"/>
    <w:rsid w:val="004B77C6"/>
    <w:rsid w:val="004C0BB9"/>
    <w:rsid w:val="004C0E8A"/>
    <w:rsid w:val="004C18B6"/>
    <w:rsid w:val="004C1979"/>
    <w:rsid w:val="004C3B23"/>
    <w:rsid w:val="004C493B"/>
    <w:rsid w:val="004C5DE5"/>
    <w:rsid w:val="004C5FC9"/>
    <w:rsid w:val="004C65C9"/>
    <w:rsid w:val="004C7269"/>
    <w:rsid w:val="004C728A"/>
    <w:rsid w:val="004C7734"/>
    <w:rsid w:val="004C78D6"/>
    <w:rsid w:val="004D0E57"/>
    <w:rsid w:val="004D0F87"/>
    <w:rsid w:val="004D1CC2"/>
    <w:rsid w:val="004D2D05"/>
    <w:rsid w:val="004D33E4"/>
    <w:rsid w:val="004D36CC"/>
    <w:rsid w:val="004D3E20"/>
    <w:rsid w:val="004D4776"/>
    <w:rsid w:val="004D48FE"/>
    <w:rsid w:val="004D5FE9"/>
    <w:rsid w:val="004D700D"/>
    <w:rsid w:val="004D7600"/>
    <w:rsid w:val="004E000C"/>
    <w:rsid w:val="004E03C5"/>
    <w:rsid w:val="004E0AE4"/>
    <w:rsid w:val="004E15A4"/>
    <w:rsid w:val="004E1C82"/>
    <w:rsid w:val="004E2053"/>
    <w:rsid w:val="004E223E"/>
    <w:rsid w:val="004E2250"/>
    <w:rsid w:val="004E2BE0"/>
    <w:rsid w:val="004E2D74"/>
    <w:rsid w:val="004E324B"/>
    <w:rsid w:val="004E3DEF"/>
    <w:rsid w:val="004E458B"/>
    <w:rsid w:val="004E45DF"/>
    <w:rsid w:val="004E4998"/>
    <w:rsid w:val="004E5539"/>
    <w:rsid w:val="004F00F2"/>
    <w:rsid w:val="004F0CA0"/>
    <w:rsid w:val="004F1126"/>
    <w:rsid w:val="004F21FC"/>
    <w:rsid w:val="004F2826"/>
    <w:rsid w:val="004F31D3"/>
    <w:rsid w:val="004F39CA"/>
    <w:rsid w:val="004F42CB"/>
    <w:rsid w:val="004F4ABD"/>
    <w:rsid w:val="004F57C9"/>
    <w:rsid w:val="004F5D88"/>
    <w:rsid w:val="004F6688"/>
    <w:rsid w:val="004F6BB8"/>
    <w:rsid w:val="004F7371"/>
    <w:rsid w:val="004F7ED2"/>
    <w:rsid w:val="00501B1D"/>
    <w:rsid w:val="00503746"/>
    <w:rsid w:val="00503795"/>
    <w:rsid w:val="0050460A"/>
    <w:rsid w:val="005048F1"/>
    <w:rsid w:val="005054B2"/>
    <w:rsid w:val="00505585"/>
    <w:rsid w:val="005056D3"/>
    <w:rsid w:val="00506230"/>
    <w:rsid w:val="005070FE"/>
    <w:rsid w:val="005078E0"/>
    <w:rsid w:val="00507937"/>
    <w:rsid w:val="00507EA9"/>
    <w:rsid w:val="005108D4"/>
    <w:rsid w:val="00510A38"/>
    <w:rsid w:val="00510AA6"/>
    <w:rsid w:val="00511DF9"/>
    <w:rsid w:val="00511E7A"/>
    <w:rsid w:val="00512D48"/>
    <w:rsid w:val="00514329"/>
    <w:rsid w:val="00515193"/>
    <w:rsid w:val="0051569E"/>
    <w:rsid w:val="005165C2"/>
    <w:rsid w:val="00516DA6"/>
    <w:rsid w:val="00517298"/>
    <w:rsid w:val="005175CC"/>
    <w:rsid w:val="00517B5D"/>
    <w:rsid w:val="00520444"/>
    <w:rsid w:val="00520620"/>
    <w:rsid w:val="0052070D"/>
    <w:rsid w:val="00520DB8"/>
    <w:rsid w:val="00521AF6"/>
    <w:rsid w:val="005232EC"/>
    <w:rsid w:val="005243E8"/>
    <w:rsid w:val="00524B09"/>
    <w:rsid w:val="00524B7A"/>
    <w:rsid w:val="005253F2"/>
    <w:rsid w:val="005255BF"/>
    <w:rsid w:val="00525BEF"/>
    <w:rsid w:val="00526748"/>
    <w:rsid w:val="00531EA4"/>
    <w:rsid w:val="005323E9"/>
    <w:rsid w:val="00533A5F"/>
    <w:rsid w:val="00533B76"/>
    <w:rsid w:val="0053561C"/>
    <w:rsid w:val="00536890"/>
    <w:rsid w:val="00536C14"/>
    <w:rsid w:val="0053786B"/>
    <w:rsid w:val="00542437"/>
    <w:rsid w:val="00543511"/>
    <w:rsid w:val="00544943"/>
    <w:rsid w:val="00544E18"/>
    <w:rsid w:val="00545296"/>
    <w:rsid w:val="00550E15"/>
    <w:rsid w:val="005527E9"/>
    <w:rsid w:val="00553196"/>
    <w:rsid w:val="00554898"/>
    <w:rsid w:val="00555927"/>
    <w:rsid w:val="00555E73"/>
    <w:rsid w:val="0055615C"/>
    <w:rsid w:val="005573CB"/>
    <w:rsid w:val="00557739"/>
    <w:rsid w:val="005608C0"/>
    <w:rsid w:val="00560A57"/>
    <w:rsid w:val="00560DA8"/>
    <w:rsid w:val="00560E7F"/>
    <w:rsid w:val="0056121D"/>
    <w:rsid w:val="0056225F"/>
    <w:rsid w:val="00563530"/>
    <w:rsid w:val="00565515"/>
    <w:rsid w:val="00565618"/>
    <w:rsid w:val="00567D5A"/>
    <w:rsid w:val="00570091"/>
    <w:rsid w:val="00571333"/>
    <w:rsid w:val="0057143C"/>
    <w:rsid w:val="00571BDF"/>
    <w:rsid w:val="005726E1"/>
    <w:rsid w:val="00572F4B"/>
    <w:rsid w:val="00572FE1"/>
    <w:rsid w:val="00573E4E"/>
    <w:rsid w:val="00574619"/>
    <w:rsid w:val="00575B37"/>
    <w:rsid w:val="005768D9"/>
    <w:rsid w:val="005768EF"/>
    <w:rsid w:val="005772B5"/>
    <w:rsid w:val="00577F28"/>
    <w:rsid w:val="005800BA"/>
    <w:rsid w:val="005818EB"/>
    <w:rsid w:val="00581A38"/>
    <w:rsid w:val="00581D4F"/>
    <w:rsid w:val="005830B8"/>
    <w:rsid w:val="005840F9"/>
    <w:rsid w:val="005859AA"/>
    <w:rsid w:val="00585BAD"/>
    <w:rsid w:val="005861FD"/>
    <w:rsid w:val="00586781"/>
    <w:rsid w:val="00587399"/>
    <w:rsid w:val="00593303"/>
    <w:rsid w:val="0059464B"/>
    <w:rsid w:val="00594B43"/>
    <w:rsid w:val="00595E82"/>
    <w:rsid w:val="005A0789"/>
    <w:rsid w:val="005A1257"/>
    <w:rsid w:val="005A1267"/>
    <w:rsid w:val="005A1C78"/>
    <w:rsid w:val="005A28A9"/>
    <w:rsid w:val="005A2F77"/>
    <w:rsid w:val="005A3114"/>
    <w:rsid w:val="005A3EBE"/>
    <w:rsid w:val="005A44E8"/>
    <w:rsid w:val="005A549B"/>
    <w:rsid w:val="005A594C"/>
    <w:rsid w:val="005A5FD4"/>
    <w:rsid w:val="005A6441"/>
    <w:rsid w:val="005A6521"/>
    <w:rsid w:val="005A6CF1"/>
    <w:rsid w:val="005A6E6E"/>
    <w:rsid w:val="005A70FD"/>
    <w:rsid w:val="005A7745"/>
    <w:rsid w:val="005B02E2"/>
    <w:rsid w:val="005B08DC"/>
    <w:rsid w:val="005B0C8E"/>
    <w:rsid w:val="005B0D38"/>
    <w:rsid w:val="005B11B6"/>
    <w:rsid w:val="005B1346"/>
    <w:rsid w:val="005B1751"/>
    <w:rsid w:val="005B2EBE"/>
    <w:rsid w:val="005B30CE"/>
    <w:rsid w:val="005B483C"/>
    <w:rsid w:val="005B49A1"/>
    <w:rsid w:val="005B4A41"/>
    <w:rsid w:val="005B4F5C"/>
    <w:rsid w:val="005B6272"/>
    <w:rsid w:val="005B6377"/>
    <w:rsid w:val="005C0BCA"/>
    <w:rsid w:val="005C1206"/>
    <w:rsid w:val="005C1E93"/>
    <w:rsid w:val="005C233F"/>
    <w:rsid w:val="005C635F"/>
    <w:rsid w:val="005C7CEF"/>
    <w:rsid w:val="005D0A91"/>
    <w:rsid w:val="005D134C"/>
    <w:rsid w:val="005D18E2"/>
    <w:rsid w:val="005D28E3"/>
    <w:rsid w:val="005D3977"/>
    <w:rsid w:val="005D42B5"/>
    <w:rsid w:val="005D5BAA"/>
    <w:rsid w:val="005D639E"/>
    <w:rsid w:val="005D6D1F"/>
    <w:rsid w:val="005D6D47"/>
    <w:rsid w:val="005D706C"/>
    <w:rsid w:val="005D7CB8"/>
    <w:rsid w:val="005E34B7"/>
    <w:rsid w:val="005E3C79"/>
    <w:rsid w:val="005E6EB7"/>
    <w:rsid w:val="005F0235"/>
    <w:rsid w:val="005F0BB0"/>
    <w:rsid w:val="005F3A20"/>
    <w:rsid w:val="005F3B51"/>
    <w:rsid w:val="005F44F6"/>
    <w:rsid w:val="005F4C5B"/>
    <w:rsid w:val="005F755F"/>
    <w:rsid w:val="00602192"/>
    <w:rsid w:val="00603B48"/>
    <w:rsid w:val="00603F79"/>
    <w:rsid w:val="00604346"/>
    <w:rsid w:val="0060452F"/>
    <w:rsid w:val="00604EC5"/>
    <w:rsid w:val="0060518F"/>
    <w:rsid w:val="00605D98"/>
    <w:rsid w:val="00610865"/>
    <w:rsid w:val="006110AD"/>
    <w:rsid w:val="00613413"/>
    <w:rsid w:val="00613DCB"/>
    <w:rsid w:val="0061606F"/>
    <w:rsid w:val="00616B8D"/>
    <w:rsid w:val="00616EDA"/>
    <w:rsid w:val="00617ADF"/>
    <w:rsid w:val="00617C43"/>
    <w:rsid w:val="00617D09"/>
    <w:rsid w:val="006201EE"/>
    <w:rsid w:val="00620842"/>
    <w:rsid w:val="00620F0D"/>
    <w:rsid w:val="00620F79"/>
    <w:rsid w:val="00621F4B"/>
    <w:rsid w:val="0062206D"/>
    <w:rsid w:val="00622EE1"/>
    <w:rsid w:val="00623625"/>
    <w:rsid w:val="00624370"/>
    <w:rsid w:val="0062509E"/>
    <w:rsid w:val="006252A6"/>
    <w:rsid w:val="00625E2F"/>
    <w:rsid w:val="006260BA"/>
    <w:rsid w:val="0062612D"/>
    <w:rsid w:val="00626A26"/>
    <w:rsid w:val="00626D88"/>
    <w:rsid w:val="00627346"/>
    <w:rsid w:val="00627F2D"/>
    <w:rsid w:val="00627F67"/>
    <w:rsid w:val="00630980"/>
    <w:rsid w:val="00631C4E"/>
    <w:rsid w:val="00632A7A"/>
    <w:rsid w:val="00632FF0"/>
    <w:rsid w:val="0063319D"/>
    <w:rsid w:val="0063528E"/>
    <w:rsid w:val="00635819"/>
    <w:rsid w:val="00635F3D"/>
    <w:rsid w:val="00636A35"/>
    <w:rsid w:val="00636AB2"/>
    <w:rsid w:val="00636F7C"/>
    <w:rsid w:val="00637427"/>
    <w:rsid w:val="0063742C"/>
    <w:rsid w:val="00640B16"/>
    <w:rsid w:val="0064311B"/>
    <w:rsid w:val="006434EE"/>
    <w:rsid w:val="0064388D"/>
    <w:rsid w:val="00643A1B"/>
    <w:rsid w:val="0064568B"/>
    <w:rsid w:val="00645D92"/>
    <w:rsid w:val="00646133"/>
    <w:rsid w:val="006462E9"/>
    <w:rsid w:val="006467AA"/>
    <w:rsid w:val="00646D6E"/>
    <w:rsid w:val="00647271"/>
    <w:rsid w:val="00647792"/>
    <w:rsid w:val="006505FB"/>
    <w:rsid w:val="00654AF1"/>
    <w:rsid w:val="006558B0"/>
    <w:rsid w:val="006561A7"/>
    <w:rsid w:val="00656306"/>
    <w:rsid w:val="00657B3A"/>
    <w:rsid w:val="00661504"/>
    <w:rsid w:val="0066267A"/>
    <w:rsid w:val="006636BA"/>
    <w:rsid w:val="00664F2C"/>
    <w:rsid w:val="00666347"/>
    <w:rsid w:val="00666CA3"/>
    <w:rsid w:val="00667395"/>
    <w:rsid w:val="00667AB9"/>
    <w:rsid w:val="00670325"/>
    <w:rsid w:val="0067072F"/>
    <w:rsid w:val="006717DC"/>
    <w:rsid w:val="00671BBD"/>
    <w:rsid w:val="00673C7F"/>
    <w:rsid w:val="006743D2"/>
    <w:rsid w:val="00674B6A"/>
    <w:rsid w:val="0067569D"/>
    <w:rsid w:val="006774B6"/>
    <w:rsid w:val="006779D5"/>
    <w:rsid w:val="00677D3E"/>
    <w:rsid w:val="00677EF2"/>
    <w:rsid w:val="006801A3"/>
    <w:rsid w:val="006801C4"/>
    <w:rsid w:val="00680614"/>
    <w:rsid w:val="00683896"/>
    <w:rsid w:val="00684020"/>
    <w:rsid w:val="006842FE"/>
    <w:rsid w:val="006848D1"/>
    <w:rsid w:val="0068490C"/>
    <w:rsid w:val="006857F9"/>
    <w:rsid w:val="00685D73"/>
    <w:rsid w:val="0068604F"/>
    <w:rsid w:val="0068641A"/>
    <w:rsid w:val="00686475"/>
    <w:rsid w:val="00686C24"/>
    <w:rsid w:val="0069009F"/>
    <w:rsid w:val="006902C3"/>
    <w:rsid w:val="006903D0"/>
    <w:rsid w:val="00692A4F"/>
    <w:rsid w:val="00695626"/>
    <w:rsid w:val="006962F5"/>
    <w:rsid w:val="00696C58"/>
    <w:rsid w:val="00697B0B"/>
    <w:rsid w:val="006A0569"/>
    <w:rsid w:val="006A05C6"/>
    <w:rsid w:val="006A1A5B"/>
    <w:rsid w:val="006A2728"/>
    <w:rsid w:val="006A33FC"/>
    <w:rsid w:val="006A441E"/>
    <w:rsid w:val="006A5119"/>
    <w:rsid w:val="006A692F"/>
    <w:rsid w:val="006A71CD"/>
    <w:rsid w:val="006B0670"/>
    <w:rsid w:val="006B137C"/>
    <w:rsid w:val="006B172F"/>
    <w:rsid w:val="006B2883"/>
    <w:rsid w:val="006B2AD8"/>
    <w:rsid w:val="006B2EA9"/>
    <w:rsid w:val="006B3BEE"/>
    <w:rsid w:val="006B3C90"/>
    <w:rsid w:val="006B471C"/>
    <w:rsid w:val="006B5642"/>
    <w:rsid w:val="006B5B91"/>
    <w:rsid w:val="006B6D01"/>
    <w:rsid w:val="006B7158"/>
    <w:rsid w:val="006B79F1"/>
    <w:rsid w:val="006C0C20"/>
    <w:rsid w:val="006C0FFA"/>
    <w:rsid w:val="006C15B2"/>
    <w:rsid w:val="006C1B7A"/>
    <w:rsid w:val="006C449A"/>
    <w:rsid w:val="006C46C0"/>
    <w:rsid w:val="006C4C66"/>
    <w:rsid w:val="006C506F"/>
    <w:rsid w:val="006C5312"/>
    <w:rsid w:val="006C6404"/>
    <w:rsid w:val="006C643B"/>
    <w:rsid w:val="006C69A6"/>
    <w:rsid w:val="006C6AD2"/>
    <w:rsid w:val="006C7D04"/>
    <w:rsid w:val="006D0359"/>
    <w:rsid w:val="006D05FC"/>
    <w:rsid w:val="006D064E"/>
    <w:rsid w:val="006D0B7B"/>
    <w:rsid w:val="006D2A12"/>
    <w:rsid w:val="006D38AF"/>
    <w:rsid w:val="006D50E6"/>
    <w:rsid w:val="006D5647"/>
    <w:rsid w:val="006D59F3"/>
    <w:rsid w:val="006D663C"/>
    <w:rsid w:val="006D6938"/>
    <w:rsid w:val="006E1777"/>
    <w:rsid w:val="006E3D63"/>
    <w:rsid w:val="006E4011"/>
    <w:rsid w:val="006E51B0"/>
    <w:rsid w:val="006E60BE"/>
    <w:rsid w:val="006E6272"/>
    <w:rsid w:val="006E6E02"/>
    <w:rsid w:val="006E7ABA"/>
    <w:rsid w:val="006F1174"/>
    <w:rsid w:val="006F1E42"/>
    <w:rsid w:val="006F26D2"/>
    <w:rsid w:val="006F2774"/>
    <w:rsid w:val="006F3E5E"/>
    <w:rsid w:val="006F4E06"/>
    <w:rsid w:val="006F5FBF"/>
    <w:rsid w:val="006F7AE2"/>
    <w:rsid w:val="00701055"/>
    <w:rsid w:val="007012FA"/>
    <w:rsid w:val="007026C5"/>
    <w:rsid w:val="00702735"/>
    <w:rsid w:val="00702C55"/>
    <w:rsid w:val="00702FD3"/>
    <w:rsid w:val="0070371F"/>
    <w:rsid w:val="0070385E"/>
    <w:rsid w:val="00703D01"/>
    <w:rsid w:val="00703FEE"/>
    <w:rsid w:val="00704E07"/>
    <w:rsid w:val="0070540B"/>
    <w:rsid w:val="007056C7"/>
    <w:rsid w:val="007061BC"/>
    <w:rsid w:val="007073A7"/>
    <w:rsid w:val="0070778F"/>
    <w:rsid w:val="00707972"/>
    <w:rsid w:val="00710558"/>
    <w:rsid w:val="007106FC"/>
    <w:rsid w:val="00710935"/>
    <w:rsid w:val="00710FDA"/>
    <w:rsid w:val="007119D4"/>
    <w:rsid w:val="00712A1A"/>
    <w:rsid w:val="00712E20"/>
    <w:rsid w:val="0071318B"/>
    <w:rsid w:val="00713FDD"/>
    <w:rsid w:val="007143B0"/>
    <w:rsid w:val="00714477"/>
    <w:rsid w:val="00714810"/>
    <w:rsid w:val="00714E4C"/>
    <w:rsid w:val="00715C14"/>
    <w:rsid w:val="0071640F"/>
    <w:rsid w:val="00716CBD"/>
    <w:rsid w:val="0071749F"/>
    <w:rsid w:val="00717A2F"/>
    <w:rsid w:val="0072051B"/>
    <w:rsid w:val="0072080C"/>
    <w:rsid w:val="00723A03"/>
    <w:rsid w:val="00724856"/>
    <w:rsid w:val="007252E5"/>
    <w:rsid w:val="00725670"/>
    <w:rsid w:val="00726EF0"/>
    <w:rsid w:val="007276A6"/>
    <w:rsid w:val="00727DC6"/>
    <w:rsid w:val="007303AE"/>
    <w:rsid w:val="00730E7E"/>
    <w:rsid w:val="0073112D"/>
    <w:rsid w:val="007319C8"/>
    <w:rsid w:val="00732F80"/>
    <w:rsid w:val="00733D30"/>
    <w:rsid w:val="00734526"/>
    <w:rsid w:val="0073653E"/>
    <w:rsid w:val="00736C6B"/>
    <w:rsid w:val="00736E7D"/>
    <w:rsid w:val="007379DF"/>
    <w:rsid w:val="00737D27"/>
    <w:rsid w:val="00740500"/>
    <w:rsid w:val="00741661"/>
    <w:rsid w:val="007432C6"/>
    <w:rsid w:val="007433A1"/>
    <w:rsid w:val="007437EE"/>
    <w:rsid w:val="0074387E"/>
    <w:rsid w:val="00743BA1"/>
    <w:rsid w:val="007457DA"/>
    <w:rsid w:val="00745CCD"/>
    <w:rsid w:val="007464FB"/>
    <w:rsid w:val="00751086"/>
    <w:rsid w:val="00753C49"/>
    <w:rsid w:val="00753D4B"/>
    <w:rsid w:val="0075420A"/>
    <w:rsid w:val="00754514"/>
    <w:rsid w:val="00755A3D"/>
    <w:rsid w:val="00755CE8"/>
    <w:rsid w:val="00756A42"/>
    <w:rsid w:val="00757F0A"/>
    <w:rsid w:val="00761054"/>
    <w:rsid w:val="00761405"/>
    <w:rsid w:val="007615BC"/>
    <w:rsid w:val="007618CE"/>
    <w:rsid w:val="00762214"/>
    <w:rsid w:val="007626C9"/>
    <w:rsid w:val="00762982"/>
    <w:rsid w:val="0076348C"/>
    <w:rsid w:val="00763934"/>
    <w:rsid w:val="0076456C"/>
    <w:rsid w:val="00764571"/>
    <w:rsid w:val="007656D6"/>
    <w:rsid w:val="00767780"/>
    <w:rsid w:val="0077034C"/>
    <w:rsid w:val="0077176F"/>
    <w:rsid w:val="0077214D"/>
    <w:rsid w:val="00773282"/>
    <w:rsid w:val="00773E7C"/>
    <w:rsid w:val="00773F99"/>
    <w:rsid w:val="007740F7"/>
    <w:rsid w:val="007764E2"/>
    <w:rsid w:val="007771C2"/>
    <w:rsid w:val="007772CE"/>
    <w:rsid w:val="00780652"/>
    <w:rsid w:val="0078092C"/>
    <w:rsid w:val="00780A76"/>
    <w:rsid w:val="00781528"/>
    <w:rsid w:val="00781A36"/>
    <w:rsid w:val="00782CA0"/>
    <w:rsid w:val="007859D7"/>
    <w:rsid w:val="00785ABF"/>
    <w:rsid w:val="0078611A"/>
    <w:rsid w:val="00786245"/>
    <w:rsid w:val="007869A1"/>
    <w:rsid w:val="007871AB"/>
    <w:rsid w:val="00787E97"/>
    <w:rsid w:val="00790466"/>
    <w:rsid w:val="00792216"/>
    <w:rsid w:val="00792E19"/>
    <w:rsid w:val="007943A4"/>
    <w:rsid w:val="00794CAC"/>
    <w:rsid w:val="00794FBF"/>
    <w:rsid w:val="00795E1E"/>
    <w:rsid w:val="00796236"/>
    <w:rsid w:val="0079667F"/>
    <w:rsid w:val="00796F1A"/>
    <w:rsid w:val="0079756A"/>
    <w:rsid w:val="00797C85"/>
    <w:rsid w:val="007A0378"/>
    <w:rsid w:val="007A13DD"/>
    <w:rsid w:val="007A4379"/>
    <w:rsid w:val="007A561F"/>
    <w:rsid w:val="007A5772"/>
    <w:rsid w:val="007A5C7A"/>
    <w:rsid w:val="007A63C3"/>
    <w:rsid w:val="007A6C2B"/>
    <w:rsid w:val="007B1CB8"/>
    <w:rsid w:val="007B20F6"/>
    <w:rsid w:val="007B269A"/>
    <w:rsid w:val="007B34AF"/>
    <w:rsid w:val="007B3FC3"/>
    <w:rsid w:val="007B4660"/>
    <w:rsid w:val="007B4B2C"/>
    <w:rsid w:val="007B5543"/>
    <w:rsid w:val="007B65D1"/>
    <w:rsid w:val="007B6ED7"/>
    <w:rsid w:val="007B71DE"/>
    <w:rsid w:val="007B74FE"/>
    <w:rsid w:val="007C0BC5"/>
    <w:rsid w:val="007C0C80"/>
    <w:rsid w:val="007C0CA1"/>
    <w:rsid w:val="007C0E26"/>
    <w:rsid w:val="007C298D"/>
    <w:rsid w:val="007C32FB"/>
    <w:rsid w:val="007C3470"/>
    <w:rsid w:val="007C4325"/>
    <w:rsid w:val="007C4793"/>
    <w:rsid w:val="007C4AFD"/>
    <w:rsid w:val="007C51E1"/>
    <w:rsid w:val="007C67C8"/>
    <w:rsid w:val="007C79A6"/>
    <w:rsid w:val="007D0B0A"/>
    <w:rsid w:val="007D0ED3"/>
    <w:rsid w:val="007D1E68"/>
    <w:rsid w:val="007D1EBB"/>
    <w:rsid w:val="007D2CB5"/>
    <w:rsid w:val="007D337F"/>
    <w:rsid w:val="007D386D"/>
    <w:rsid w:val="007D3966"/>
    <w:rsid w:val="007D3C39"/>
    <w:rsid w:val="007D538A"/>
    <w:rsid w:val="007D560C"/>
    <w:rsid w:val="007D57C3"/>
    <w:rsid w:val="007D5A7D"/>
    <w:rsid w:val="007D6982"/>
    <w:rsid w:val="007D6A8C"/>
    <w:rsid w:val="007E1150"/>
    <w:rsid w:val="007E19E9"/>
    <w:rsid w:val="007E2704"/>
    <w:rsid w:val="007E28CD"/>
    <w:rsid w:val="007E3ADC"/>
    <w:rsid w:val="007E4380"/>
    <w:rsid w:val="007E474E"/>
    <w:rsid w:val="007E4E5E"/>
    <w:rsid w:val="007E5A4A"/>
    <w:rsid w:val="007E5BD4"/>
    <w:rsid w:val="007E6431"/>
    <w:rsid w:val="007E7756"/>
    <w:rsid w:val="007F019E"/>
    <w:rsid w:val="007F0DD2"/>
    <w:rsid w:val="007F29F4"/>
    <w:rsid w:val="007F33AA"/>
    <w:rsid w:val="007F33C2"/>
    <w:rsid w:val="007F366B"/>
    <w:rsid w:val="007F51F9"/>
    <w:rsid w:val="007F5A87"/>
    <w:rsid w:val="007F61BC"/>
    <w:rsid w:val="007F6DEA"/>
    <w:rsid w:val="007F74C9"/>
    <w:rsid w:val="00800502"/>
    <w:rsid w:val="00802030"/>
    <w:rsid w:val="00803403"/>
    <w:rsid w:val="008042A6"/>
    <w:rsid w:val="0080489E"/>
    <w:rsid w:val="00805E8F"/>
    <w:rsid w:val="008064D3"/>
    <w:rsid w:val="008105EC"/>
    <w:rsid w:val="008107DE"/>
    <w:rsid w:val="00811503"/>
    <w:rsid w:val="00812022"/>
    <w:rsid w:val="008153E3"/>
    <w:rsid w:val="00816279"/>
    <w:rsid w:val="008163F4"/>
    <w:rsid w:val="0081740F"/>
    <w:rsid w:val="00820853"/>
    <w:rsid w:val="00820CEE"/>
    <w:rsid w:val="0082189D"/>
    <w:rsid w:val="00822C82"/>
    <w:rsid w:val="0082307C"/>
    <w:rsid w:val="00823B13"/>
    <w:rsid w:val="00825CBE"/>
    <w:rsid w:val="00827171"/>
    <w:rsid w:val="00830CED"/>
    <w:rsid w:val="00831CD5"/>
    <w:rsid w:val="00831E4F"/>
    <w:rsid w:val="008334FB"/>
    <w:rsid w:val="00834A2F"/>
    <w:rsid w:val="00834E2F"/>
    <w:rsid w:val="00834FE0"/>
    <w:rsid w:val="008365D4"/>
    <w:rsid w:val="00836691"/>
    <w:rsid w:val="00836C95"/>
    <w:rsid w:val="00836D67"/>
    <w:rsid w:val="0083760E"/>
    <w:rsid w:val="00837F41"/>
    <w:rsid w:val="00840568"/>
    <w:rsid w:val="008425CA"/>
    <w:rsid w:val="00843459"/>
    <w:rsid w:val="0084391F"/>
    <w:rsid w:val="00843AAE"/>
    <w:rsid w:val="008440DD"/>
    <w:rsid w:val="00844436"/>
    <w:rsid w:val="0084524F"/>
    <w:rsid w:val="00845674"/>
    <w:rsid w:val="00845D73"/>
    <w:rsid w:val="008466C0"/>
    <w:rsid w:val="008468B5"/>
    <w:rsid w:val="0084742B"/>
    <w:rsid w:val="008474CA"/>
    <w:rsid w:val="0084770E"/>
    <w:rsid w:val="00847FD0"/>
    <w:rsid w:val="008507DB"/>
    <w:rsid w:val="00851156"/>
    <w:rsid w:val="008512FE"/>
    <w:rsid w:val="00851581"/>
    <w:rsid w:val="00851597"/>
    <w:rsid w:val="00852B45"/>
    <w:rsid w:val="0085324B"/>
    <w:rsid w:val="008537F2"/>
    <w:rsid w:val="00853BEE"/>
    <w:rsid w:val="0085417F"/>
    <w:rsid w:val="008553C8"/>
    <w:rsid w:val="00855545"/>
    <w:rsid w:val="008557D1"/>
    <w:rsid w:val="008561E8"/>
    <w:rsid w:val="00856969"/>
    <w:rsid w:val="00856C95"/>
    <w:rsid w:val="00860887"/>
    <w:rsid w:val="00861D41"/>
    <w:rsid w:val="008624BF"/>
    <w:rsid w:val="008626F4"/>
    <w:rsid w:val="008627E3"/>
    <w:rsid w:val="00862843"/>
    <w:rsid w:val="00863271"/>
    <w:rsid w:val="00863612"/>
    <w:rsid w:val="00865AB1"/>
    <w:rsid w:val="00865C8D"/>
    <w:rsid w:val="0086721C"/>
    <w:rsid w:val="00867E1C"/>
    <w:rsid w:val="0087031D"/>
    <w:rsid w:val="00870F80"/>
    <w:rsid w:val="008710CA"/>
    <w:rsid w:val="008714FB"/>
    <w:rsid w:val="00874103"/>
    <w:rsid w:val="00875735"/>
    <w:rsid w:val="00875F5E"/>
    <w:rsid w:val="0087624D"/>
    <w:rsid w:val="008767DE"/>
    <w:rsid w:val="00876C4D"/>
    <w:rsid w:val="00877143"/>
    <w:rsid w:val="0087758E"/>
    <w:rsid w:val="0087791A"/>
    <w:rsid w:val="00880CB9"/>
    <w:rsid w:val="00880E71"/>
    <w:rsid w:val="00881892"/>
    <w:rsid w:val="008827C6"/>
    <w:rsid w:val="00882AD8"/>
    <w:rsid w:val="008835DA"/>
    <w:rsid w:val="008839CA"/>
    <w:rsid w:val="00884A16"/>
    <w:rsid w:val="008850DE"/>
    <w:rsid w:val="00885A92"/>
    <w:rsid w:val="00886541"/>
    <w:rsid w:val="0088676D"/>
    <w:rsid w:val="00890983"/>
    <w:rsid w:val="00890B11"/>
    <w:rsid w:val="00890BE1"/>
    <w:rsid w:val="00891AED"/>
    <w:rsid w:val="00891D3B"/>
    <w:rsid w:val="00891EE0"/>
    <w:rsid w:val="00892E41"/>
    <w:rsid w:val="00893251"/>
    <w:rsid w:val="0089388A"/>
    <w:rsid w:val="00893C82"/>
    <w:rsid w:val="008944AC"/>
    <w:rsid w:val="008947D5"/>
    <w:rsid w:val="008948C2"/>
    <w:rsid w:val="00894B84"/>
    <w:rsid w:val="008953B7"/>
    <w:rsid w:val="00895AD2"/>
    <w:rsid w:val="008970D1"/>
    <w:rsid w:val="008A0568"/>
    <w:rsid w:val="008A09D7"/>
    <w:rsid w:val="008A1359"/>
    <w:rsid w:val="008A1575"/>
    <w:rsid w:val="008A289B"/>
    <w:rsid w:val="008A2E10"/>
    <w:rsid w:val="008A2ECD"/>
    <w:rsid w:val="008A47F1"/>
    <w:rsid w:val="008A4F44"/>
    <w:rsid w:val="008A5E61"/>
    <w:rsid w:val="008A6113"/>
    <w:rsid w:val="008A72DA"/>
    <w:rsid w:val="008B0FCE"/>
    <w:rsid w:val="008B16C2"/>
    <w:rsid w:val="008B299B"/>
    <w:rsid w:val="008B2A08"/>
    <w:rsid w:val="008B390C"/>
    <w:rsid w:val="008B4202"/>
    <w:rsid w:val="008B45D1"/>
    <w:rsid w:val="008B4B3F"/>
    <w:rsid w:val="008B4BF8"/>
    <w:rsid w:val="008B4D5E"/>
    <w:rsid w:val="008B54A5"/>
    <w:rsid w:val="008B5618"/>
    <w:rsid w:val="008B58BD"/>
    <w:rsid w:val="008B5B11"/>
    <w:rsid w:val="008B5F8F"/>
    <w:rsid w:val="008B5F91"/>
    <w:rsid w:val="008B79D0"/>
    <w:rsid w:val="008C33FE"/>
    <w:rsid w:val="008C579B"/>
    <w:rsid w:val="008C5CDA"/>
    <w:rsid w:val="008C6B76"/>
    <w:rsid w:val="008C70AD"/>
    <w:rsid w:val="008C7C48"/>
    <w:rsid w:val="008D0432"/>
    <w:rsid w:val="008D192A"/>
    <w:rsid w:val="008D1BB5"/>
    <w:rsid w:val="008D1C6F"/>
    <w:rsid w:val="008D1EB2"/>
    <w:rsid w:val="008D37C3"/>
    <w:rsid w:val="008D39E8"/>
    <w:rsid w:val="008D4B60"/>
    <w:rsid w:val="008D5024"/>
    <w:rsid w:val="008D6E53"/>
    <w:rsid w:val="008D6ED1"/>
    <w:rsid w:val="008D72EF"/>
    <w:rsid w:val="008D77A8"/>
    <w:rsid w:val="008D7B1B"/>
    <w:rsid w:val="008D7BA5"/>
    <w:rsid w:val="008E04F0"/>
    <w:rsid w:val="008E0A38"/>
    <w:rsid w:val="008E0D23"/>
    <w:rsid w:val="008E110A"/>
    <w:rsid w:val="008E141A"/>
    <w:rsid w:val="008E1C12"/>
    <w:rsid w:val="008E2C64"/>
    <w:rsid w:val="008E2F7E"/>
    <w:rsid w:val="008E38B9"/>
    <w:rsid w:val="008E3BC9"/>
    <w:rsid w:val="008E4DF6"/>
    <w:rsid w:val="008E77C4"/>
    <w:rsid w:val="008F27A5"/>
    <w:rsid w:val="008F2F56"/>
    <w:rsid w:val="008F435D"/>
    <w:rsid w:val="008F4929"/>
    <w:rsid w:val="008F4BCB"/>
    <w:rsid w:val="008F4E93"/>
    <w:rsid w:val="008F4F96"/>
    <w:rsid w:val="008F648E"/>
    <w:rsid w:val="008F6D40"/>
    <w:rsid w:val="008F756B"/>
    <w:rsid w:val="009006C2"/>
    <w:rsid w:val="009019FC"/>
    <w:rsid w:val="00901BE0"/>
    <w:rsid w:val="00901FD8"/>
    <w:rsid w:val="0090280C"/>
    <w:rsid w:val="009042FB"/>
    <w:rsid w:val="00904F75"/>
    <w:rsid w:val="009052BD"/>
    <w:rsid w:val="009054B1"/>
    <w:rsid w:val="00906380"/>
    <w:rsid w:val="009076C5"/>
    <w:rsid w:val="0091021D"/>
    <w:rsid w:val="00911908"/>
    <w:rsid w:val="00911A7E"/>
    <w:rsid w:val="00911CA6"/>
    <w:rsid w:val="00911D89"/>
    <w:rsid w:val="00913202"/>
    <w:rsid w:val="00913222"/>
    <w:rsid w:val="00913DF5"/>
    <w:rsid w:val="00915053"/>
    <w:rsid w:val="009152B1"/>
    <w:rsid w:val="00915551"/>
    <w:rsid w:val="00916D17"/>
    <w:rsid w:val="009177E3"/>
    <w:rsid w:val="00920AD9"/>
    <w:rsid w:val="009214F2"/>
    <w:rsid w:val="0092222D"/>
    <w:rsid w:val="0092232F"/>
    <w:rsid w:val="00924686"/>
    <w:rsid w:val="00924769"/>
    <w:rsid w:val="00926EFD"/>
    <w:rsid w:val="00927AAC"/>
    <w:rsid w:val="00931C05"/>
    <w:rsid w:val="00933124"/>
    <w:rsid w:val="0093376E"/>
    <w:rsid w:val="00933A5B"/>
    <w:rsid w:val="0093424A"/>
    <w:rsid w:val="00934542"/>
    <w:rsid w:val="0093496E"/>
    <w:rsid w:val="00935469"/>
    <w:rsid w:val="009355BB"/>
    <w:rsid w:val="00935ED4"/>
    <w:rsid w:val="00936185"/>
    <w:rsid w:val="00936CAF"/>
    <w:rsid w:val="009372D5"/>
    <w:rsid w:val="0093739F"/>
    <w:rsid w:val="0093765A"/>
    <w:rsid w:val="00940E7D"/>
    <w:rsid w:val="00942480"/>
    <w:rsid w:val="00943434"/>
    <w:rsid w:val="0094374D"/>
    <w:rsid w:val="00944BE9"/>
    <w:rsid w:val="00944F52"/>
    <w:rsid w:val="00946E05"/>
    <w:rsid w:val="00946F93"/>
    <w:rsid w:val="009502C7"/>
    <w:rsid w:val="0095127D"/>
    <w:rsid w:val="009512CC"/>
    <w:rsid w:val="00951979"/>
    <w:rsid w:val="009523FE"/>
    <w:rsid w:val="009528FC"/>
    <w:rsid w:val="0095646E"/>
    <w:rsid w:val="009565DA"/>
    <w:rsid w:val="009568AB"/>
    <w:rsid w:val="00956E30"/>
    <w:rsid w:val="00957D70"/>
    <w:rsid w:val="009605F2"/>
    <w:rsid w:val="00960A00"/>
    <w:rsid w:val="009615A8"/>
    <w:rsid w:val="009621DE"/>
    <w:rsid w:val="009624F3"/>
    <w:rsid w:val="009626B0"/>
    <w:rsid w:val="00962E15"/>
    <w:rsid w:val="00962E43"/>
    <w:rsid w:val="0096319E"/>
    <w:rsid w:val="009631E9"/>
    <w:rsid w:val="0096385D"/>
    <w:rsid w:val="00963B9F"/>
    <w:rsid w:val="00963D19"/>
    <w:rsid w:val="0096598A"/>
    <w:rsid w:val="0096611D"/>
    <w:rsid w:val="009662BD"/>
    <w:rsid w:val="009663FC"/>
    <w:rsid w:val="009670DA"/>
    <w:rsid w:val="0096768F"/>
    <w:rsid w:val="00967EC2"/>
    <w:rsid w:val="0097127E"/>
    <w:rsid w:val="00971E12"/>
    <w:rsid w:val="00971F58"/>
    <w:rsid w:val="009730F8"/>
    <w:rsid w:val="00973779"/>
    <w:rsid w:val="009742B9"/>
    <w:rsid w:val="00974CB0"/>
    <w:rsid w:val="00974D2C"/>
    <w:rsid w:val="00974E48"/>
    <w:rsid w:val="00975235"/>
    <w:rsid w:val="00975BF4"/>
    <w:rsid w:val="00975F4D"/>
    <w:rsid w:val="00976D77"/>
    <w:rsid w:val="009774B7"/>
    <w:rsid w:val="009776FC"/>
    <w:rsid w:val="0098070B"/>
    <w:rsid w:val="00981C1F"/>
    <w:rsid w:val="00981DD7"/>
    <w:rsid w:val="00981FBE"/>
    <w:rsid w:val="009840DD"/>
    <w:rsid w:val="00984E92"/>
    <w:rsid w:val="00985D27"/>
    <w:rsid w:val="00986188"/>
    <w:rsid w:val="00986F2C"/>
    <w:rsid w:val="009875B8"/>
    <w:rsid w:val="00987F84"/>
    <w:rsid w:val="00990EF8"/>
    <w:rsid w:val="00992276"/>
    <w:rsid w:val="0099280A"/>
    <w:rsid w:val="00994894"/>
    <w:rsid w:val="009955DB"/>
    <w:rsid w:val="00995B39"/>
    <w:rsid w:val="009A00C3"/>
    <w:rsid w:val="009A0407"/>
    <w:rsid w:val="009A08BE"/>
    <w:rsid w:val="009A149D"/>
    <w:rsid w:val="009A1E4D"/>
    <w:rsid w:val="009A371F"/>
    <w:rsid w:val="009A39A9"/>
    <w:rsid w:val="009A5D9E"/>
    <w:rsid w:val="009A6108"/>
    <w:rsid w:val="009A6C9E"/>
    <w:rsid w:val="009A7585"/>
    <w:rsid w:val="009A7BA1"/>
    <w:rsid w:val="009B0178"/>
    <w:rsid w:val="009B05C7"/>
    <w:rsid w:val="009B2ADD"/>
    <w:rsid w:val="009B43F6"/>
    <w:rsid w:val="009B6383"/>
    <w:rsid w:val="009B642F"/>
    <w:rsid w:val="009B6EDC"/>
    <w:rsid w:val="009B76B1"/>
    <w:rsid w:val="009C178A"/>
    <w:rsid w:val="009C1A6E"/>
    <w:rsid w:val="009C388E"/>
    <w:rsid w:val="009C414C"/>
    <w:rsid w:val="009C482C"/>
    <w:rsid w:val="009C6D71"/>
    <w:rsid w:val="009C76C3"/>
    <w:rsid w:val="009C7CF0"/>
    <w:rsid w:val="009D0475"/>
    <w:rsid w:val="009D0AA6"/>
    <w:rsid w:val="009D10FE"/>
    <w:rsid w:val="009D151A"/>
    <w:rsid w:val="009D1D22"/>
    <w:rsid w:val="009D37C2"/>
    <w:rsid w:val="009D614F"/>
    <w:rsid w:val="009D7612"/>
    <w:rsid w:val="009D793F"/>
    <w:rsid w:val="009E01F9"/>
    <w:rsid w:val="009E2591"/>
    <w:rsid w:val="009E31B1"/>
    <w:rsid w:val="009E3B1B"/>
    <w:rsid w:val="009E43D5"/>
    <w:rsid w:val="009E60DA"/>
    <w:rsid w:val="009E7D27"/>
    <w:rsid w:val="009F0C23"/>
    <w:rsid w:val="009F30F3"/>
    <w:rsid w:val="009F3174"/>
    <w:rsid w:val="009F5046"/>
    <w:rsid w:val="009F5657"/>
    <w:rsid w:val="009F6242"/>
    <w:rsid w:val="009F64C9"/>
    <w:rsid w:val="009F669A"/>
    <w:rsid w:val="00A00001"/>
    <w:rsid w:val="00A013CD"/>
    <w:rsid w:val="00A022DC"/>
    <w:rsid w:val="00A02524"/>
    <w:rsid w:val="00A03D72"/>
    <w:rsid w:val="00A0435F"/>
    <w:rsid w:val="00A044FA"/>
    <w:rsid w:val="00A0510B"/>
    <w:rsid w:val="00A053E6"/>
    <w:rsid w:val="00A05765"/>
    <w:rsid w:val="00A05D4B"/>
    <w:rsid w:val="00A0677F"/>
    <w:rsid w:val="00A10EC5"/>
    <w:rsid w:val="00A11692"/>
    <w:rsid w:val="00A12497"/>
    <w:rsid w:val="00A125B7"/>
    <w:rsid w:val="00A126EB"/>
    <w:rsid w:val="00A13CD5"/>
    <w:rsid w:val="00A140EC"/>
    <w:rsid w:val="00A155A1"/>
    <w:rsid w:val="00A15B45"/>
    <w:rsid w:val="00A15CBA"/>
    <w:rsid w:val="00A1696B"/>
    <w:rsid w:val="00A16A70"/>
    <w:rsid w:val="00A16FEA"/>
    <w:rsid w:val="00A17C21"/>
    <w:rsid w:val="00A17CB5"/>
    <w:rsid w:val="00A23E51"/>
    <w:rsid w:val="00A256FF"/>
    <w:rsid w:val="00A274E7"/>
    <w:rsid w:val="00A32190"/>
    <w:rsid w:val="00A32349"/>
    <w:rsid w:val="00A32E1A"/>
    <w:rsid w:val="00A32E2A"/>
    <w:rsid w:val="00A33A84"/>
    <w:rsid w:val="00A33D4B"/>
    <w:rsid w:val="00A41FB7"/>
    <w:rsid w:val="00A424C6"/>
    <w:rsid w:val="00A42D58"/>
    <w:rsid w:val="00A44B60"/>
    <w:rsid w:val="00A44BBC"/>
    <w:rsid w:val="00A4533B"/>
    <w:rsid w:val="00A4536A"/>
    <w:rsid w:val="00A4652C"/>
    <w:rsid w:val="00A46A60"/>
    <w:rsid w:val="00A4714D"/>
    <w:rsid w:val="00A507FF"/>
    <w:rsid w:val="00A5093F"/>
    <w:rsid w:val="00A51157"/>
    <w:rsid w:val="00A51254"/>
    <w:rsid w:val="00A51D0A"/>
    <w:rsid w:val="00A51F5F"/>
    <w:rsid w:val="00A52F45"/>
    <w:rsid w:val="00A52FF7"/>
    <w:rsid w:val="00A53660"/>
    <w:rsid w:val="00A53674"/>
    <w:rsid w:val="00A53867"/>
    <w:rsid w:val="00A5416C"/>
    <w:rsid w:val="00A55D23"/>
    <w:rsid w:val="00A55E92"/>
    <w:rsid w:val="00A5670B"/>
    <w:rsid w:val="00A57572"/>
    <w:rsid w:val="00A57FCB"/>
    <w:rsid w:val="00A57FF8"/>
    <w:rsid w:val="00A6229E"/>
    <w:rsid w:val="00A628D6"/>
    <w:rsid w:val="00A62F78"/>
    <w:rsid w:val="00A62F95"/>
    <w:rsid w:val="00A635AD"/>
    <w:rsid w:val="00A666D2"/>
    <w:rsid w:val="00A676E9"/>
    <w:rsid w:val="00A67FE4"/>
    <w:rsid w:val="00A707AB"/>
    <w:rsid w:val="00A711B7"/>
    <w:rsid w:val="00A71E94"/>
    <w:rsid w:val="00A720B5"/>
    <w:rsid w:val="00A72C7B"/>
    <w:rsid w:val="00A731D0"/>
    <w:rsid w:val="00A75194"/>
    <w:rsid w:val="00A75435"/>
    <w:rsid w:val="00A75726"/>
    <w:rsid w:val="00A76DBB"/>
    <w:rsid w:val="00A80C6C"/>
    <w:rsid w:val="00A80FE0"/>
    <w:rsid w:val="00A82B2A"/>
    <w:rsid w:val="00A8312E"/>
    <w:rsid w:val="00A833F0"/>
    <w:rsid w:val="00A8421A"/>
    <w:rsid w:val="00A84EE2"/>
    <w:rsid w:val="00A853E5"/>
    <w:rsid w:val="00A86231"/>
    <w:rsid w:val="00A86A96"/>
    <w:rsid w:val="00A86D3A"/>
    <w:rsid w:val="00A87F5E"/>
    <w:rsid w:val="00A87FAA"/>
    <w:rsid w:val="00A904CC"/>
    <w:rsid w:val="00A907F4"/>
    <w:rsid w:val="00A90AD2"/>
    <w:rsid w:val="00A9104C"/>
    <w:rsid w:val="00A914BB"/>
    <w:rsid w:val="00A914F7"/>
    <w:rsid w:val="00A9337B"/>
    <w:rsid w:val="00A941D2"/>
    <w:rsid w:val="00A9513B"/>
    <w:rsid w:val="00A95CE9"/>
    <w:rsid w:val="00A96543"/>
    <w:rsid w:val="00A96904"/>
    <w:rsid w:val="00A97E6B"/>
    <w:rsid w:val="00A97F81"/>
    <w:rsid w:val="00AA0718"/>
    <w:rsid w:val="00AA0C6E"/>
    <w:rsid w:val="00AA12E3"/>
    <w:rsid w:val="00AA152C"/>
    <w:rsid w:val="00AA1EB6"/>
    <w:rsid w:val="00AA2CEB"/>
    <w:rsid w:val="00AA2D71"/>
    <w:rsid w:val="00AA4A94"/>
    <w:rsid w:val="00AA4B1D"/>
    <w:rsid w:val="00AA4D46"/>
    <w:rsid w:val="00AA53F1"/>
    <w:rsid w:val="00AA57FC"/>
    <w:rsid w:val="00AA5B16"/>
    <w:rsid w:val="00AA64D6"/>
    <w:rsid w:val="00AA69DF"/>
    <w:rsid w:val="00AA6E23"/>
    <w:rsid w:val="00AA7435"/>
    <w:rsid w:val="00AA7B30"/>
    <w:rsid w:val="00AB0BB0"/>
    <w:rsid w:val="00AB157F"/>
    <w:rsid w:val="00AB1A01"/>
    <w:rsid w:val="00AB1AD6"/>
    <w:rsid w:val="00AB2080"/>
    <w:rsid w:val="00AB36C8"/>
    <w:rsid w:val="00AB38A2"/>
    <w:rsid w:val="00AB3DFF"/>
    <w:rsid w:val="00AB4245"/>
    <w:rsid w:val="00AB441F"/>
    <w:rsid w:val="00AB4738"/>
    <w:rsid w:val="00AB583D"/>
    <w:rsid w:val="00AB658C"/>
    <w:rsid w:val="00AB69A3"/>
    <w:rsid w:val="00AB722E"/>
    <w:rsid w:val="00AC0464"/>
    <w:rsid w:val="00AC0681"/>
    <w:rsid w:val="00AC1442"/>
    <w:rsid w:val="00AC1583"/>
    <w:rsid w:val="00AC1584"/>
    <w:rsid w:val="00AC2BD8"/>
    <w:rsid w:val="00AC3251"/>
    <w:rsid w:val="00AC6980"/>
    <w:rsid w:val="00AC6AF3"/>
    <w:rsid w:val="00AC7686"/>
    <w:rsid w:val="00AC7A44"/>
    <w:rsid w:val="00AC7BD9"/>
    <w:rsid w:val="00AC7D20"/>
    <w:rsid w:val="00AD00D6"/>
    <w:rsid w:val="00AD07D7"/>
    <w:rsid w:val="00AD114B"/>
    <w:rsid w:val="00AD13A0"/>
    <w:rsid w:val="00AD1736"/>
    <w:rsid w:val="00AD1A8C"/>
    <w:rsid w:val="00AD298D"/>
    <w:rsid w:val="00AD2CD2"/>
    <w:rsid w:val="00AD3053"/>
    <w:rsid w:val="00AD3541"/>
    <w:rsid w:val="00AD3580"/>
    <w:rsid w:val="00AD49D0"/>
    <w:rsid w:val="00AD4DBF"/>
    <w:rsid w:val="00AD512A"/>
    <w:rsid w:val="00AD5BD3"/>
    <w:rsid w:val="00AD6C71"/>
    <w:rsid w:val="00AD6E11"/>
    <w:rsid w:val="00AD7828"/>
    <w:rsid w:val="00AD7BF9"/>
    <w:rsid w:val="00AE0E39"/>
    <w:rsid w:val="00AE1251"/>
    <w:rsid w:val="00AE1CB5"/>
    <w:rsid w:val="00AE1D2A"/>
    <w:rsid w:val="00AE23CC"/>
    <w:rsid w:val="00AE2730"/>
    <w:rsid w:val="00AE27FC"/>
    <w:rsid w:val="00AE2B31"/>
    <w:rsid w:val="00AE2F75"/>
    <w:rsid w:val="00AE4210"/>
    <w:rsid w:val="00AE52C9"/>
    <w:rsid w:val="00AE5E5C"/>
    <w:rsid w:val="00AF19D0"/>
    <w:rsid w:val="00AF33E4"/>
    <w:rsid w:val="00AF3530"/>
    <w:rsid w:val="00AF3E50"/>
    <w:rsid w:val="00AF4C8E"/>
    <w:rsid w:val="00AF5D46"/>
    <w:rsid w:val="00AF60B2"/>
    <w:rsid w:val="00AF6997"/>
    <w:rsid w:val="00AF7152"/>
    <w:rsid w:val="00AF7B67"/>
    <w:rsid w:val="00B00C30"/>
    <w:rsid w:val="00B021CE"/>
    <w:rsid w:val="00B025EA"/>
    <w:rsid w:val="00B02854"/>
    <w:rsid w:val="00B02F44"/>
    <w:rsid w:val="00B03FBB"/>
    <w:rsid w:val="00B04C2E"/>
    <w:rsid w:val="00B05BEF"/>
    <w:rsid w:val="00B07990"/>
    <w:rsid w:val="00B126DC"/>
    <w:rsid w:val="00B12B34"/>
    <w:rsid w:val="00B13996"/>
    <w:rsid w:val="00B13C09"/>
    <w:rsid w:val="00B1553D"/>
    <w:rsid w:val="00B164B7"/>
    <w:rsid w:val="00B168C5"/>
    <w:rsid w:val="00B170C4"/>
    <w:rsid w:val="00B172E3"/>
    <w:rsid w:val="00B17822"/>
    <w:rsid w:val="00B200F1"/>
    <w:rsid w:val="00B22162"/>
    <w:rsid w:val="00B22AA1"/>
    <w:rsid w:val="00B23045"/>
    <w:rsid w:val="00B23373"/>
    <w:rsid w:val="00B2356B"/>
    <w:rsid w:val="00B23CB9"/>
    <w:rsid w:val="00B25212"/>
    <w:rsid w:val="00B2620F"/>
    <w:rsid w:val="00B263C6"/>
    <w:rsid w:val="00B268BA"/>
    <w:rsid w:val="00B26E6E"/>
    <w:rsid w:val="00B2741D"/>
    <w:rsid w:val="00B27442"/>
    <w:rsid w:val="00B30AB1"/>
    <w:rsid w:val="00B30AC5"/>
    <w:rsid w:val="00B30B0E"/>
    <w:rsid w:val="00B31C27"/>
    <w:rsid w:val="00B31D75"/>
    <w:rsid w:val="00B32466"/>
    <w:rsid w:val="00B32708"/>
    <w:rsid w:val="00B32983"/>
    <w:rsid w:val="00B33848"/>
    <w:rsid w:val="00B33D60"/>
    <w:rsid w:val="00B34895"/>
    <w:rsid w:val="00B34CAD"/>
    <w:rsid w:val="00B35828"/>
    <w:rsid w:val="00B35EC0"/>
    <w:rsid w:val="00B40524"/>
    <w:rsid w:val="00B40882"/>
    <w:rsid w:val="00B41437"/>
    <w:rsid w:val="00B41A80"/>
    <w:rsid w:val="00B41F51"/>
    <w:rsid w:val="00B42A0F"/>
    <w:rsid w:val="00B42D8E"/>
    <w:rsid w:val="00B43CDB"/>
    <w:rsid w:val="00B4435F"/>
    <w:rsid w:val="00B445BD"/>
    <w:rsid w:val="00B45C88"/>
    <w:rsid w:val="00B45F39"/>
    <w:rsid w:val="00B47A26"/>
    <w:rsid w:val="00B5046E"/>
    <w:rsid w:val="00B507DF"/>
    <w:rsid w:val="00B50B01"/>
    <w:rsid w:val="00B51540"/>
    <w:rsid w:val="00B51543"/>
    <w:rsid w:val="00B528A6"/>
    <w:rsid w:val="00B54391"/>
    <w:rsid w:val="00B54FAA"/>
    <w:rsid w:val="00B5674C"/>
    <w:rsid w:val="00B569A9"/>
    <w:rsid w:val="00B56A6F"/>
    <w:rsid w:val="00B57877"/>
    <w:rsid w:val="00B57F2A"/>
    <w:rsid w:val="00B603AD"/>
    <w:rsid w:val="00B6043F"/>
    <w:rsid w:val="00B60862"/>
    <w:rsid w:val="00B60BE4"/>
    <w:rsid w:val="00B62008"/>
    <w:rsid w:val="00B63119"/>
    <w:rsid w:val="00B63AF5"/>
    <w:rsid w:val="00B64450"/>
    <w:rsid w:val="00B64727"/>
    <w:rsid w:val="00B64BE5"/>
    <w:rsid w:val="00B65599"/>
    <w:rsid w:val="00B704F9"/>
    <w:rsid w:val="00B70BBC"/>
    <w:rsid w:val="00B7159A"/>
    <w:rsid w:val="00B7186F"/>
    <w:rsid w:val="00B735CB"/>
    <w:rsid w:val="00B73CA5"/>
    <w:rsid w:val="00B73CF9"/>
    <w:rsid w:val="00B741A5"/>
    <w:rsid w:val="00B74202"/>
    <w:rsid w:val="00B7498B"/>
    <w:rsid w:val="00B74E72"/>
    <w:rsid w:val="00B7525C"/>
    <w:rsid w:val="00B75864"/>
    <w:rsid w:val="00B769A5"/>
    <w:rsid w:val="00B76B7E"/>
    <w:rsid w:val="00B770C3"/>
    <w:rsid w:val="00B808E2"/>
    <w:rsid w:val="00B81ED6"/>
    <w:rsid w:val="00B8279B"/>
    <w:rsid w:val="00B84C35"/>
    <w:rsid w:val="00B84F6A"/>
    <w:rsid w:val="00B863CD"/>
    <w:rsid w:val="00B867D1"/>
    <w:rsid w:val="00B87B66"/>
    <w:rsid w:val="00B87C97"/>
    <w:rsid w:val="00B90128"/>
    <w:rsid w:val="00B903C4"/>
    <w:rsid w:val="00B90C99"/>
    <w:rsid w:val="00B90E2D"/>
    <w:rsid w:val="00B9161B"/>
    <w:rsid w:val="00B92A69"/>
    <w:rsid w:val="00B92CCD"/>
    <w:rsid w:val="00B931EF"/>
    <w:rsid w:val="00B93406"/>
    <w:rsid w:val="00B9442E"/>
    <w:rsid w:val="00B94468"/>
    <w:rsid w:val="00B95638"/>
    <w:rsid w:val="00B95B8D"/>
    <w:rsid w:val="00B96674"/>
    <w:rsid w:val="00B96908"/>
    <w:rsid w:val="00B96C01"/>
    <w:rsid w:val="00BA0A64"/>
    <w:rsid w:val="00BA1A67"/>
    <w:rsid w:val="00BA2224"/>
    <w:rsid w:val="00BA41B7"/>
    <w:rsid w:val="00BA4BFC"/>
    <w:rsid w:val="00BA5C3C"/>
    <w:rsid w:val="00BA6B1D"/>
    <w:rsid w:val="00BB20ED"/>
    <w:rsid w:val="00BB2B2A"/>
    <w:rsid w:val="00BB338B"/>
    <w:rsid w:val="00BB40E0"/>
    <w:rsid w:val="00BB53C3"/>
    <w:rsid w:val="00BB5DDD"/>
    <w:rsid w:val="00BB60C8"/>
    <w:rsid w:val="00BB79A2"/>
    <w:rsid w:val="00BC0297"/>
    <w:rsid w:val="00BC15B0"/>
    <w:rsid w:val="00BC1645"/>
    <w:rsid w:val="00BC183E"/>
    <w:rsid w:val="00BC4770"/>
    <w:rsid w:val="00BC4BED"/>
    <w:rsid w:val="00BC551C"/>
    <w:rsid w:val="00BC5621"/>
    <w:rsid w:val="00BC6450"/>
    <w:rsid w:val="00BC6770"/>
    <w:rsid w:val="00BC7E84"/>
    <w:rsid w:val="00BD0EE8"/>
    <w:rsid w:val="00BD11F2"/>
    <w:rsid w:val="00BD13CB"/>
    <w:rsid w:val="00BD4F21"/>
    <w:rsid w:val="00BD4F4F"/>
    <w:rsid w:val="00BD56D7"/>
    <w:rsid w:val="00BD639B"/>
    <w:rsid w:val="00BD7D1C"/>
    <w:rsid w:val="00BE0021"/>
    <w:rsid w:val="00BE0689"/>
    <w:rsid w:val="00BE219C"/>
    <w:rsid w:val="00BE2C49"/>
    <w:rsid w:val="00BE35A0"/>
    <w:rsid w:val="00BE3A31"/>
    <w:rsid w:val="00BE3B54"/>
    <w:rsid w:val="00BE54B4"/>
    <w:rsid w:val="00BE5779"/>
    <w:rsid w:val="00BE7A42"/>
    <w:rsid w:val="00BF0128"/>
    <w:rsid w:val="00BF0208"/>
    <w:rsid w:val="00BF0989"/>
    <w:rsid w:val="00BF150B"/>
    <w:rsid w:val="00BF1E22"/>
    <w:rsid w:val="00BF2446"/>
    <w:rsid w:val="00BF25F1"/>
    <w:rsid w:val="00BF2758"/>
    <w:rsid w:val="00BF2F65"/>
    <w:rsid w:val="00BF3822"/>
    <w:rsid w:val="00BF4DAC"/>
    <w:rsid w:val="00BF5B35"/>
    <w:rsid w:val="00BF6A03"/>
    <w:rsid w:val="00BF6E42"/>
    <w:rsid w:val="00BF6E96"/>
    <w:rsid w:val="00C0150A"/>
    <w:rsid w:val="00C02F24"/>
    <w:rsid w:val="00C0307C"/>
    <w:rsid w:val="00C04430"/>
    <w:rsid w:val="00C04F46"/>
    <w:rsid w:val="00C0605C"/>
    <w:rsid w:val="00C0665B"/>
    <w:rsid w:val="00C078C1"/>
    <w:rsid w:val="00C103A0"/>
    <w:rsid w:val="00C116A4"/>
    <w:rsid w:val="00C12625"/>
    <w:rsid w:val="00C12643"/>
    <w:rsid w:val="00C13A38"/>
    <w:rsid w:val="00C14410"/>
    <w:rsid w:val="00C148FE"/>
    <w:rsid w:val="00C15295"/>
    <w:rsid w:val="00C16507"/>
    <w:rsid w:val="00C17B16"/>
    <w:rsid w:val="00C17ED6"/>
    <w:rsid w:val="00C20DFD"/>
    <w:rsid w:val="00C21E76"/>
    <w:rsid w:val="00C2290B"/>
    <w:rsid w:val="00C23056"/>
    <w:rsid w:val="00C23C55"/>
    <w:rsid w:val="00C23CC8"/>
    <w:rsid w:val="00C23D89"/>
    <w:rsid w:val="00C24565"/>
    <w:rsid w:val="00C31765"/>
    <w:rsid w:val="00C31F3C"/>
    <w:rsid w:val="00C32AA3"/>
    <w:rsid w:val="00C32D71"/>
    <w:rsid w:val="00C336D3"/>
    <w:rsid w:val="00C33EFF"/>
    <w:rsid w:val="00C34C1C"/>
    <w:rsid w:val="00C36AF3"/>
    <w:rsid w:val="00C36E16"/>
    <w:rsid w:val="00C3713B"/>
    <w:rsid w:val="00C37AD8"/>
    <w:rsid w:val="00C4079B"/>
    <w:rsid w:val="00C4160C"/>
    <w:rsid w:val="00C42203"/>
    <w:rsid w:val="00C424AE"/>
    <w:rsid w:val="00C4281B"/>
    <w:rsid w:val="00C42A14"/>
    <w:rsid w:val="00C430B7"/>
    <w:rsid w:val="00C45B74"/>
    <w:rsid w:val="00C46110"/>
    <w:rsid w:val="00C475CF"/>
    <w:rsid w:val="00C4778A"/>
    <w:rsid w:val="00C51183"/>
    <w:rsid w:val="00C52A5A"/>
    <w:rsid w:val="00C53BA0"/>
    <w:rsid w:val="00C546A9"/>
    <w:rsid w:val="00C5487D"/>
    <w:rsid w:val="00C54BE1"/>
    <w:rsid w:val="00C556A9"/>
    <w:rsid w:val="00C55BB3"/>
    <w:rsid w:val="00C56291"/>
    <w:rsid w:val="00C572CF"/>
    <w:rsid w:val="00C573F4"/>
    <w:rsid w:val="00C576BF"/>
    <w:rsid w:val="00C607A4"/>
    <w:rsid w:val="00C60C22"/>
    <w:rsid w:val="00C610FF"/>
    <w:rsid w:val="00C61ACC"/>
    <w:rsid w:val="00C61F6D"/>
    <w:rsid w:val="00C62084"/>
    <w:rsid w:val="00C626D7"/>
    <w:rsid w:val="00C651CF"/>
    <w:rsid w:val="00C658A6"/>
    <w:rsid w:val="00C65D52"/>
    <w:rsid w:val="00C6617C"/>
    <w:rsid w:val="00C6698A"/>
    <w:rsid w:val="00C66EF4"/>
    <w:rsid w:val="00C671B8"/>
    <w:rsid w:val="00C71224"/>
    <w:rsid w:val="00C71419"/>
    <w:rsid w:val="00C719C8"/>
    <w:rsid w:val="00C721D0"/>
    <w:rsid w:val="00C73047"/>
    <w:rsid w:val="00C737F4"/>
    <w:rsid w:val="00C73AD8"/>
    <w:rsid w:val="00C73F0D"/>
    <w:rsid w:val="00C7450E"/>
    <w:rsid w:val="00C75BBB"/>
    <w:rsid w:val="00C76D1D"/>
    <w:rsid w:val="00C82100"/>
    <w:rsid w:val="00C82457"/>
    <w:rsid w:val="00C825F1"/>
    <w:rsid w:val="00C82D5F"/>
    <w:rsid w:val="00C83514"/>
    <w:rsid w:val="00C84E70"/>
    <w:rsid w:val="00C85233"/>
    <w:rsid w:val="00C86BD5"/>
    <w:rsid w:val="00C86BD7"/>
    <w:rsid w:val="00C874C7"/>
    <w:rsid w:val="00C87706"/>
    <w:rsid w:val="00C90EFA"/>
    <w:rsid w:val="00C9140D"/>
    <w:rsid w:val="00C921EA"/>
    <w:rsid w:val="00C9278E"/>
    <w:rsid w:val="00C9280B"/>
    <w:rsid w:val="00C92917"/>
    <w:rsid w:val="00C931A9"/>
    <w:rsid w:val="00C939A8"/>
    <w:rsid w:val="00C94328"/>
    <w:rsid w:val="00C9457D"/>
    <w:rsid w:val="00C94EEF"/>
    <w:rsid w:val="00C95266"/>
    <w:rsid w:val="00C95C49"/>
    <w:rsid w:val="00C96B30"/>
    <w:rsid w:val="00C96EA1"/>
    <w:rsid w:val="00C97A19"/>
    <w:rsid w:val="00C97C97"/>
    <w:rsid w:val="00CA1833"/>
    <w:rsid w:val="00CA1D05"/>
    <w:rsid w:val="00CA2DAB"/>
    <w:rsid w:val="00CA374A"/>
    <w:rsid w:val="00CA48B1"/>
    <w:rsid w:val="00CA4AF6"/>
    <w:rsid w:val="00CA56BE"/>
    <w:rsid w:val="00CA5FCE"/>
    <w:rsid w:val="00CA7A54"/>
    <w:rsid w:val="00CA7B23"/>
    <w:rsid w:val="00CB0137"/>
    <w:rsid w:val="00CB0790"/>
    <w:rsid w:val="00CB0F8B"/>
    <w:rsid w:val="00CB16FE"/>
    <w:rsid w:val="00CB1A1A"/>
    <w:rsid w:val="00CB2177"/>
    <w:rsid w:val="00CB2AD5"/>
    <w:rsid w:val="00CB2E44"/>
    <w:rsid w:val="00CB303D"/>
    <w:rsid w:val="00CB3644"/>
    <w:rsid w:val="00CB3BD6"/>
    <w:rsid w:val="00CB4C00"/>
    <w:rsid w:val="00CB5C07"/>
    <w:rsid w:val="00CB666E"/>
    <w:rsid w:val="00CB6BED"/>
    <w:rsid w:val="00CB6C2B"/>
    <w:rsid w:val="00CC041D"/>
    <w:rsid w:val="00CC0C30"/>
    <w:rsid w:val="00CC1225"/>
    <w:rsid w:val="00CC1361"/>
    <w:rsid w:val="00CC21A5"/>
    <w:rsid w:val="00CC3E0C"/>
    <w:rsid w:val="00CC5541"/>
    <w:rsid w:val="00CC5EAD"/>
    <w:rsid w:val="00CC670A"/>
    <w:rsid w:val="00CC67CF"/>
    <w:rsid w:val="00CC6E79"/>
    <w:rsid w:val="00CC7189"/>
    <w:rsid w:val="00CD01F9"/>
    <w:rsid w:val="00CD1D5F"/>
    <w:rsid w:val="00CD24E5"/>
    <w:rsid w:val="00CD26CB"/>
    <w:rsid w:val="00CD4AED"/>
    <w:rsid w:val="00CD5BD0"/>
    <w:rsid w:val="00CD5CF4"/>
    <w:rsid w:val="00CD61F1"/>
    <w:rsid w:val="00CD621D"/>
    <w:rsid w:val="00CD7B0C"/>
    <w:rsid w:val="00CE0091"/>
    <w:rsid w:val="00CE1396"/>
    <w:rsid w:val="00CE1C7A"/>
    <w:rsid w:val="00CE2323"/>
    <w:rsid w:val="00CE23C7"/>
    <w:rsid w:val="00CE2999"/>
    <w:rsid w:val="00CE3A0B"/>
    <w:rsid w:val="00CE3D42"/>
    <w:rsid w:val="00CE4771"/>
    <w:rsid w:val="00CE4E1C"/>
    <w:rsid w:val="00CE5327"/>
    <w:rsid w:val="00CE5824"/>
    <w:rsid w:val="00CE6D33"/>
    <w:rsid w:val="00CE7FB3"/>
    <w:rsid w:val="00CF0285"/>
    <w:rsid w:val="00CF0CEA"/>
    <w:rsid w:val="00CF21FA"/>
    <w:rsid w:val="00CF3570"/>
    <w:rsid w:val="00CF3E01"/>
    <w:rsid w:val="00CF4652"/>
    <w:rsid w:val="00CF549C"/>
    <w:rsid w:val="00CF6E39"/>
    <w:rsid w:val="00D007D0"/>
    <w:rsid w:val="00D00D43"/>
    <w:rsid w:val="00D01B17"/>
    <w:rsid w:val="00D01E72"/>
    <w:rsid w:val="00D02DE0"/>
    <w:rsid w:val="00D0359B"/>
    <w:rsid w:val="00D03A05"/>
    <w:rsid w:val="00D0422C"/>
    <w:rsid w:val="00D0465F"/>
    <w:rsid w:val="00D0568C"/>
    <w:rsid w:val="00D060C7"/>
    <w:rsid w:val="00D0783F"/>
    <w:rsid w:val="00D10F28"/>
    <w:rsid w:val="00D11868"/>
    <w:rsid w:val="00D11A30"/>
    <w:rsid w:val="00D15D60"/>
    <w:rsid w:val="00D165A1"/>
    <w:rsid w:val="00D16BB8"/>
    <w:rsid w:val="00D16F64"/>
    <w:rsid w:val="00D2045A"/>
    <w:rsid w:val="00D20CA7"/>
    <w:rsid w:val="00D21476"/>
    <w:rsid w:val="00D21D2D"/>
    <w:rsid w:val="00D21FBF"/>
    <w:rsid w:val="00D2434E"/>
    <w:rsid w:val="00D250A1"/>
    <w:rsid w:val="00D2529A"/>
    <w:rsid w:val="00D256CB"/>
    <w:rsid w:val="00D25A19"/>
    <w:rsid w:val="00D26ABE"/>
    <w:rsid w:val="00D26AF6"/>
    <w:rsid w:val="00D2718C"/>
    <w:rsid w:val="00D3027B"/>
    <w:rsid w:val="00D306C8"/>
    <w:rsid w:val="00D308BC"/>
    <w:rsid w:val="00D3091A"/>
    <w:rsid w:val="00D30FC6"/>
    <w:rsid w:val="00D3166F"/>
    <w:rsid w:val="00D34949"/>
    <w:rsid w:val="00D35F38"/>
    <w:rsid w:val="00D36A45"/>
    <w:rsid w:val="00D3735C"/>
    <w:rsid w:val="00D37BEF"/>
    <w:rsid w:val="00D416E7"/>
    <w:rsid w:val="00D4190C"/>
    <w:rsid w:val="00D41DC2"/>
    <w:rsid w:val="00D42E72"/>
    <w:rsid w:val="00D42F7A"/>
    <w:rsid w:val="00D433DC"/>
    <w:rsid w:val="00D43CC7"/>
    <w:rsid w:val="00D44159"/>
    <w:rsid w:val="00D44331"/>
    <w:rsid w:val="00D44CAE"/>
    <w:rsid w:val="00D44E0A"/>
    <w:rsid w:val="00D44F75"/>
    <w:rsid w:val="00D45A7C"/>
    <w:rsid w:val="00D4631C"/>
    <w:rsid w:val="00D46C7D"/>
    <w:rsid w:val="00D46E2A"/>
    <w:rsid w:val="00D47FFE"/>
    <w:rsid w:val="00D500DE"/>
    <w:rsid w:val="00D503F0"/>
    <w:rsid w:val="00D5078F"/>
    <w:rsid w:val="00D5181C"/>
    <w:rsid w:val="00D55AA2"/>
    <w:rsid w:val="00D56622"/>
    <w:rsid w:val="00D56AB0"/>
    <w:rsid w:val="00D5766A"/>
    <w:rsid w:val="00D60B19"/>
    <w:rsid w:val="00D61110"/>
    <w:rsid w:val="00D61526"/>
    <w:rsid w:val="00D62271"/>
    <w:rsid w:val="00D6263B"/>
    <w:rsid w:val="00D63A91"/>
    <w:rsid w:val="00D649C5"/>
    <w:rsid w:val="00D66B92"/>
    <w:rsid w:val="00D66FCA"/>
    <w:rsid w:val="00D6726C"/>
    <w:rsid w:val="00D67A9C"/>
    <w:rsid w:val="00D67DB6"/>
    <w:rsid w:val="00D67FF6"/>
    <w:rsid w:val="00D70D88"/>
    <w:rsid w:val="00D7102A"/>
    <w:rsid w:val="00D71185"/>
    <w:rsid w:val="00D713CF"/>
    <w:rsid w:val="00D719A8"/>
    <w:rsid w:val="00D725D4"/>
    <w:rsid w:val="00D72B4C"/>
    <w:rsid w:val="00D72C7C"/>
    <w:rsid w:val="00D7423B"/>
    <w:rsid w:val="00D74A92"/>
    <w:rsid w:val="00D7640F"/>
    <w:rsid w:val="00D765E3"/>
    <w:rsid w:val="00D77E4B"/>
    <w:rsid w:val="00D810D3"/>
    <w:rsid w:val="00D8161E"/>
    <w:rsid w:val="00D81BC3"/>
    <w:rsid w:val="00D82C8F"/>
    <w:rsid w:val="00D8304E"/>
    <w:rsid w:val="00D8397A"/>
    <w:rsid w:val="00D83A20"/>
    <w:rsid w:val="00D83A67"/>
    <w:rsid w:val="00D85205"/>
    <w:rsid w:val="00D85E14"/>
    <w:rsid w:val="00D87639"/>
    <w:rsid w:val="00D901B6"/>
    <w:rsid w:val="00D90877"/>
    <w:rsid w:val="00D90FAC"/>
    <w:rsid w:val="00D913BE"/>
    <w:rsid w:val="00D919D4"/>
    <w:rsid w:val="00D91C15"/>
    <w:rsid w:val="00D93A90"/>
    <w:rsid w:val="00D93E59"/>
    <w:rsid w:val="00D94FB5"/>
    <w:rsid w:val="00D9732B"/>
    <w:rsid w:val="00D979EE"/>
    <w:rsid w:val="00DA0FE3"/>
    <w:rsid w:val="00DA1E2A"/>
    <w:rsid w:val="00DA1F26"/>
    <w:rsid w:val="00DA3090"/>
    <w:rsid w:val="00DA3CE7"/>
    <w:rsid w:val="00DA435B"/>
    <w:rsid w:val="00DA67D0"/>
    <w:rsid w:val="00DB1209"/>
    <w:rsid w:val="00DB29D9"/>
    <w:rsid w:val="00DB2D1B"/>
    <w:rsid w:val="00DB2F49"/>
    <w:rsid w:val="00DB2FA0"/>
    <w:rsid w:val="00DB3B1C"/>
    <w:rsid w:val="00DB4AE2"/>
    <w:rsid w:val="00DB4D5F"/>
    <w:rsid w:val="00DB52F6"/>
    <w:rsid w:val="00DB54A3"/>
    <w:rsid w:val="00DB599B"/>
    <w:rsid w:val="00DB5CE5"/>
    <w:rsid w:val="00DB5DB0"/>
    <w:rsid w:val="00DB6D1D"/>
    <w:rsid w:val="00DB7A59"/>
    <w:rsid w:val="00DC0DFD"/>
    <w:rsid w:val="00DC17BC"/>
    <w:rsid w:val="00DC1864"/>
    <w:rsid w:val="00DC190B"/>
    <w:rsid w:val="00DC3EDF"/>
    <w:rsid w:val="00DC4284"/>
    <w:rsid w:val="00DC4CA4"/>
    <w:rsid w:val="00DC516E"/>
    <w:rsid w:val="00DC5647"/>
    <w:rsid w:val="00DC56B7"/>
    <w:rsid w:val="00DC6A82"/>
    <w:rsid w:val="00DC74BA"/>
    <w:rsid w:val="00DC7AC9"/>
    <w:rsid w:val="00DD0CCE"/>
    <w:rsid w:val="00DD0E53"/>
    <w:rsid w:val="00DD198F"/>
    <w:rsid w:val="00DD2082"/>
    <w:rsid w:val="00DD2613"/>
    <w:rsid w:val="00DD2BBC"/>
    <w:rsid w:val="00DD337B"/>
    <w:rsid w:val="00DD33D1"/>
    <w:rsid w:val="00DD4C09"/>
    <w:rsid w:val="00DD4C68"/>
    <w:rsid w:val="00DD5AA9"/>
    <w:rsid w:val="00DD5D74"/>
    <w:rsid w:val="00DD5FAC"/>
    <w:rsid w:val="00DD64E3"/>
    <w:rsid w:val="00DD7708"/>
    <w:rsid w:val="00DE0467"/>
    <w:rsid w:val="00DE1616"/>
    <w:rsid w:val="00DE1AE5"/>
    <w:rsid w:val="00DE1B96"/>
    <w:rsid w:val="00DE1BDE"/>
    <w:rsid w:val="00DE22DC"/>
    <w:rsid w:val="00DE54D5"/>
    <w:rsid w:val="00DE6F16"/>
    <w:rsid w:val="00DE7E27"/>
    <w:rsid w:val="00DF07BD"/>
    <w:rsid w:val="00DF11B0"/>
    <w:rsid w:val="00DF165A"/>
    <w:rsid w:val="00DF1D1C"/>
    <w:rsid w:val="00DF1EC1"/>
    <w:rsid w:val="00DF2946"/>
    <w:rsid w:val="00DF29B7"/>
    <w:rsid w:val="00DF34AC"/>
    <w:rsid w:val="00DF3CAA"/>
    <w:rsid w:val="00DF54D3"/>
    <w:rsid w:val="00DF74D1"/>
    <w:rsid w:val="00E00B16"/>
    <w:rsid w:val="00E00E16"/>
    <w:rsid w:val="00E0170F"/>
    <w:rsid w:val="00E01E34"/>
    <w:rsid w:val="00E02258"/>
    <w:rsid w:val="00E0255A"/>
    <w:rsid w:val="00E03D09"/>
    <w:rsid w:val="00E04805"/>
    <w:rsid w:val="00E04891"/>
    <w:rsid w:val="00E05D58"/>
    <w:rsid w:val="00E06042"/>
    <w:rsid w:val="00E06988"/>
    <w:rsid w:val="00E07641"/>
    <w:rsid w:val="00E0771A"/>
    <w:rsid w:val="00E07B3E"/>
    <w:rsid w:val="00E07CBC"/>
    <w:rsid w:val="00E1126C"/>
    <w:rsid w:val="00E11B40"/>
    <w:rsid w:val="00E12603"/>
    <w:rsid w:val="00E12FB2"/>
    <w:rsid w:val="00E13012"/>
    <w:rsid w:val="00E133E6"/>
    <w:rsid w:val="00E144F4"/>
    <w:rsid w:val="00E1553F"/>
    <w:rsid w:val="00E15C4F"/>
    <w:rsid w:val="00E16483"/>
    <w:rsid w:val="00E16502"/>
    <w:rsid w:val="00E1712E"/>
    <w:rsid w:val="00E20E90"/>
    <w:rsid w:val="00E21073"/>
    <w:rsid w:val="00E211E7"/>
    <w:rsid w:val="00E212E9"/>
    <w:rsid w:val="00E21A45"/>
    <w:rsid w:val="00E2284B"/>
    <w:rsid w:val="00E237C8"/>
    <w:rsid w:val="00E23EA6"/>
    <w:rsid w:val="00E24B24"/>
    <w:rsid w:val="00E25C5F"/>
    <w:rsid w:val="00E25FC7"/>
    <w:rsid w:val="00E30CA1"/>
    <w:rsid w:val="00E30EC3"/>
    <w:rsid w:val="00E3263B"/>
    <w:rsid w:val="00E32BD1"/>
    <w:rsid w:val="00E333E2"/>
    <w:rsid w:val="00E3388B"/>
    <w:rsid w:val="00E33C00"/>
    <w:rsid w:val="00E3407F"/>
    <w:rsid w:val="00E34976"/>
    <w:rsid w:val="00E35238"/>
    <w:rsid w:val="00E36713"/>
    <w:rsid w:val="00E36A93"/>
    <w:rsid w:val="00E3734D"/>
    <w:rsid w:val="00E374BF"/>
    <w:rsid w:val="00E37A89"/>
    <w:rsid w:val="00E40447"/>
    <w:rsid w:val="00E4047D"/>
    <w:rsid w:val="00E43189"/>
    <w:rsid w:val="00E431D5"/>
    <w:rsid w:val="00E43BD1"/>
    <w:rsid w:val="00E44504"/>
    <w:rsid w:val="00E452D1"/>
    <w:rsid w:val="00E4724A"/>
    <w:rsid w:val="00E4767A"/>
    <w:rsid w:val="00E5180D"/>
    <w:rsid w:val="00E51D4C"/>
    <w:rsid w:val="00E520DC"/>
    <w:rsid w:val="00E52421"/>
    <w:rsid w:val="00E531A1"/>
    <w:rsid w:val="00E5400A"/>
    <w:rsid w:val="00E54EBE"/>
    <w:rsid w:val="00E55F9F"/>
    <w:rsid w:val="00E56454"/>
    <w:rsid w:val="00E5761B"/>
    <w:rsid w:val="00E6003C"/>
    <w:rsid w:val="00E607C8"/>
    <w:rsid w:val="00E61421"/>
    <w:rsid w:val="00E63C74"/>
    <w:rsid w:val="00E63D00"/>
    <w:rsid w:val="00E6551E"/>
    <w:rsid w:val="00E668D5"/>
    <w:rsid w:val="00E66A72"/>
    <w:rsid w:val="00E6773A"/>
    <w:rsid w:val="00E72A57"/>
    <w:rsid w:val="00E73112"/>
    <w:rsid w:val="00E73D10"/>
    <w:rsid w:val="00E745B8"/>
    <w:rsid w:val="00E74F0F"/>
    <w:rsid w:val="00E77A74"/>
    <w:rsid w:val="00E80B09"/>
    <w:rsid w:val="00E8127D"/>
    <w:rsid w:val="00E8229E"/>
    <w:rsid w:val="00E8347B"/>
    <w:rsid w:val="00E83F28"/>
    <w:rsid w:val="00E846D3"/>
    <w:rsid w:val="00E84A72"/>
    <w:rsid w:val="00E84C16"/>
    <w:rsid w:val="00E86028"/>
    <w:rsid w:val="00E86ECD"/>
    <w:rsid w:val="00E87AB7"/>
    <w:rsid w:val="00E90080"/>
    <w:rsid w:val="00E90650"/>
    <w:rsid w:val="00E9090A"/>
    <w:rsid w:val="00E910BC"/>
    <w:rsid w:val="00E9144C"/>
    <w:rsid w:val="00E92211"/>
    <w:rsid w:val="00E92345"/>
    <w:rsid w:val="00E9312B"/>
    <w:rsid w:val="00E936E5"/>
    <w:rsid w:val="00E93817"/>
    <w:rsid w:val="00E93A97"/>
    <w:rsid w:val="00E94766"/>
    <w:rsid w:val="00E9508C"/>
    <w:rsid w:val="00E96376"/>
    <w:rsid w:val="00E97188"/>
    <w:rsid w:val="00E9768D"/>
    <w:rsid w:val="00EA10A0"/>
    <w:rsid w:val="00EA13F1"/>
    <w:rsid w:val="00EA1868"/>
    <w:rsid w:val="00EA18D8"/>
    <w:rsid w:val="00EA2645"/>
    <w:rsid w:val="00EA3E5F"/>
    <w:rsid w:val="00EA57E1"/>
    <w:rsid w:val="00EA6FE9"/>
    <w:rsid w:val="00EA7864"/>
    <w:rsid w:val="00EA7CC6"/>
    <w:rsid w:val="00EB020C"/>
    <w:rsid w:val="00EB0302"/>
    <w:rsid w:val="00EB085A"/>
    <w:rsid w:val="00EB10DE"/>
    <w:rsid w:val="00EB1154"/>
    <w:rsid w:val="00EB2FB9"/>
    <w:rsid w:val="00EB36BA"/>
    <w:rsid w:val="00EB41C4"/>
    <w:rsid w:val="00EB45CC"/>
    <w:rsid w:val="00EB45FB"/>
    <w:rsid w:val="00EB4EEB"/>
    <w:rsid w:val="00EB780D"/>
    <w:rsid w:val="00EB7E48"/>
    <w:rsid w:val="00EC00EA"/>
    <w:rsid w:val="00EC03B3"/>
    <w:rsid w:val="00EC06EB"/>
    <w:rsid w:val="00EC103C"/>
    <w:rsid w:val="00EC288A"/>
    <w:rsid w:val="00EC2BD2"/>
    <w:rsid w:val="00EC34A3"/>
    <w:rsid w:val="00EC4895"/>
    <w:rsid w:val="00EC4F2A"/>
    <w:rsid w:val="00EC4F93"/>
    <w:rsid w:val="00EC51D8"/>
    <w:rsid w:val="00EC5500"/>
    <w:rsid w:val="00EC55FE"/>
    <w:rsid w:val="00EC5E66"/>
    <w:rsid w:val="00EC63EA"/>
    <w:rsid w:val="00EC698B"/>
    <w:rsid w:val="00ED0134"/>
    <w:rsid w:val="00ED0203"/>
    <w:rsid w:val="00ED03BF"/>
    <w:rsid w:val="00ED052E"/>
    <w:rsid w:val="00ED0B54"/>
    <w:rsid w:val="00ED26EC"/>
    <w:rsid w:val="00ED2717"/>
    <w:rsid w:val="00ED27F9"/>
    <w:rsid w:val="00ED3C07"/>
    <w:rsid w:val="00ED568D"/>
    <w:rsid w:val="00ED68E6"/>
    <w:rsid w:val="00EE0F37"/>
    <w:rsid w:val="00EE1006"/>
    <w:rsid w:val="00EE1039"/>
    <w:rsid w:val="00EE13CF"/>
    <w:rsid w:val="00EE270E"/>
    <w:rsid w:val="00EE2A92"/>
    <w:rsid w:val="00EE2D04"/>
    <w:rsid w:val="00EE309F"/>
    <w:rsid w:val="00EE37F0"/>
    <w:rsid w:val="00EE3CC2"/>
    <w:rsid w:val="00EE3E5D"/>
    <w:rsid w:val="00EE3F84"/>
    <w:rsid w:val="00EE4101"/>
    <w:rsid w:val="00EE4AA5"/>
    <w:rsid w:val="00EE5995"/>
    <w:rsid w:val="00EE5A02"/>
    <w:rsid w:val="00EE61F5"/>
    <w:rsid w:val="00EE7916"/>
    <w:rsid w:val="00EE7ECA"/>
    <w:rsid w:val="00EF03AD"/>
    <w:rsid w:val="00EF0817"/>
    <w:rsid w:val="00EF11A8"/>
    <w:rsid w:val="00EF13B7"/>
    <w:rsid w:val="00EF244A"/>
    <w:rsid w:val="00EF2EE5"/>
    <w:rsid w:val="00EF506F"/>
    <w:rsid w:val="00EF5291"/>
    <w:rsid w:val="00EF6A8C"/>
    <w:rsid w:val="00EF7917"/>
    <w:rsid w:val="00F002A1"/>
    <w:rsid w:val="00F01E02"/>
    <w:rsid w:val="00F02054"/>
    <w:rsid w:val="00F02B9C"/>
    <w:rsid w:val="00F02BFA"/>
    <w:rsid w:val="00F043B0"/>
    <w:rsid w:val="00F0596B"/>
    <w:rsid w:val="00F072F1"/>
    <w:rsid w:val="00F0761A"/>
    <w:rsid w:val="00F07CE9"/>
    <w:rsid w:val="00F102A6"/>
    <w:rsid w:val="00F109EE"/>
    <w:rsid w:val="00F11764"/>
    <w:rsid w:val="00F11BCA"/>
    <w:rsid w:val="00F1222B"/>
    <w:rsid w:val="00F13171"/>
    <w:rsid w:val="00F14380"/>
    <w:rsid w:val="00F147B7"/>
    <w:rsid w:val="00F149AA"/>
    <w:rsid w:val="00F155ED"/>
    <w:rsid w:val="00F15DAB"/>
    <w:rsid w:val="00F16D56"/>
    <w:rsid w:val="00F17480"/>
    <w:rsid w:val="00F177E3"/>
    <w:rsid w:val="00F21991"/>
    <w:rsid w:val="00F2337A"/>
    <w:rsid w:val="00F2416E"/>
    <w:rsid w:val="00F2443E"/>
    <w:rsid w:val="00F2497D"/>
    <w:rsid w:val="00F24CDB"/>
    <w:rsid w:val="00F24D59"/>
    <w:rsid w:val="00F26B8F"/>
    <w:rsid w:val="00F26EF8"/>
    <w:rsid w:val="00F30BE4"/>
    <w:rsid w:val="00F30CF1"/>
    <w:rsid w:val="00F31030"/>
    <w:rsid w:val="00F31754"/>
    <w:rsid w:val="00F31D03"/>
    <w:rsid w:val="00F33078"/>
    <w:rsid w:val="00F332E5"/>
    <w:rsid w:val="00F33535"/>
    <w:rsid w:val="00F345B4"/>
    <w:rsid w:val="00F354DB"/>
    <w:rsid w:val="00F358DA"/>
    <w:rsid w:val="00F35EFC"/>
    <w:rsid w:val="00F3631F"/>
    <w:rsid w:val="00F37A08"/>
    <w:rsid w:val="00F4036B"/>
    <w:rsid w:val="00F405DC"/>
    <w:rsid w:val="00F40781"/>
    <w:rsid w:val="00F416B8"/>
    <w:rsid w:val="00F41C1D"/>
    <w:rsid w:val="00F4230D"/>
    <w:rsid w:val="00F429B8"/>
    <w:rsid w:val="00F429C7"/>
    <w:rsid w:val="00F437B2"/>
    <w:rsid w:val="00F43BB1"/>
    <w:rsid w:val="00F440EB"/>
    <w:rsid w:val="00F46995"/>
    <w:rsid w:val="00F46BC8"/>
    <w:rsid w:val="00F46BCD"/>
    <w:rsid w:val="00F47715"/>
    <w:rsid w:val="00F50105"/>
    <w:rsid w:val="00F50C79"/>
    <w:rsid w:val="00F50FA8"/>
    <w:rsid w:val="00F51858"/>
    <w:rsid w:val="00F52007"/>
    <w:rsid w:val="00F521FD"/>
    <w:rsid w:val="00F5235B"/>
    <w:rsid w:val="00F523B8"/>
    <w:rsid w:val="00F5282F"/>
    <w:rsid w:val="00F53AA9"/>
    <w:rsid w:val="00F5415F"/>
    <w:rsid w:val="00F5462C"/>
    <w:rsid w:val="00F5605C"/>
    <w:rsid w:val="00F57008"/>
    <w:rsid w:val="00F57ED8"/>
    <w:rsid w:val="00F60178"/>
    <w:rsid w:val="00F60717"/>
    <w:rsid w:val="00F60DC2"/>
    <w:rsid w:val="00F6182B"/>
    <w:rsid w:val="00F61899"/>
    <w:rsid w:val="00F61D17"/>
    <w:rsid w:val="00F61EE7"/>
    <w:rsid w:val="00F64BC7"/>
    <w:rsid w:val="00F66555"/>
    <w:rsid w:val="00F668C0"/>
    <w:rsid w:val="00F67019"/>
    <w:rsid w:val="00F67ADB"/>
    <w:rsid w:val="00F701FA"/>
    <w:rsid w:val="00F70882"/>
    <w:rsid w:val="00F71604"/>
    <w:rsid w:val="00F7166F"/>
    <w:rsid w:val="00F7188A"/>
    <w:rsid w:val="00F72FFE"/>
    <w:rsid w:val="00F73EED"/>
    <w:rsid w:val="00F76226"/>
    <w:rsid w:val="00F76DD6"/>
    <w:rsid w:val="00F771A7"/>
    <w:rsid w:val="00F77625"/>
    <w:rsid w:val="00F7793D"/>
    <w:rsid w:val="00F80E32"/>
    <w:rsid w:val="00F81871"/>
    <w:rsid w:val="00F81CBC"/>
    <w:rsid w:val="00F82175"/>
    <w:rsid w:val="00F82F3D"/>
    <w:rsid w:val="00F83239"/>
    <w:rsid w:val="00F837A1"/>
    <w:rsid w:val="00F84CE1"/>
    <w:rsid w:val="00F8642D"/>
    <w:rsid w:val="00F864C5"/>
    <w:rsid w:val="00F900D5"/>
    <w:rsid w:val="00F90444"/>
    <w:rsid w:val="00F909B9"/>
    <w:rsid w:val="00F90E08"/>
    <w:rsid w:val="00F9131E"/>
    <w:rsid w:val="00F92672"/>
    <w:rsid w:val="00F926BC"/>
    <w:rsid w:val="00F94374"/>
    <w:rsid w:val="00F94602"/>
    <w:rsid w:val="00F94E6D"/>
    <w:rsid w:val="00F95B51"/>
    <w:rsid w:val="00F96AB5"/>
    <w:rsid w:val="00F96DD1"/>
    <w:rsid w:val="00F972E3"/>
    <w:rsid w:val="00F97715"/>
    <w:rsid w:val="00FA1981"/>
    <w:rsid w:val="00FA19B2"/>
    <w:rsid w:val="00FA2003"/>
    <w:rsid w:val="00FA2A51"/>
    <w:rsid w:val="00FA32A5"/>
    <w:rsid w:val="00FA351E"/>
    <w:rsid w:val="00FA3913"/>
    <w:rsid w:val="00FA610D"/>
    <w:rsid w:val="00FA6631"/>
    <w:rsid w:val="00FA6D16"/>
    <w:rsid w:val="00FA7920"/>
    <w:rsid w:val="00FB0821"/>
    <w:rsid w:val="00FB0C25"/>
    <w:rsid w:val="00FB10AE"/>
    <w:rsid w:val="00FB1165"/>
    <w:rsid w:val="00FB1D32"/>
    <w:rsid w:val="00FB248E"/>
    <w:rsid w:val="00FB27B6"/>
    <w:rsid w:val="00FB35CD"/>
    <w:rsid w:val="00FB3E7D"/>
    <w:rsid w:val="00FB43A9"/>
    <w:rsid w:val="00FB6085"/>
    <w:rsid w:val="00FB73A6"/>
    <w:rsid w:val="00FC0C1A"/>
    <w:rsid w:val="00FC1E6D"/>
    <w:rsid w:val="00FC2AA5"/>
    <w:rsid w:val="00FC48D4"/>
    <w:rsid w:val="00FC4EAD"/>
    <w:rsid w:val="00FC4FF0"/>
    <w:rsid w:val="00FC5391"/>
    <w:rsid w:val="00FC6C8C"/>
    <w:rsid w:val="00FC6ECD"/>
    <w:rsid w:val="00FD0968"/>
    <w:rsid w:val="00FD157B"/>
    <w:rsid w:val="00FD34D3"/>
    <w:rsid w:val="00FD3A9B"/>
    <w:rsid w:val="00FD3D67"/>
    <w:rsid w:val="00FD4203"/>
    <w:rsid w:val="00FD48C4"/>
    <w:rsid w:val="00FD4C8C"/>
    <w:rsid w:val="00FD5100"/>
    <w:rsid w:val="00FD56BE"/>
    <w:rsid w:val="00FD5B8B"/>
    <w:rsid w:val="00FD70BE"/>
    <w:rsid w:val="00FD7157"/>
    <w:rsid w:val="00FD798B"/>
    <w:rsid w:val="00FD7C8D"/>
    <w:rsid w:val="00FE1954"/>
    <w:rsid w:val="00FE1B2E"/>
    <w:rsid w:val="00FE221E"/>
    <w:rsid w:val="00FE28BD"/>
    <w:rsid w:val="00FE2AF3"/>
    <w:rsid w:val="00FE32E9"/>
    <w:rsid w:val="00FE4A33"/>
    <w:rsid w:val="00FE74F8"/>
    <w:rsid w:val="00FF04F9"/>
    <w:rsid w:val="00FF0521"/>
    <w:rsid w:val="00FF12E8"/>
    <w:rsid w:val="00FF1D98"/>
    <w:rsid w:val="00FF3514"/>
    <w:rsid w:val="00FF3BF2"/>
    <w:rsid w:val="00FF45D8"/>
    <w:rsid w:val="00FF4CD6"/>
    <w:rsid w:val="00FF63E8"/>
    <w:rsid w:val="00FF650B"/>
    <w:rsid w:val="00FF772A"/>
    <w:rsid w:val="00FF7F25"/>
    <w:rsid w:val="011A4C01"/>
    <w:rsid w:val="0120CBC7"/>
    <w:rsid w:val="017CC395"/>
    <w:rsid w:val="01B5ECD2"/>
    <w:rsid w:val="01D138B3"/>
    <w:rsid w:val="0214C564"/>
    <w:rsid w:val="0286C537"/>
    <w:rsid w:val="02B6F69F"/>
    <w:rsid w:val="02C2B4C2"/>
    <w:rsid w:val="02FE2DCF"/>
    <w:rsid w:val="032315D7"/>
    <w:rsid w:val="0366D682"/>
    <w:rsid w:val="03A9614F"/>
    <w:rsid w:val="03F86FDE"/>
    <w:rsid w:val="040558BE"/>
    <w:rsid w:val="047B2BC5"/>
    <w:rsid w:val="054CD99C"/>
    <w:rsid w:val="05500FA1"/>
    <w:rsid w:val="05AFAC56"/>
    <w:rsid w:val="05CDCD85"/>
    <w:rsid w:val="06449158"/>
    <w:rsid w:val="06BF91F2"/>
    <w:rsid w:val="0702F2A1"/>
    <w:rsid w:val="0719AD71"/>
    <w:rsid w:val="0738B6AA"/>
    <w:rsid w:val="073AACCD"/>
    <w:rsid w:val="0755550C"/>
    <w:rsid w:val="076E15B0"/>
    <w:rsid w:val="07E61BAF"/>
    <w:rsid w:val="0860C8CE"/>
    <w:rsid w:val="088A8608"/>
    <w:rsid w:val="089C298D"/>
    <w:rsid w:val="0914440D"/>
    <w:rsid w:val="09BCCCEF"/>
    <w:rsid w:val="0A2426F1"/>
    <w:rsid w:val="0A3EE01D"/>
    <w:rsid w:val="0A6368A7"/>
    <w:rsid w:val="0A95D505"/>
    <w:rsid w:val="0A970608"/>
    <w:rsid w:val="0AD1780C"/>
    <w:rsid w:val="0B0DC5B5"/>
    <w:rsid w:val="0BBA991C"/>
    <w:rsid w:val="0BF908B9"/>
    <w:rsid w:val="0C66B606"/>
    <w:rsid w:val="0C777D0D"/>
    <w:rsid w:val="0C92A0DA"/>
    <w:rsid w:val="0CCECDC0"/>
    <w:rsid w:val="0CEC5870"/>
    <w:rsid w:val="0D0CF28C"/>
    <w:rsid w:val="0D6D99E3"/>
    <w:rsid w:val="0DD5D492"/>
    <w:rsid w:val="0DEC025E"/>
    <w:rsid w:val="0E81D2F6"/>
    <w:rsid w:val="0F195E89"/>
    <w:rsid w:val="0F3BBF4B"/>
    <w:rsid w:val="0F3E4250"/>
    <w:rsid w:val="0F9B76B9"/>
    <w:rsid w:val="0FAE314A"/>
    <w:rsid w:val="0FBF4908"/>
    <w:rsid w:val="1086C4EF"/>
    <w:rsid w:val="108C83BA"/>
    <w:rsid w:val="109EC3E7"/>
    <w:rsid w:val="11025382"/>
    <w:rsid w:val="116AD352"/>
    <w:rsid w:val="11A1864A"/>
    <w:rsid w:val="12377DEE"/>
    <w:rsid w:val="1256B5D7"/>
    <w:rsid w:val="128B706F"/>
    <w:rsid w:val="1297B49B"/>
    <w:rsid w:val="12D25C58"/>
    <w:rsid w:val="12D2A197"/>
    <w:rsid w:val="12DE5F1F"/>
    <w:rsid w:val="1314F681"/>
    <w:rsid w:val="13242A84"/>
    <w:rsid w:val="1332FEFF"/>
    <w:rsid w:val="13C9FD20"/>
    <w:rsid w:val="13DAC407"/>
    <w:rsid w:val="13EAD854"/>
    <w:rsid w:val="140CC1F6"/>
    <w:rsid w:val="145AE6C7"/>
    <w:rsid w:val="145AEF87"/>
    <w:rsid w:val="14AB1432"/>
    <w:rsid w:val="15D62945"/>
    <w:rsid w:val="164954C5"/>
    <w:rsid w:val="16840A90"/>
    <w:rsid w:val="16A21BE2"/>
    <w:rsid w:val="16B53626"/>
    <w:rsid w:val="16E48CEB"/>
    <w:rsid w:val="170AB243"/>
    <w:rsid w:val="17261652"/>
    <w:rsid w:val="174D445E"/>
    <w:rsid w:val="174E2B4A"/>
    <w:rsid w:val="175F23C1"/>
    <w:rsid w:val="17B49F96"/>
    <w:rsid w:val="17C0D478"/>
    <w:rsid w:val="181FFD0A"/>
    <w:rsid w:val="18840999"/>
    <w:rsid w:val="18C11EE1"/>
    <w:rsid w:val="1956870A"/>
    <w:rsid w:val="1999AB89"/>
    <w:rsid w:val="1AFF77A6"/>
    <w:rsid w:val="1B84AA16"/>
    <w:rsid w:val="1B9DBDAE"/>
    <w:rsid w:val="1BA9FED3"/>
    <w:rsid w:val="1C1B96A9"/>
    <w:rsid w:val="1C8E2B3B"/>
    <w:rsid w:val="1CD70847"/>
    <w:rsid w:val="1D05736A"/>
    <w:rsid w:val="1D0B62ED"/>
    <w:rsid w:val="1D49CE85"/>
    <w:rsid w:val="1DA8D0DE"/>
    <w:rsid w:val="1DBC729D"/>
    <w:rsid w:val="1E184D99"/>
    <w:rsid w:val="1E617DAC"/>
    <w:rsid w:val="1E79BE4E"/>
    <w:rsid w:val="1E9F3FE8"/>
    <w:rsid w:val="1EFE1672"/>
    <w:rsid w:val="1EFF205C"/>
    <w:rsid w:val="1F32A39E"/>
    <w:rsid w:val="1F55D9FD"/>
    <w:rsid w:val="1FBBF1FE"/>
    <w:rsid w:val="200C1710"/>
    <w:rsid w:val="2048F54B"/>
    <w:rsid w:val="20606741"/>
    <w:rsid w:val="207F7589"/>
    <w:rsid w:val="208E73F7"/>
    <w:rsid w:val="20A45EB1"/>
    <w:rsid w:val="2122AF30"/>
    <w:rsid w:val="216DC49E"/>
    <w:rsid w:val="2185801B"/>
    <w:rsid w:val="2188AEAE"/>
    <w:rsid w:val="218957D3"/>
    <w:rsid w:val="21A1082D"/>
    <w:rsid w:val="21E24350"/>
    <w:rsid w:val="223C6C90"/>
    <w:rsid w:val="22A253F2"/>
    <w:rsid w:val="230B663D"/>
    <w:rsid w:val="23539407"/>
    <w:rsid w:val="238401E9"/>
    <w:rsid w:val="2386CB26"/>
    <w:rsid w:val="23AA04AC"/>
    <w:rsid w:val="240206D4"/>
    <w:rsid w:val="240C3594"/>
    <w:rsid w:val="24744562"/>
    <w:rsid w:val="249F1B97"/>
    <w:rsid w:val="24CE4E2D"/>
    <w:rsid w:val="251FAC9B"/>
    <w:rsid w:val="256E4EDF"/>
    <w:rsid w:val="25A17F05"/>
    <w:rsid w:val="25B1D76D"/>
    <w:rsid w:val="25B6BA95"/>
    <w:rsid w:val="266B470E"/>
    <w:rsid w:val="269A732E"/>
    <w:rsid w:val="26AB850E"/>
    <w:rsid w:val="26CD0678"/>
    <w:rsid w:val="270244A4"/>
    <w:rsid w:val="271ABB2E"/>
    <w:rsid w:val="274C8512"/>
    <w:rsid w:val="27A8F56C"/>
    <w:rsid w:val="28136358"/>
    <w:rsid w:val="28571743"/>
    <w:rsid w:val="286FC5FE"/>
    <w:rsid w:val="2897CEF1"/>
    <w:rsid w:val="2906B874"/>
    <w:rsid w:val="291E8A6C"/>
    <w:rsid w:val="293A99BB"/>
    <w:rsid w:val="29472D40"/>
    <w:rsid w:val="2965CED3"/>
    <w:rsid w:val="29821B04"/>
    <w:rsid w:val="2A806C35"/>
    <w:rsid w:val="2A8106B4"/>
    <w:rsid w:val="2AEB9587"/>
    <w:rsid w:val="2B0D22F8"/>
    <w:rsid w:val="2B954FC6"/>
    <w:rsid w:val="2B9F832B"/>
    <w:rsid w:val="2BADCF62"/>
    <w:rsid w:val="2BBBA866"/>
    <w:rsid w:val="2C3D1D78"/>
    <w:rsid w:val="2C657D6D"/>
    <w:rsid w:val="2CCFE6FB"/>
    <w:rsid w:val="2D1BD621"/>
    <w:rsid w:val="2D861159"/>
    <w:rsid w:val="2E8DC14A"/>
    <w:rsid w:val="2E9F17AC"/>
    <w:rsid w:val="2EFE392C"/>
    <w:rsid w:val="2F0BA7B4"/>
    <w:rsid w:val="2F763B8D"/>
    <w:rsid w:val="2F941E35"/>
    <w:rsid w:val="2FC99073"/>
    <w:rsid w:val="2FCFCEC1"/>
    <w:rsid w:val="2FF7A01C"/>
    <w:rsid w:val="300D8BC1"/>
    <w:rsid w:val="303918AC"/>
    <w:rsid w:val="304B77D5"/>
    <w:rsid w:val="30BEB283"/>
    <w:rsid w:val="30F3D53F"/>
    <w:rsid w:val="310FA1AD"/>
    <w:rsid w:val="31930484"/>
    <w:rsid w:val="31B1E110"/>
    <w:rsid w:val="31F99C8E"/>
    <w:rsid w:val="320126A4"/>
    <w:rsid w:val="32434E2C"/>
    <w:rsid w:val="32B3FA14"/>
    <w:rsid w:val="32E27672"/>
    <w:rsid w:val="333F817E"/>
    <w:rsid w:val="336833E8"/>
    <w:rsid w:val="338F1B2E"/>
    <w:rsid w:val="33C79BDB"/>
    <w:rsid w:val="342F55FF"/>
    <w:rsid w:val="344BDB81"/>
    <w:rsid w:val="345D01D3"/>
    <w:rsid w:val="347F8E71"/>
    <w:rsid w:val="34A2CE9E"/>
    <w:rsid w:val="34F47770"/>
    <w:rsid w:val="350EA9CF"/>
    <w:rsid w:val="355F96EE"/>
    <w:rsid w:val="359F9882"/>
    <w:rsid w:val="36315353"/>
    <w:rsid w:val="36517405"/>
    <w:rsid w:val="365D3F1A"/>
    <w:rsid w:val="36A79409"/>
    <w:rsid w:val="36AE3979"/>
    <w:rsid w:val="36D10421"/>
    <w:rsid w:val="36D4A83C"/>
    <w:rsid w:val="36FE1B78"/>
    <w:rsid w:val="37218728"/>
    <w:rsid w:val="37336101"/>
    <w:rsid w:val="37456E20"/>
    <w:rsid w:val="37635261"/>
    <w:rsid w:val="37C3EFE9"/>
    <w:rsid w:val="37DB0DA6"/>
    <w:rsid w:val="37F4E63A"/>
    <w:rsid w:val="3811D710"/>
    <w:rsid w:val="3826F82A"/>
    <w:rsid w:val="385855C5"/>
    <w:rsid w:val="389250FC"/>
    <w:rsid w:val="38E49194"/>
    <w:rsid w:val="391C4D70"/>
    <w:rsid w:val="39397AD5"/>
    <w:rsid w:val="3940900A"/>
    <w:rsid w:val="3941D989"/>
    <w:rsid w:val="39486147"/>
    <w:rsid w:val="396D1B8F"/>
    <w:rsid w:val="3986DD12"/>
    <w:rsid w:val="399BAC58"/>
    <w:rsid w:val="39D81E86"/>
    <w:rsid w:val="39F3639E"/>
    <w:rsid w:val="39F56251"/>
    <w:rsid w:val="3A1D57C8"/>
    <w:rsid w:val="3A2D3F39"/>
    <w:rsid w:val="3A50B12D"/>
    <w:rsid w:val="3A592361"/>
    <w:rsid w:val="3A97EB50"/>
    <w:rsid w:val="3AAD16FB"/>
    <w:rsid w:val="3AC11F96"/>
    <w:rsid w:val="3ADEAFA5"/>
    <w:rsid w:val="3B7AE474"/>
    <w:rsid w:val="3B7E924A"/>
    <w:rsid w:val="3B814DD0"/>
    <w:rsid w:val="3C13F573"/>
    <w:rsid w:val="3C32FF7D"/>
    <w:rsid w:val="3C711E94"/>
    <w:rsid w:val="3CAD868C"/>
    <w:rsid w:val="3CB417F6"/>
    <w:rsid w:val="3D2A565A"/>
    <w:rsid w:val="3D6CCC62"/>
    <w:rsid w:val="3D6DDCED"/>
    <w:rsid w:val="3DFE874B"/>
    <w:rsid w:val="3E533C80"/>
    <w:rsid w:val="3E74F1DF"/>
    <w:rsid w:val="3EA05AED"/>
    <w:rsid w:val="3EE040FD"/>
    <w:rsid w:val="3F425F52"/>
    <w:rsid w:val="3F52A537"/>
    <w:rsid w:val="3F637933"/>
    <w:rsid w:val="3F803960"/>
    <w:rsid w:val="3F81751A"/>
    <w:rsid w:val="3F89AA5F"/>
    <w:rsid w:val="3FD0615E"/>
    <w:rsid w:val="400851EA"/>
    <w:rsid w:val="400B6CB1"/>
    <w:rsid w:val="40AAECEF"/>
    <w:rsid w:val="40B0C16B"/>
    <w:rsid w:val="41594CA8"/>
    <w:rsid w:val="4159EC43"/>
    <w:rsid w:val="416BECA8"/>
    <w:rsid w:val="41CFC833"/>
    <w:rsid w:val="41D490E5"/>
    <w:rsid w:val="421494C6"/>
    <w:rsid w:val="428BDBA0"/>
    <w:rsid w:val="429EB7C5"/>
    <w:rsid w:val="42B92308"/>
    <w:rsid w:val="42E09E8D"/>
    <w:rsid w:val="42EBFCE6"/>
    <w:rsid w:val="430B3296"/>
    <w:rsid w:val="431BEFE4"/>
    <w:rsid w:val="43349E5F"/>
    <w:rsid w:val="435F6AAF"/>
    <w:rsid w:val="43969F05"/>
    <w:rsid w:val="43C0CD54"/>
    <w:rsid w:val="43ED0900"/>
    <w:rsid w:val="43FAECAF"/>
    <w:rsid w:val="4422C8C9"/>
    <w:rsid w:val="443710F0"/>
    <w:rsid w:val="449BCC99"/>
    <w:rsid w:val="44B41F67"/>
    <w:rsid w:val="4552554A"/>
    <w:rsid w:val="45CE0C54"/>
    <w:rsid w:val="45FE7453"/>
    <w:rsid w:val="461D7E2F"/>
    <w:rsid w:val="4622AE08"/>
    <w:rsid w:val="46310C4A"/>
    <w:rsid w:val="466F58A1"/>
    <w:rsid w:val="467D4283"/>
    <w:rsid w:val="46A358E7"/>
    <w:rsid w:val="46B2E059"/>
    <w:rsid w:val="47404B11"/>
    <w:rsid w:val="4759C897"/>
    <w:rsid w:val="47E3EAC8"/>
    <w:rsid w:val="4816A577"/>
    <w:rsid w:val="4831B5B3"/>
    <w:rsid w:val="483443A8"/>
    <w:rsid w:val="483E82E0"/>
    <w:rsid w:val="48888414"/>
    <w:rsid w:val="4897494A"/>
    <w:rsid w:val="48D0BDF5"/>
    <w:rsid w:val="48EE1E4B"/>
    <w:rsid w:val="48F4213D"/>
    <w:rsid w:val="49103756"/>
    <w:rsid w:val="4983F966"/>
    <w:rsid w:val="49909A6B"/>
    <w:rsid w:val="49A69899"/>
    <w:rsid w:val="49AE996E"/>
    <w:rsid w:val="4A1E3619"/>
    <w:rsid w:val="4A47CA4E"/>
    <w:rsid w:val="4A495354"/>
    <w:rsid w:val="4A7A6BB9"/>
    <w:rsid w:val="4A881EEC"/>
    <w:rsid w:val="4A9ABD3F"/>
    <w:rsid w:val="4AF88DE3"/>
    <w:rsid w:val="4B3DB3B0"/>
    <w:rsid w:val="4B4B7275"/>
    <w:rsid w:val="4B4D62DB"/>
    <w:rsid w:val="4B556FD5"/>
    <w:rsid w:val="4B729B95"/>
    <w:rsid w:val="4B87FC5F"/>
    <w:rsid w:val="4BDF28EE"/>
    <w:rsid w:val="4C13734F"/>
    <w:rsid w:val="4C1450EF"/>
    <w:rsid w:val="4C748C7B"/>
    <w:rsid w:val="4C9BEF87"/>
    <w:rsid w:val="4CB39DB4"/>
    <w:rsid w:val="4CBC6935"/>
    <w:rsid w:val="4D74FA89"/>
    <w:rsid w:val="4D7960B7"/>
    <w:rsid w:val="4DB9625C"/>
    <w:rsid w:val="4E15D12E"/>
    <w:rsid w:val="4E2D8C7F"/>
    <w:rsid w:val="4E3E195B"/>
    <w:rsid w:val="4ECE3794"/>
    <w:rsid w:val="4F727E64"/>
    <w:rsid w:val="4F84E0A5"/>
    <w:rsid w:val="4FA562B4"/>
    <w:rsid w:val="4FAB55A6"/>
    <w:rsid w:val="4FC10902"/>
    <w:rsid w:val="4FCBBFB6"/>
    <w:rsid w:val="50705F95"/>
    <w:rsid w:val="50A6F407"/>
    <w:rsid w:val="50CC7C88"/>
    <w:rsid w:val="50FEA3B8"/>
    <w:rsid w:val="50FFF62A"/>
    <w:rsid w:val="5149FFD2"/>
    <w:rsid w:val="51D228CC"/>
    <w:rsid w:val="52583E06"/>
    <w:rsid w:val="525BF7D7"/>
    <w:rsid w:val="528BB3A4"/>
    <w:rsid w:val="529B35F6"/>
    <w:rsid w:val="52AC0A98"/>
    <w:rsid w:val="52DDF703"/>
    <w:rsid w:val="52DF9287"/>
    <w:rsid w:val="53F5CB99"/>
    <w:rsid w:val="5413B374"/>
    <w:rsid w:val="5439FFD9"/>
    <w:rsid w:val="5482DB69"/>
    <w:rsid w:val="549270E2"/>
    <w:rsid w:val="54C0F13B"/>
    <w:rsid w:val="551BD41F"/>
    <w:rsid w:val="55CBBC23"/>
    <w:rsid w:val="5607951B"/>
    <w:rsid w:val="56884097"/>
    <w:rsid w:val="56B31DFA"/>
    <w:rsid w:val="56B5C0A3"/>
    <w:rsid w:val="57420553"/>
    <w:rsid w:val="5745F14E"/>
    <w:rsid w:val="57A09B95"/>
    <w:rsid w:val="57C99B9F"/>
    <w:rsid w:val="58441FD3"/>
    <w:rsid w:val="58504205"/>
    <w:rsid w:val="586343E1"/>
    <w:rsid w:val="58A26743"/>
    <w:rsid w:val="58B5B009"/>
    <w:rsid w:val="59115AA6"/>
    <w:rsid w:val="59E6F918"/>
    <w:rsid w:val="5A0B8FA1"/>
    <w:rsid w:val="5A0D5581"/>
    <w:rsid w:val="5A6DF390"/>
    <w:rsid w:val="5ABA7850"/>
    <w:rsid w:val="5AC90FC5"/>
    <w:rsid w:val="5AD331E4"/>
    <w:rsid w:val="5B2D614B"/>
    <w:rsid w:val="5B3E2ECD"/>
    <w:rsid w:val="5B5D2451"/>
    <w:rsid w:val="5B84E835"/>
    <w:rsid w:val="5BB5637D"/>
    <w:rsid w:val="5BE3F249"/>
    <w:rsid w:val="5BF8FFC2"/>
    <w:rsid w:val="5C055237"/>
    <w:rsid w:val="5C253205"/>
    <w:rsid w:val="5C8F0E15"/>
    <w:rsid w:val="5CE9E9B9"/>
    <w:rsid w:val="5D06F90E"/>
    <w:rsid w:val="5D1B246E"/>
    <w:rsid w:val="5D4A49DD"/>
    <w:rsid w:val="5E4E123E"/>
    <w:rsid w:val="5E6622E3"/>
    <w:rsid w:val="5E663D24"/>
    <w:rsid w:val="5E995969"/>
    <w:rsid w:val="5ED240E9"/>
    <w:rsid w:val="5F2BA746"/>
    <w:rsid w:val="5F3DCBAE"/>
    <w:rsid w:val="5F9C5709"/>
    <w:rsid w:val="603B6BD4"/>
    <w:rsid w:val="605D47AC"/>
    <w:rsid w:val="60678CBD"/>
    <w:rsid w:val="606A09A8"/>
    <w:rsid w:val="609623D6"/>
    <w:rsid w:val="612CCE25"/>
    <w:rsid w:val="6195D950"/>
    <w:rsid w:val="61A316A5"/>
    <w:rsid w:val="624C8669"/>
    <w:rsid w:val="6251C0D5"/>
    <w:rsid w:val="6262EAD5"/>
    <w:rsid w:val="626AEA83"/>
    <w:rsid w:val="62A43D61"/>
    <w:rsid w:val="62ACC22E"/>
    <w:rsid w:val="62FC9A19"/>
    <w:rsid w:val="63456462"/>
    <w:rsid w:val="64074154"/>
    <w:rsid w:val="644343B2"/>
    <w:rsid w:val="644CED9C"/>
    <w:rsid w:val="647B8745"/>
    <w:rsid w:val="647D8254"/>
    <w:rsid w:val="64F2A71C"/>
    <w:rsid w:val="65365DD1"/>
    <w:rsid w:val="65AEC6A2"/>
    <w:rsid w:val="65D644CE"/>
    <w:rsid w:val="66287644"/>
    <w:rsid w:val="666C7EBF"/>
    <w:rsid w:val="667B04D1"/>
    <w:rsid w:val="66BFFFEF"/>
    <w:rsid w:val="66CBF3DC"/>
    <w:rsid w:val="66EF8A63"/>
    <w:rsid w:val="6789057E"/>
    <w:rsid w:val="67B21156"/>
    <w:rsid w:val="688DEF5D"/>
    <w:rsid w:val="68F2FB13"/>
    <w:rsid w:val="691FC8E5"/>
    <w:rsid w:val="69397CCB"/>
    <w:rsid w:val="693F87E7"/>
    <w:rsid w:val="69D7CB7E"/>
    <w:rsid w:val="69F371EA"/>
    <w:rsid w:val="6A32F410"/>
    <w:rsid w:val="6A4C1985"/>
    <w:rsid w:val="6A5318F0"/>
    <w:rsid w:val="6A846D2C"/>
    <w:rsid w:val="6AE6D2CC"/>
    <w:rsid w:val="6B06D6BD"/>
    <w:rsid w:val="6B1B6806"/>
    <w:rsid w:val="6B9D08BA"/>
    <w:rsid w:val="6BF418AC"/>
    <w:rsid w:val="6C32F23F"/>
    <w:rsid w:val="6C4DCA93"/>
    <w:rsid w:val="6C5188EC"/>
    <w:rsid w:val="6C5D2892"/>
    <w:rsid w:val="6C85B05E"/>
    <w:rsid w:val="6CD0EC62"/>
    <w:rsid w:val="6CD38ED2"/>
    <w:rsid w:val="6D0C38DB"/>
    <w:rsid w:val="6D6894A5"/>
    <w:rsid w:val="6D89A7C7"/>
    <w:rsid w:val="6DEBC489"/>
    <w:rsid w:val="6E6DE3FD"/>
    <w:rsid w:val="6EA26ABC"/>
    <w:rsid w:val="6EC5F8C5"/>
    <w:rsid w:val="6EC90361"/>
    <w:rsid w:val="6F39AD96"/>
    <w:rsid w:val="6F6D1E4C"/>
    <w:rsid w:val="6F7F5927"/>
    <w:rsid w:val="6F85273D"/>
    <w:rsid w:val="6F8BA6F5"/>
    <w:rsid w:val="6FC56071"/>
    <w:rsid w:val="6FD8228B"/>
    <w:rsid w:val="6FDDA7F3"/>
    <w:rsid w:val="70009CD2"/>
    <w:rsid w:val="70069FD0"/>
    <w:rsid w:val="706B2949"/>
    <w:rsid w:val="70D73DD8"/>
    <w:rsid w:val="710A531B"/>
    <w:rsid w:val="71752010"/>
    <w:rsid w:val="71921179"/>
    <w:rsid w:val="719A1442"/>
    <w:rsid w:val="71D11D46"/>
    <w:rsid w:val="7202BF51"/>
    <w:rsid w:val="7237F4D2"/>
    <w:rsid w:val="72741987"/>
    <w:rsid w:val="72B9F120"/>
    <w:rsid w:val="72C3A7DE"/>
    <w:rsid w:val="72E06E24"/>
    <w:rsid w:val="7308832C"/>
    <w:rsid w:val="73542200"/>
    <w:rsid w:val="736F05EB"/>
    <w:rsid w:val="742B0F02"/>
    <w:rsid w:val="743AA8B7"/>
    <w:rsid w:val="74555CA4"/>
    <w:rsid w:val="747339F7"/>
    <w:rsid w:val="7476E0E0"/>
    <w:rsid w:val="7483F070"/>
    <w:rsid w:val="74B59DDE"/>
    <w:rsid w:val="74D71E81"/>
    <w:rsid w:val="74E87EA1"/>
    <w:rsid w:val="75162546"/>
    <w:rsid w:val="75768AE1"/>
    <w:rsid w:val="758F46C4"/>
    <w:rsid w:val="75B9DC5E"/>
    <w:rsid w:val="75C71F56"/>
    <w:rsid w:val="761DC459"/>
    <w:rsid w:val="76937120"/>
    <w:rsid w:val="772DDE7E"/>
    <w:rsid w:val="773F7872"/>
    <w:rsid w:val="77647593"/>
    <w:rsid w:val="7782742A"/>
    <w:rsid w:val="779BC0D3"/>
    <w:rsid w:val="77B7E120"/>
    <w:rsid w:val="77E677AC"/>
    <w:rsid w:val="78112F18"/>
    <w:rsid w:val="78259CA2"/>
    <w:rsid w:val="78312C5C"/>
    <w:rsid w:val="78359F2E"/>
    <w:rsid w:val="785008F8"/>
    <w:rsid w:val="78992D7A"/>
    <w:rsid w:val="78D039DE"/>
    <w:rsid w:val="79038571"/>
    <w:rsid w:val="790F605E"/>
    <w:rsid w:val="791ABE2D"/>
    <w:rsid w:val="794B9802"/>
    <w:rsid w:val="7977D39E"/>
    <w:rsid w:val="79932158"/>
    <w:rsid w:val="79AF1681"/>
    <w:rsid w:val="79C11AB5"/>
    <w:rsid w:val="7A1A1629"/>
    <w:rsid w:val="7A414186"/>
    <w:rsid w:val="7A4252E6"/>
    <w:rsid w:val="7A744724"/>
    <w:rsid w:val="7AEECA92"/>
    <w:rsid w:val="7B054A55"/>
    <w:rsid w:val="7B0C43B9"/>
    <w:rsid w:val="7B328854"/>
    <w:rsid w:val="7B9D6C68"/>
    <w:rsid w:val="7BAC6ADD"/>
    <w:rsid w:val="7BE5EE56"/>
    <w:rsid w:val="7C259D0F"/>
    <w:rsid w:val="7C31842A"/>
    <w:rsid w:val="7C6330C9"/>
    <w:rsid w:val="7C84DE2C"/>
    <w:rsid w:val="7CC8E96F"/>
    <w:rsid w:val="7CECA372"/>
    <w:rsid w:val="7CF399A9"/>
    <w:rsid w:val="7D4F8AAF"/>
    <w:rsid w:val="7D576232"/>
    <w:rsid w:val="7DAFA92D"/>
    <w:rsid w:val="7DB4AB0A"/>
    <w:rsid w:val="7DC327B9"/>
    <w:rsid w:val="7E8DCD6E"/>
    <w:rsid w:val="7EC98B0F"/>
    <w:rsid w:val="7F08762B"/>
    <w:rsid w:val="7F125FF0"/>
    <w:rsid w:val="7F39D18D"/>
    <w:rsid w:val="7F67D4D9"/>
    <w:rsid w:val="7FAA937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2"/>
    <o:shapelayout v:ext="edit">
      <o:idmap v:ext="edit" data="2"/>
    </o:shapelayout>
  </w:shapeDefaults>
  <w:decimalSymbol w:val="."/>
  <w:listSeparator w:val=","/>
  <w14:docId w14:val="02F9284C"/>
  <w14:defaultImageDpi w14:val="0"/>
  <w15:docId w15:val="{B02210DA-B4EE-4C66-8B3E-397A26C20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imes New Roman"/>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FB1"/>
    <w:pPr>
      <w:spacing w:after="0"/>
    </w:pPr>
  </w:style>
  <w:style w:type="paragraph" w:styleId="Heading1">
    <w:name w:val="heading 1"/>
    <w:basedOn w:val="Normal"/>
    <w:next w:val="Normal"/>
    <w:link w:val="Heading1Char"/>
    <w:uiPriority w:val="9"/>
    <w:qFormat/>
    <w:rsid w:val="00577F28"/>
    <w:pPr>
      <w:keepNext/>
      <w:keepLines/>
      <w:numPr>
        <w:numId w:val="11"/>
      </w:numPr>
      <w:spacing w:before="480"/>
      <w:outlineLvl w:val="0"/>
    </w:pPr>
    <w:rPr>
      <w:rFonts w:asciiTheme="majorHAnsi" w:eastAsiaTheme="majorEastAsia" w:hAnsiTheme="majorHAnsi"/>
      <w:b/>
      <w:bCs/>
      <w:color w:val="365F91" w:themeColor="accent1" w:themeShade="BF"/>
      <w:sz w:val="28"/>
      <w:szCs w:val="28"/>
    </w:rPr>
  </w:style>
  <w:style w:type="paragraph" w:styleId="Heading2">
    <w:name w:val="heading 2"/>
    <w:basedOn w:val="Normal"/>
    <w:next w:val="Normal"/>
    <w:link w:val="Heading2Char"/>
    <w:uiPriority w:val="9"/>
    <w:unhideWhenUsed/>
    <w:qFormat/>
    <w:rsid w:val="00AD1736"/>
    <w:pPr>
      <w:keepNext/>
      <w:keepLines/>
      <w:numPr>
        <w:ilvl w:val="1"/>
        <w:numId w:val="11"/>
      </w:numPr>
      <w:shd w:val="clear" w:color="auto" w:fill="B8CCE4" w:themeFill="accent1" w:themeFillTint="66"/>
      <w:spacing w:before="200" w:after="120"/>
      <w:outlineLvl w:val="1"/>
    </w:pPr>
    <w:rPr>
      <w:rFonts w:ascii="Arial" w:eastAsiaTheme="majorEastAsia" w:hAnsi="Arial"/>
      <w:b/>
      <w:bCs/>
      <w:sz w:val="24"/>
      <w:szCs w:val="26"/>
    </w:rPr>
  </w:style>
  <w:style w:type="paragraph" w:styleId="Heading3">
    <w:name w:val="heading 3"/>
    <w:basedOn w:val="Normal"/>
    <w:next w:val="Normal"/>
    <w:link w:val="Heading3Char"/>
    <w:autoRedefine/>
    <w:uiPriority w:val="9"/>
    <w:unhideWhenUsed/>
    <w:qFormat/>
    <w:rsid w:val="007C0CA1"/>
    <w:pPr>
      <w:keepNext/>
      <w:keepLines/>
      <w:numPr>
        <w:ilvl w:val="2"/>
        <w:numId w:val="11"/>
      </w:numPr>
      <w:spacing w:before="200" w:after="60"/>
      <w:outlineLvl w:val="2"/>
    </w:pPr>
    <w:rPr>
      <w:rFonts w:ascii="Arial" w:eastAsiaTheme="majorEastAsia" w:hAnsi="Arial"/>
      <w:b/>
      <w:bCs/>
      <w:color w:val="4F81BD" w:themeColor="accent1"/>
    </w:rPr>
  </w:style>
  <w:style w:type="paragraph" w:styleId="Heading4">
    <w:name w:val="heading 4"/>
    <w:basedOn w:val="Normal"/>
    <w:next w:val="Normal"/>
    <w:link w:val="Heading4Char"/>
    <w:uiPriority w:val="9"/>
    <w:unhideWhenUsed/>
    <w:qFormat/>
    <w:rsid w:val="00D8397A"/>
    <w:pPr>
      <w:keepNext/>
      <w:keepLines/>
      <w:numPr>
        <w:ilvl w:val="3"/>
        <w:numId w:val="11"/>
      </w:numPr>
      <w:outlineLvl w:val="3"/>
    </w:pPr>
    <w:rPr>
      <w:rFonts w:ascii="Aptos" w:eastAsiaTheme="majorEastAsia" w:hAnsi="Aptos"/>
      <w:b/>
      <w:bCs/>
      <w:iCs/>
      <w:color w:val="4F81BD" w:themeColor="accent1"/>
    </w:rPr>
  </w:style>
  <w:style w:type="paragraph" w:styleId="Heading5">
    <w:name w:val="heading 5"/>
    <w:basedOn w:val="Normal"/>
    <w:next w:val="Normal"/>
    <w:link w:val="Heading5Char"/>
    <w:uiPriority w:val="9"/>
    <w:semiHidden/>
    <w:unhideWhenUsed/>
    <w:qFormat/>
    <w:rsid w:val="00697B0B"/>
    <w:pPr>
      <w:keepNext/>
      <w:keepLines/>
      <w:numPr>
        <w:ilvl w:val="4"/>
        <w:numId w:val="11"/>
      </w:numPr>
      <w:spacing w:before="40"/>
      <w:outlineLvl w:val="4"/>
    </w:pPr>
    <w:rPr>
      <w:rFonts w:asciiTheme="majorHAnsi" w:eastAsiaTheme="majorEastAsia" w:hAnsiTheme="majorHAnsi"/>
      <w:color w:val="365F91" w:themeColor="accent1" w:themeShade="BF"/>
    </w:rPr>
  </w:style>
  <w:style w:type="paragraph" w:styleId="Heading6">
    <w:name w:val="heading 6"/>
    <w:basedOn w:val="Normal"/>
    <w:next w:val="Normal"/>
    <w:link w:val="Heading6Char"/>
    <w:uiPriority w:val="9"/>
    <w:semiHidden/>
    <w:unhideWhenUsed/>
    <w:qFormat/>
    <w:rsid w:val="00697B0B"/>
    <w:pPr>
      <w:keepNext/>
      <w:keepLines/>
      <w:numPr>
        <w:ilvl w:val="5"/>
        <w:numId w:val="11"/>
      </w:numPr>
      <w:spacing w:before="40"/>
      <w:outlineLvl w:val="5"/>
    </w:pPr>
    <w:rPr>
      <w:rFonts w:asciiTheme="majorHAnsi" w:eastAsiaTheme="majorEastAsia" w:hAnsiTheme="majorHAnsi"/>
      <w:color w:val="243F60" w:themeColor="accent1" w:themeShade="7F"/>
    </w:rPr>
  </w:style>
  <w:style w:type="paragraph" w:styleId="Heading7">
    <w:name w:val="heading 7"/>
    <w:basedOn w:val="Normal"/>
    <w:next w:val="Normal"/>
    <w:link w:val="Heading7Char"/>
    <w:uiPriority w:val="9"/>
    <w:semiHidden/>
    <w:unhideWhenUsed/>
    <w:qFormat/>
    <w:rsid w:val="00697B0B"/>
    <w:pPr>
      <w:keepNext/>
      <w:keepLines/>
      <w:numPr>
        <w:ilvl w:val="6"/>
        <w:numId w:val="11"/>
      </w:numPr>
      <w:spacing w:before="40"/>
      <w:outlineLvl w:val="6"/>
    </w:pPr>
    <w:rPr>
      <w:rFonts w:asciiTheme="majorHAnsi" w:eastAsiaTheme="majorEastAsia" w:hAnsiTheme="majorHAnsi"/>
      <w:i/>
      <w:iCs/>
      <w:color w:val="243F60" w:themeColor="accent1" w:themeShade="7F"/>
    </w:rPr>
  </w:style>
  <w:style w:type="paragraph" w:styleId="Heading8">
    <w:name w:val="heading 8"/>
    <w:basedOn w:val="Normal"/>
    <w:next w:val="Normal"/>
    <w:link w:val="Heading8Char"/>
    <w:uiPriority w:val="9"/>
    <w:semiHidden/>
    <w:unhideWhenUsed/>
    <w:qFormat/>
    <w:rsid w:val="00697B0B"/>
    <w:pPr>
      <w:keepNext/>
      <w:keepLines/>
      <w:numPr>
        <w:ilvl w:val="7"/>
        <w:numId w:val="11"/>
      </w:numPr>
      <w:spacing w:before="4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697B0B"/>
    <w:pPr>
      <w:keepNext/>
      <w:keepLines/>
      <w:numPr>
        <w:ilvl w:val="8"/>
        <w:numId w:val="11"/>
      </w:numPr>
      <w:spacing w:before="4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7F28"/>
    <w:rPr>
      <w:rFonts w:asciiTheme="majorHAnsi" w:eastAsiaTheme="majorEastAsia" w:hAnsiTheme="majorHAnsi"/>
      <w:b/>
      <w:bCs/>
      <w:color w:val="365F91" w:themeColor="accent1" w:themeShade="BF"/>
      <w:sz w:val="28"/>
      <w:szCs w:val="28"/>
    </w:rPr>
  </w:style>
  <w:style w:type="character" w:customStyle="1" w:styleId="Heading2Char">
    <w:name w:val="Heading 2 Char"/>
    <w:basedOn w:val="DefaultParagraphFont"/>
    <w:link w:val="Heading2"/>
    <w:uiPriority w:val="9"/>
    <w:rsid w:val="00AD1736"/>
    <w:rPr>
      <w:rFonts w:ascii="Arial" w:eastAsiaTheme="majorEastAsia" w:hAnsi="Arial"/>
      <w:b/>
      <w:bCs/>
      <w:sz w:val="24"/>
      <w:szCs w:val="26"/>
      <w:shd w:val="clear" w:color="auto" w:fill="B8CCE4" w:themeFill="accent1" w:themeFillTint="66"/>
    </w:rPr>
  </w:style>
  <w:style w:type="character" w:customStyle="1" w:styleId="Heading3Char">
    <w:name w:val="Heading 3 Char"/>
    <w:basedOn w:val="DefaultParagraphFont"/>
    <w:link w:val="Heading3"/>
    <w:uiPriority w:val="9"/>
    <w:rsid w:val="007C0CA1"/>
    <w:rPr>
      <w:rFonts w:ascii="Arial" w:eastAsiaTheme="majorEastAsia" w:hAnsi="Arial"/>
      <w:b/>
      <w:bCs/>
      <w:color w:val="4F81BD" w:themeColor="accent1"/>
    </w:rPr>
  </w:style>
  <w:style w:type="character" w:customStyle="1" w:styleId="Heading4Char">
    <w:name w:val="Heading 4 Char"/>
    <w:basedOn w:val="DefaultParagraphFont"/>
    <w:link w:val="Heading4"/>
    <w:uiPriority w:val="9"/>
    <w:rsid w:val="00D8397A"/>
    <w:rPr>
      <w:rFonts w:ascii="Aptos" w:eastAsiaTheme="majorEastAsia" w:hAnsi="Aptos"/>
      <w:b/>
      <w:bCs/>
      <w:iCs/>
      <w:color w:val="4F81BD" w:themeColor="accent1"/>
    </w:rPr>
  </w:style>
  <w:style w:type="character" w:customStyle="1" w:styleId="Heading5Char">
    <w:name w:val="Heading 5 Char"/>
    <w:basedOn w:val="DefaultParagraphFont"/>
    <w:link w:val="Heading5"/>
    <w:uiPriority w:val="9"/>
    <w:semiHidden/>
    <w:rsid w:val="00697B0B"/>
    <w:rPr>
      <w:rFonts w:asciiTheme="majorHAnsi" w:eastAsiaTheme="majorEastAsia" w:hAnsiTheme="majorHAnsi"/>
      <w:color w:val="365F91" w:themeColor="accent1" w:themeShade="BF"/>
    </w:rPr>
  </w:style>
  <w:style w:type="character" w:customStyle="1" w:styleId="Heading6Char">
    <w:name w:val="Heading 6 Char"/>
    <w:basedOn w:val="DefaultParagraphFont"/>
    <w:link w:val="Heading6"/>
    <w:uiPriority w:val="9"/>
    <w:semiHidden/>
    <w:rsid w:val="00697B0B"/>
    <w:rPr>
      <w:rFonts w:asciiTheme="majorHAnsi" w:eastAsiaTheme="majorEastAsia" w:hAnsiTheme="majorHAnsi"/>
      <w:color w:val="243F60" w:themeColor="accent1" w:themeShade="7F"/>
    </w:rPr>
  </w:style>
  <w:style w:type="character" w:customStyle="1" w:styleId="Heading7Char">
    <w:name w:val="Heading 7 Char"/>
    <w:basedOn w:val="DefaultParagraphFont"/>
    <w:link w:val="Heading7"/>
    <w:uiPriority w:val="9"/>
    <w:semiHidden/>
    <w:rsid w:val="00697B0B"/>
    <w:rPr>
      <w:rFonts w:asciiTheme="majorHAnsi" w:eastAsiaTheme="majorEastAsia" w:hAnsiTheme="majorHAnsi"/>
      <w:i/>
      <w:iCs/>
      <w:color w:val="243F60" w:themeColor="accent1" w:themeShade="7F"/>
    </w:rPr>
  </w:style>
  <w:style w:type="character" w:customStyle="1" w:styleId="Heading8Char">
    <w:name w:val="Heading 8 Char"/>
    <w:basedOn w:val="DefaultParagraphFont"/>
    <w:link w:val="Heading8"/>
    <w:uiPriority w:val="9"/>
    <w:semiHidden/>
    <w:rsid w:val="00697B0B"/>
    <w:rPr>
      <w:rFonts w:asciiTheme="majorHAnsi" w:eastAsiaTheme="majorEastAsia" w:hAnsiTheme="majorHAnsi"/>
      <w:color w:val="272727" w:themeColor="text1" w:themeTint="D8"/>
      <w:sz w:val="21"/>
      <w:szCs w:val="21"/>
    </w:rPr>
  </w:style>
  <w:style w:type="character" w:customStyle="1" w:styleId="Heading9Char">
    <w:name w:val="Heading 9 Char"/>
    <w:basedOn w:val="DefaultParagraphFont"/>
    <w:link w:val="Heading9"/>
    <w:uiPriority w:val="9"/>
    <w:semiHidden/>
    <w:rsid w:val="00697B0B"/>
    <w:rPr>
      <w:rFonts w:asciiTheme="majorHAnsi" w:eastAsiaTheme="majorEastAsia" w:hAnsiTheme="majorHAnsi"/>
      <w:i/>
      <w:iCs/>
      <w:color w:val="272727" w:themeColor="text1" w:themeTint="D8"/>
      <w:sz w:val="21"/>
      <w:szCs w:val="21"/>
    </w:rPr>
  </w:style>
  <w:style w:type="table" w:customStyle="1" w:styleId="GridTable1Light1">
    <w:name w:val="Grid Table 1 Light1"/>
    <w:basedOn w:val="TableNormal"/>
    <w:uiPriority w:val="46"/>
    <w:rsid w:val="00D503F0"/>
    <w:pPr>
      <w:spacing w:before="360" w:after="0" w:line="240" w:lineRule="auto"/>
      <w:jc w:val="both"/>
    </w:pPr>
    <w:rPr>
      <w:rFonts w:ascii="Times New Roman" w:eastAsia="MS Mincho" w:hAnsi="Times New Roman"/>
      <w:sz w:val="20"/>
      <w:szCs w:val="20"/>
      <w:lang w:eastAsia="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rFonts w:cs="Times New Roman"/>
        <w:b/>
        <w:bCs/>
      </w:rPr>
      <w:tblPr/>
      <w:tcPr>
        <w:tcBorders>
          <w:bottom w:val="single" w:sz="12" w:space="0" w:color="666666"/>
        </w:tcBorders>
      </w:tcPr>
    </w:tblStylePr>
    <w:tblStylePr w:type="lastRow">
      <w:rPr>
        <w:rFonts w:cs="Times New Roman"/>
        <w:b/>
        <w:bCs/>
      </w:rPr>
      <w:tblPr/>
      <w:tcPr>
        <w:tcBorders>
          <w:top w:val="double" w:sz="2" w:space="0" w:color="666666"/>
        </w:tcBorders>
      </w:tcPr>
    </w:tblStylePr>
    <w:tblStylePr w:type="firstCol">
      <w:rPr>
        <w:rFonts w:cs="Times New Roman"/>
        <w:b/>
        <w:bCs/>
      </w:rPr>
    </w:tblStylePr>
    <w:tblStylePr w:type="lastCol">
      <w:rPr>
        <w:rFonts w:cs="Times New Roman"/>
        <w:b/>
        <w:bCs/>
      </w:rPr>
    </w:tblStylePr>
  </w:style>
  <w:style w:type="paragraph" w:styleId="Header">
    <w:name w:val="header"/>
    <w:basedOn w:val="Normal"/>
    <w:link w:val="HeaderChar"/>
    <w:uiPriority w:val="99"/>
    <w:unhideWhenUsed/>
    <w:rsid w:val="00D503F0"/>
    <w:pPr>
      <w:tabs>
        <w:tab w:val="center" w:pos="4680"/>
        <w:tab w:val="right" w:pos="9360"/>
      </w:tabs>
      <w:spacing w:line="240" w:lineRule="auto"/>
    </w:pPr>
  </w:style>
  <w:style w:type="character" w:customStyle="1" w:styleId="HeaderChar">
    <w:name w:val="Header Char"/>
    <w:basedOn w:val="DefaultParagraphFont"/>
    <w:link w:val="Header"/>
    <w:uiPriority w:val="99"/>
    <w:rsid w:val="00D503F0"/>
    <w:rPr>
      <w:rFonts w:eastAsia="Times New Roman" w:cs="Times New Roman"/>
      <w:lang w:val="x-none" w:eastAsia="en-US"/>
    </w:rPr>
  </w:style>
  <w:style w:type="paragraph" w:styleId="Footer">
    <w:name w:val="footer"/>
    <w:basedOn w:val="Normal"/>
    <w:link w:val="FooterChar"/>
    <w:uiPriority w:val="99"/>
    <w:unhideWhenUsed/>
    <w:rsid w:val="00D503F0"/>
    <w:pPr>
      <w:tabs>
        <w:tab w:val="center" w:pos="4680"/>
        <w:tab w:val="right" w:pos="9360"/>
      </w:tabs>
      <w:spacing w:line="240" w:lineRule="auto"/>
    </w:pPr>
  </w:style>
  <w:style w:type="character" w:customStyle="1" w:styleId="FooterChar">
    <w:name w:val="Footer Char"/>
    <w:basedOn w:val="DefaultParagraphFont"/>
    <w:link w:val="Footer"/>
    <w:uiPriority w:val="99"/>
    <w:rsid w:val="00D503F0"/>
    <w:rPr>
      <w:rFonts w:eastAsia="Times New Roman" w:cs="Times New Roman"/>
      <w:lang w:val="x-none" w:eastAsia="en-US"/>
    </w:rPr>
  </w:style>
  <w:style w:type="table" w:styleId="TableGrid">
    <w:name w:val="Table Grid"/>
    <w:basedOn w:val="TableNormal"/>
    <w:uiPriority w:val="59"/>
    <w:rsid w:val="00D50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Bullet1"/>
    <w:basedOn w:val="Normal"/>
    <w:link w:val="ListParagraphChar"/>
    <w:uiPriority w:val="34"/>
    <w:qFormat/>
    <w:rsid w:val="001C06C0"/>
    <w:pPr>
      <w:ind w:left="720"/>
      <w:contextualSpacing/>
    </w:pPr>
  </w:style>
  <w:style w:type="paragraph" w:styleId="BalloonText">
    <w:name w:val="Balloon Text"/>
    <w:basedOn w:val="Normal"/>
    <w:link w:val="BalloonTextChar"/>
    <w:uiPriority w:val="99"/>
    <w:semiHidden/>
    <w:unhideWhenUsed/>
    <w:rsid w:val="006D38A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38AF"/>
    <w:rPr>
      <w:rFonts w:ascii="Tahoma" w:hAnsi="Tahoma" w:cs="Tahoma"/>
      <w:sz w:val="16"/>
      <w:szCs w:val="16"/>
      <w:lang w:val="x-none" w:eastAsia="en-US"/>
    </w:rPr>
  </w:style>
  <w:style w:type="paragraph" w:styleId="TOCHeading">
    <w:name w:val="TOC Heading"/>
    <w:basedOn w:val="Heading1"/>
    <w:next w:val="Normal"/>
    <w:uiPriority w:val="39"/>
    <w:unhideWhenUsed/>
    <w:qFormat/>
    <w:rsid w:val="006505FB"/>
    <w:pPr>
      <w:outlineLvl w:val="9"/>
    </w:pPr>
  </w:style>
  <w:style w:type="paragraph" w:styleId="TOC2">
    <w:name w:val="toc 2"/>
    <w:basedOn w:val="Normal"/>
    <w:next w:val="Normal"/>
    <w:autoRedefine/>
    <w:uiPriority w:val="39"/>
    <w:unhideWhenUsed/>
    <w:rsid w:val="000456A8"/>
    <w:pPr>
      <w:tabs>
        <w:tab w:val="left" w:pos="880"/>
        <w:tab w:val="right" w:leader="dot" w:pos="10070"/>
      </w:tabs>
      <w:spacing w:after="100"/>
      <w:ind w:left="220"/>
    </w:pPr>
    <w:rPr>
      <w:lang w:eastAsia="ja-JP"/>
    </w:rPr>
  </w:style>
  <w:style w:type="paragraph" w:styleId="TOC1">
    <w:name w:val="toc 1"/>
    <w:basedOn w:val="Normal"/>
    <w:next w:val="Normal"/>
    <w:autoRedefine/>
    <w:uiPriority w:val="39"/>
    <w:unhideWhenUsed/>
    <w:rsid w:val="00E531A1"/>
    <w:pPr>
      <w:tabs>
        <w:tab w:val="left" w:pos="440"/>
        <w:tab w:val="right" w:leader="dot" w:pos="10070"/>
      </w:tabs>
      <w:contextualSpacing/>
    </w:pPr>
    <w:rPr>
      <w:lang w:eastAsia="ja-JP"/>
    </w:rPr>
  </w:style>
  <w:style w:type="paragraph" w:styleId="TOC3">
    <w:name w:val="toc 3"/>
    <w:basedOn w:val="Normal"/>
    <w:next w:val="Normal"/>
    <w:autoRedefine/>
    <w:uiPriority w:val="39"/>
    <w:unhideWhenUsed/>
    <w:rsid w:val="00395DFA"/>
    <w:pPr>
      <w:tabs>
        <w:tab w:val="left" w:pos="1320"/>
        <w:tab w:val="right" w:leader="dot" w:pos="10070"/>
      </w:tabs>
      <w:spacing w:after="100"/>
      <w:ind w:left="440"/>
    </w:pPr>
    <w:rPr>
      <w:lang w:eastAsia="ja-JP"/>
    </w:rPr>
  </w:style>
  <w:style w:type="character" w:styleId="Hyperlink">
    <w:name w:val="Hyperlink"/>
    <w:basedOn w:val="DefaultParagraphFont"/>
    <w:uiPriority w:val="99"/>
    <w:unhideWhenUsed/>
    <w:rsid w:val="006505FB"/>
    <w:rPr>
      <w:rFonts w:cs="Times New Roman"/>
      <w:color w:val="0000FF" w:themeColor="hyperlink"/>
      <w:u w:val="single"/>
    </w:rPr>
  </w:style>
  <w:style w:type="paragraph" w:styleId="NoSpacing">
    <w:name w:val="No Spacing"/>
    <w:link w:val="NoSpacingChar"/>
    <w:uiPriority w:val="1"/>
    <w:qFormat/>
    <w:rsid w:val="006505FB"/>
    <w:pPr>
      <w:spacing w:after="0" w:line="240" w:lineRule="auto"/>
    </w:pPr>
  </w:style>
  <w:style w:type="character" w:customStyle="1" w:styleId="NoSpacingChar">
    <w:name w:val="No Spacing Char"/>
    <w:basedOn w:val="DefaultParagraphFont"/>
    <w:link w:val="NoSpacing"/>
    <w:uiPriority w:val="1"/>
    <w:rsid w:val="006505FB"/>
    <w:rPr>
      <w:rFonts w:cs="Times New Roman"/>
    </w:rPr>
  </w:style>
  <w:style w:type="character" w:styleId="CommentReference">
    <w:name w:val="annotation reference"/>
    <w:basedOn w:val="DefaultParagraphFont"/>
    <w:uiPriority w:val="99"/>
    <w:semiHidden/>
    <w:unhideWhenUsed/>
    <w:rsid w:val="00DF54D3"/>
    <w:rPr>
      <w:rFonts w:cs="Times New Roman"/>
      <w:sz w:val="16"/>
      <w:szCs w:val="16"/>
    </w:rPr>
  </w:style>
  <w:style w:type="paragraph" w:styleId="CommentText">
    <w:name w:val="annotation text"/>
    <w:basedOn w:val="Normal"/>
    <w:link w:val="CommentTextChar"/>
    <w:uiPriority w:val="99"/>
    <w:unhideWhenUsed/>
    <w:rsid w:val="00DF54D3"/>
    <w:pPr>
      <w:spacing w:line="240" w:lineRule="auto"/>
    </w:pPr>
    <w:rPr>
      <w:sz w:val="20"/>
      <w:szCs w:val="20"/>
    </w:rPr>
  </w:style>
  <w:style w:type="character" w:customStyle="1" w:styleId="CommentTextChar">
    <w:name w:val="Comment Text Char"/>
    <w:basedOn w:val="DefaultParagraphFont"/>
    <w:link w:val="CommentText"/>
    <w:uiPriority w:val="99"/>
    <w:rsid w:val="00DF54D3"/>
    <w:rPr>
      <w:rFonts w:eastAsia="Times New Roman" w:cs="Times New Roman"/>
      <w:sz w:val="20"/>
      <w:szCs w:val="20"/>
      <w:lang w:val="x-none" w:eastAsia="en-US"/>
    </w:rPr>
  </w:style>
  <w:style w:type="paragraph" w:styleId="CommentSubject">
    <w:name w:val="annotation subject"/>
    <w:basedOn w:val="CommentText"/>
    <w:next w:val="CommentText"/>
    <w:link w:val="CommentSubjectChar"/>
    <w:uiPriority w:val="99"/>
    <w:semiHidden/>
    <w:unhideWhenUsed/>
    <w:rsid w:val="00DF54D3"/>
    <w:rPr>
      <w:b/>
      <w:bCs/>
    </w:rPr>
  </w:style>
  <w:style w:type="character" w:customStyle="1" w:styleId="CommentSubjectChar">
    <w:name w:val="Comment Subject Char"/>
    <w:basedOn w:val="CommentTextChar"/>
    <w:link w:val="CommentSubject"/>
    <w:uiPriority w:val="99"/>
    <w:semiHidden/>
    <w:rsid w:val="00DF54D3"/>
    <w:rPr>
      <w:rFonts w:eastAsia="Times New Roman" w:cs="Times New Roman"/>
      <w:b/>
      <w:bCs/>
      <w:sz w:val="20"/>
      <w:szCs w:val="20"/>
      <w:lang w:val="x-none" w:eastAsia="en-US"/>
    </w:rPr>
  </w:style>
  <w:style w:type="paragraph" w:styleId="EndnoteText">
    <w:name w:val="endnote text"/>
    <w:basedOn w:val="Normal"/>
    <w:link w:val="EndnoteTextChar"/>
    <w:uiPriority w:val="99"/>
    <w:semiHidden/>
    <w:unhideWhenUsed/>
    <w:rsid w:val="008D1EB2"/>
    <w:pPr>
      <w:spacing w:line="240" w:lineRule="auto"/>
    </w:pPr>
    <w:rPr>
      <w:rFonts w:ascii="Times New Roman" w:hAnsi="Times New Roman"/>
      <w:sz w:val="20"/>
      <w:szCs w:val="20"/>
    </w:rPr>
  </w:style>
  <w:style w:type="character" w:customStyle="1" w:styleId="EndnoteTextChar">
    <w:name w:val="Endnote Text Char"/>
    <w:basedOn w:val="DefaultParagraphFont"/>
    <w:link w:val="EndnoteText"/>
    <w:uiPriority w:val="99"/>
    <w:semiHidden/>
    <w:rsid w:val="008D1EB2"/>
    <w:rPr>
      <w:rFonts w:ascii="Times New Roman" w:hAnsi="Times New Roman" w:cs="Times New Roman"/>
      <w:sz w:val="20"/>
      <w:szCs w:val="20"/>
    </w:rPr>
  </w:style>
  <w:style w:type="paragraph" w:styleId="Revision">
    <w:name w:val="Revision"/>
    <w:hidden/>
    <w:uiPriority w:val="99"/>
    <w:semiHidden/>
    <w:rsid w:val="006F2774"/>
    <w:pPr>
      <w:spacing w:after="0" w:line="240" w:lineRule="auto"/>
    </w:pPr>
    <w:rPr>
      <w:lang w:eastAsia="en-US"/>
    </w:rPr>
  </w:style>
  <w:style w:type="table" w:customStyle="1" w:styleId="ListTable31">
    <w:name w:val="List Table 31"/>
    <w:basedOn w:val="TableNormal"/>
    <w:uiPriority w:val="48"/>
    <w:rsid w:val="0077214D"/>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cs="Times New Roman"/>
        <w:b/>
        <w:bCs/>
        <w:color w:val="FFFFFF" w:themeColor="background1"/>
      </w:rPr>
      <w:tblPr/>
      <w:tcPr>
        <w:shd w:val="clear" w:color="auto" w:fill="000000" w:themeFill="text1"/>
      </w:tcPr>
    </w:tblStylePr>
    <w:tblStylePr w:type="lastRow">
      <w:rPr>
        <w:rFonts w:cs="Times New Roman"/>
        <w:b/>
        <w:bCs/>
      </w:rPr>
      <w:tblPr/>
      <w:tcPr>
        <w:tcBorders>
          <w:top w:val="double" w:sz="4" w:space="0" w:color="000000" w:themeColor="text1"/>
        </w:tcBorders>
        <w:shd w:val="clear" w:color="auto" w:fill="FFFFFF" w:themeFill="background1"/>
      </w:tcPr>
    </w:tblStylePr>
    <w:tblStylePr w:type="firstCol">
      <w:rPr>
        <w:rFonts w:cs="Times New Roman"/>
        <w:b/>
        <w:bCs/>
      </w:rPr>
      <w:tblPr/>
      <w:tcPr>
        <w:tcBorders>
          <w:right w:val="nil"/>
        </w:tcBorders>
        <w:shd w:val="clear" w:color="auto" w:fill="FFFFFF" w:themeFill="background1"/>
      </w:tcPr>
    </w:tblStylePr>
    <w:tblStylePr w:type="lastCol">
      <w:rPr>
        <w:rFonts w:cs="Times New Roman"/>
        <w:b/>
        <w:bCs/>
      </w:rPr>
      <w:tblPr/>
      <w:tcPr>
        <w:tcBorders>
          <w:left w:val="nil"/>
        </w:tcBorders>
        <w:shd w:val="clear" w:color="auto" w:fill="FFFFFF" w:themeFill="background1"/>
      </w:tcPr>
    </w:tblStylePr>
    <w:tblStylePr w:type="band1Vert">
      <w:rPr>
        <w:rFonts w:cs="Times New Roman"/>
      </w:rPr>
      <w:tblPr/>
      <w:tcPr>
        <w:tcBorders>
          <w:left w:val="single" w:sz="4" w:space="0" w:color="000000" w:themeColor="text1"/>
          <w:right w:val="single" w:sz="4" w:space="0" w:color="000000" w:themeColor="text1"/>
        </w:tcBorders>
      </w:tcPr>
    </w:tblStylePr>
    <w:tblStylePr w:type="band1Horz">
      <w:rPr>
        <w:rFonts w:cs="Times New Roman"/>
      </w:rPr>
      <w:tblPr/>
      <w:tcPr>
        <w:tcBorders>
          <w:top w:val="single" w:sz="4" w:space="0" w:color="000000" w:themeColor="text1"/>
          <w:bottom w:val="single" w:sz="4" w:space="0" w:color="000000" w:themeColor="text1"/>
          <w:insideH w:val="nil"/>
        </w:tcBorders>
      </w:tcPr>
    </w:tblStylePr>
    <w:tblStylePr w:type="neCell">
      <w:rPr>
        <w:rFonts w:cs="Times New Roman"/>
      </w:rPr>
      <w:tblPr/>
      <w:tcPr>
        <w:tcBorders>
          <w:left w:val="nil"/>
          <w:bottom w:val="nil"/>
        </w:tcBorders>
      </w:tcPr>
    </w:tblStylePr>
    <w:tblStylePr w:type="nwCell">
      <w:rPr>
        <w:rFonts w:cs="Times New Roman"/>
      </w:rPr>
      <w:tblPr/>
      <w:tcPr>
        <w:tcBorders>
          <w:bottom w:val="nil"/>
          <w:right w:val="nil"/>
        </w:tcBorders>
      </w:tcPr>
    </w:tblStylePr>
    <w:tblStylePr w:type="seCell">
      <w:rPr>
        <w:rFonts w:cs="Times New Roman"/>
      </w:rPr>
      <w:tblPr/>
      <w:tcPr>
        <w:tcBorders>
          <w:top w:val="double" w:sz="4" w:space="0" w:color="000000" w:themeColor="text1"/>
          <w:left w:val="nil"/>
        </w:tcBorders>
      </w:tcPr>
    </w:tblStylePr>
    <w:tblStylePr w:type="swCell">
      <w:rPr>
        <w:rFonts w:cs="Times New Roman"/>
      </w:rPr>
      <w:tblPr/>
      <w:tcPr>
        <w:tcBorders>
          <w:top w:val="double" w:sz="4" w:space="0" w:color="000000" w:themeColor="text1"/>
          <w:right w:val="nil"/>
        </w:tcBorders>
      </w:tcPr>
    </w:tblStylePr>
  </w:style>
  <w:style w:type="paragraph" w:styleId="NormalWeb">
    <w:name w:val="Normal (Web)"/>
    <w:basedOn w:val="Normal"/>
    <w:uiPriority w:val="99"/>
    <w:semiHidden/>
    <w:unhideWhenUsed/>
    <w:rsid w:val="00F5415F"/>
    <w:pPr>
      <w:spacing w:before="100" w:beforeAutospacing="1" w:after="100" w:afterAutospacing="1" w:line="240" w:lineRule="auto"/>
    </w:pPr>
    <w:rPr>
      <w:rFonts w:ascii="Times New Roman" w:hAnsi="Times New Roman"/>
      <w:sz w:val="24"/>
      <w:szCs w:val="24"/>
    </w:rPr>
  </w:style>
  <w:style w:type="paragraph" w:styleId="FootnoteText">
    <w:name w:val="footnote text"/>
    <w:basedOn w:val="Normal"/>
    <w:link w:val="FootnoteTextChar"/>
    <w:uiPriority w:val="99"/>
    <w:unhideWhenUsed/>
    <w:rsid w:val="00E52421"/>
    <w:pPr>
      <w:spacing w:line="240" w:lineRule="auto"/>
    </w:pPr>
    <w:rPr>
      <w:sz w:val="20"/>
      <w:szCs w:val="20"/>
    </w:rPr>
  </w:style>
  <w:style w:type="character" w:customStyle="1" w:styleId="FootnoteTextChar">
    <w:name w:val="Footnote Text Char"/>
    <w:basedOn w:val="DefaultParagraphFont"/>
    <w:link w:val="FootnoteText"/>
    <w:uiPriority w:val="99"/>
    <w:rsid w:val="00E52421"/>
    <w:rPr>
      <w:rFonts w:ascii="Garamond" w:hAnsi="Garamond" w:cs="Times New Roman"/>
      <w:sz w:val="20"/>
      <w:szCs w:val="20"/>
      <w:lang w:val="x-none" w:eastAsia="en-US"/>
    </w:rPr>
  </w:style>
  <w:style w:type="character" w:styleId="FootnoteReference">
    <w:name w:val="footnote reference"/>
    <w:basedOn w:val="DefaultParagraphFont"/>
    <w:uiPriority w:val="99"/>
    <w:unhideWhenUsed/>
    <w:rsid w:val="00E52421"/>
    <w:rPr>
      <w:rFonts w:cs="Times New Roman"/>
      <w:vertAlign w:val="superscript"/>
    </w:rPr>
  </w:style>
  <w:style w:type="paragraph" w:customStyle="1" w:styleId="Default">
    <w:name w:val="Default"/>
    <w:rsid w:val="00A4533B"/>
    <w:pPr>
      <w:autoSpaceDE w:val="0"/>
      <w:autoSpaceDN w:val="0"/>
      <w:adjustRightInd w:val="0"/>
      <w:spacing w:after="0" w:line="240" w:lineRule="auto"/>
    </w:pPr>
    <w:rPr>
      <w:rFonts w:ascii="Arial" w:hAnsi="Arial" w:cs="Arial"/>
      <w:color w:val="000000"/>
      <w:sz w:val="24"/>
      <w:szCs w:val="24"/>
      <w:lang w:eastAsia="en-US"/>
    </w:rPr>
  </w:style>
  <w:style w:type="table" w:styleId="LightList">
    <w:name w:val="Light List"/>
    <w:basedOn w:val="TableNormal"/>
    <w:uiPriority w:val="61"/>
    <w:rsid w:val="0005375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pPr>
      <w:rPr>
        <w:rFonts w:cs="Times New Roman"/>
        <w:b/>
        <w:bCs/>
        <w:color w:val="FFFFFF" w:themeColor="background1"/>
      </w:rPr>
      <w:tblPr/>
      <w:tcPr>
        <w:shd w:val="clear" w:color="auto" w:fill="000000" w:themeFill="text1"/>
      </w:tcPr>
    </w:tblStylePr>
    <w:tblStylePr w:type="lastRow">
      <w:pPr>
        <w:spacing w:before="0" w:after="0"/>
      </w:pPr>
      <w:rPr>
        <w:rFonts w:cs="Times New Roman"/>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rPr>
        <w:rFonts w:cs="Times New Roman"/>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PlaceholderText">
    <w:name w:val="Placeholder Text"/>
    <w:basedOn w:val="DefaultParagraphFont"/>
    <w:uiPriority w:val="99"/>
    <w:semiHidden/>
    <w:rsid w:val="000D4B8E"/>
    <w:rPr>
      <w:rFonts w:cs="Times New Roman"/>
      <w:color w:val="808080"/>
    </w:rPr>
  </w:style>
  <w:style w:type="paragraph" w:styleId="TOC4">
    <w:name w:val="toc 4"/>
    <w:basedOn w:val="Normal"/>
    <w:next w:val="Normal"/>
    <w:autoRedefine/>
    <w:uiPriority w:val="39"/>
    <w:unhideWhenUsed/>
    <w:rsid w:val="00395DFA"/>
    <w:pPr>
      <w:spacing w:after="100"/>
      <w:ind w:left="660"/>
    </w:pPr>
  </w:style>
  <w:style w:type="character" w:styleId="FollowedHyperlink">
    <w:name w:val="FollowedHyperlink"/>
    <w:basedOn w:val="DefaultParagraphFont"/>
    <w:uiPriority w:val="99"/>
    <w:semiHidden/>
    <w:unhideWhenUsed/>
    <w:rsid w:val="00395DFA"/>
    <w:rPr>
      <w:rFonts w:cs="Times New Roman"/>
      <w:color w:val="800080" w:themeColor="followedHyperlink"/>
      <w:u w:val="single"/>
    </w:rPr>
  </w:style>
  <w:style w:type="character" w:customStyle="1" w:styleId="ListParagraphChar">
    <w:name w:val="List Paragraph Char"/>
    <w:aliases w:val="Bullet1 Char"/>
    <w:basedOn w:val="DefaultParagraphFont"/>
    <w:link w:val="ListParagraph"/>
    <w:uiPriority w:val="34"/>
    <w:locked/>
    <w:rsid w:val="00B25212"/>
    <w:rPr>
      <w:rFonts w:cs="Times New Roman"/>
    </w:rPr>
  </w:style>
  <w:style w:type="paragraph" w:styleId="BodyText">
    <w:name w:val="Body Text"/>
    <w:basedOn w:val="Normal"/>
    <w:link w:val="BodyTextChar"/>
    <w:uiPriority w:val="99"/>
    <w:qFormat/>
    <w:rsid w:val="003C4AC3"/>
    <w:pPr>
      <w:widowControl w:val="0"/>
      <w:autoSpaceDE w:val="0"/>
      <w:autoSpaceDN w:val="0"/>
      <w:spacing w:line="240" w:lineRule="auto"/>
    </w:pPr>
    <w:rPr>
      <w:rFonts w:ascii="Calibri" w:hAnsi="Calibri" w:cs="Calibri"/>
      <w:sz w:val="20"/>
      <w:szCs w:val="20"/>
      <w:lang w:eastAsia="en-US"/>
    </w:rPr>
  </w:style>
  <w:style w:type="character" w:customStyle="1" w:styleId="BodyTextChar">
    <w:name w:val="Body Text Char"/>
    <w:basedOn w:val="DefaultParagraphFont"/>
    <w:link w:val="BodyText"/>
    <w:uiPriority w:val="99"/>
    <w:rsid w:val="003C4AC3"/>
    <w:rPr>
      <w:rFonts w:ascii="Calibri" w:hAnsi="Calibri" w:cs="Calibri"/>
      <w:sz w:val="20"/>
      <w:szCs w:val="20"/>
      <w:lang w:val="x-none" w:eastAsia="en-US"/>
    </w:rPr>
  </w:style>
  <w:style w:type="paragraph" w:customStyle="1" w:styleId="BodyText22">
    <w:name w:val="Body Text 22"/>
    <w:basedOn w:val="Normal"/>
    <w:rsid w:val="001018CC"/>
    <w:pPr>
      <w:overflowPunct w:val="0"/>
      <w:autoSpaceDE w:val="0"/>
      <w:autoSpaceDN w:val="0"/>
      <w:adjustRightInd w:val="0"/>
      <w:spacing w:line="240" w:lineRule="auto"/>
      <w:ind w:firstLine="720"/>
      <w:jc w:val="both"/>
      <w:textAlignment w:val="baseline"/>
    </w:pPr>
    <w:rPr>
      <w:rFonts w:ascii="Times New Roman" w:hAnsi="Times New Roman"/>
      <w:szCs w:val="20"/>
      <w:lang w:eastAsia="en-US"/>
    </w:rPr>
  </w:style>
  <w:style w:type="character" w:styleId="SubtleEmphasis">
    <w:name w:val="Subtle Emphasis"/>
    <w:basedOn w:val="DefaultParagraphFont"/>
    <w:uiPriority w:val="19"/>
    <w:qFormat/>
    <w:rsid w:val="004A7062"/>
    <w:rPr>
      <w:rFonts w:cs="Times New Roman"/>
      <w:i/>
      <w:iCs/>
      <w:color w:val="595959" w:themeColor="text1" w:themeTint="A6"/>
    </w:rPr>
  </w:style>
  <w:style w:type="character" w:styleId="IntenseEmphasis">
    <w:name w:val="Intense Emphasis"/>
    <w:basedOn w:val="DefaultParagraphFont"/>
    <w:uiPriority w:val="21"/>
    <w:qFormat/>
    <w:rsid w:val="000A128C"/>
    <w:rPr>
      <w:rFonts w:cs="Times New Roman"/>
      <w:b/>
      <w:bCs/>
      <w:i/>
      <w:iCs/>
      <w:color w:val="1F497D" w:themeColor="text2"/>
    </w:rPr>
  </w:style>
  <w:style w:type="paragraph" w:styleId="Subtitle">
    <w:name w:val="Subtitle"/>
    <w:basedOn w:val="Normal"/>
    <w:next w:val="Normal"/>
    <w:link w:val="SubtitleChar"/>
    <w:uiPriority w:val="11"/>
    <w:qFormat/>
    <w:rsid w:val="00DA435B"/>
    <w:pPr>
      <w:spacing w:after="200" w:line="240" w:lineRule="auto"/>
    </w:pPr>
    <w:rPr>
      <w:rFonts w:asciiTheme="majorHAnsi" w:eastAsiaTheme="majorEastAsia" w:hAnsiTheme="majorHAnsi"/>
      <w:i/>
      <w:iCs/>
      <w:color w:val="1F497D" w:themeColor="text2"/>
      <w:spacing w:val="15"/>
      <w:sz w:val="24"/>
      <w:szCs w:val="24"/>
      <w:lang w:eastAsia="en-US"/>
    </w:rPr>
  </w:style>
  <w:style w:type="character" w:customStyle="1" w:styleId="SubtitleChar">
    <w:name w:val="Subtitle Char"/>
    <w:basedOn w:val="DefaultParagraphFont"/>
    <w:link w:val="Subtitle"/>
    <w:uiPriority w:val="11"/>
    <w:rsid w:val="00DA435B"/>
    <w:rPr>
      <w:rFonts w:asciiTheme="majorHAnsi" w:eastAsiaTheme="majorEastAsia" w:hAnsiTheme="majorHAnsi" w:cs="Times New Roman"/>
      <w:i/>
      <w:iCs/>
      <w:color w:val="1F497D" w:themeColor="text2"/>
      <w:spacing w:val="15"/>
      <w:sz w:val="24"/>
      <w:szCs w:val="24"/>
      <w:lang w:val="x-none" w:eastAsia="en-US"/>
    </w:rPr>
  </w:style>
  <w:style w:type="character" w:styleId="Strong">
    <w:name w:val="Strong"/>
    <w:basedOn w:val="DefaultParagraphFont"/>
    <w:uiPriority w:val="22"/>
    <w:qFormat/>
    <w:rsid w:val="00DA435B"/>
    <w:rPr>
      <w:rFonts w:cs="Times New Roman"/>
      <w:b/>
      <w:bCs/>
    </w:rPr>
  </w:style>
  <w:style w:type="character" w:customStyle="1" w:styleId="cf01">
    <w:name w:val="cf01"/>
    <w:basedOn w:val="DefaultParagraphFont"/>
    <w:rsid w:val="00F50C79"/>
    <w:rPr>
      <w:rFonts w:ascii="Segoe UI" w:hAnsi="Segoe UI" w:cs="Segoe UI"/>
      <w:sz w:val="18"/>
      <w:szCs w:val="18"/>
    </w:rPr>
  </w:style>
  <w:style w:type="character" w:styleId="UnresolvedMention">
    <w:name w:val="Unresolved Mention"/>
    <w:basedOn w:val="DefaultParagraphFont"/>
    <w:uiPriority w:val="99"/>
    <w:semiHidden/>
    <w:unhideWhenUsed/>
    <w:rsid w:val="00E12603"/>
    <w:rPr>
      <w:rFonts w:cs="Times New Roman"/>
      <w:color w:val="605E5C"/>
      <w:shd w:val="clear" w:color="auto" w:fill="E1DFDD"/>
    </w:rPr>
  </w:style>
  <w:style w:type="character" w:styleId="Mention">
    <w:name w:val="Mention"/>
    <w:basedOn w:val="DefaultParagraphFont"/>
    <w:uiPriority w:val="99"/>
    <w:unhideWhenUsed/>
    <w:rsid w:val="00D61110"/>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679357">
      <w:marLeft w:val="0"/>
      <w:marRight w:val="0"/>
      <w:marTop w:val="0"/>
      <w:marBottom w:val="0"/>
      <w:divBdr>
        <w:top w:val="none" w:sz="0" w:space="0" w:color="auto"/>
        <w:left w:val="none" w:sz="0" w:space="0" w:color="auto"/>
        <w:bottom w:val="none" w:sz="0" w:space="0" w:color="auto"/>
        <w:right w:val="none" w:sz="0" w:space="0" w:color="auto"/>
      </w:divBdr>
    </w:div>
    <w:div w:id="166679358">
      <w:marLeft w:val="0"/>
      <w:marRight w:val="0"/>
      <w:marTop w:val="0"/>
      <w:marBottom w:val="0"/>
      <w:divBdr>
        <w:top w:val="none" w:sz="0" w:space="0" w:color="auto"/>
        <w:left w:val="none" w:sz="0" w:space="0" w:color="auto"/>
        <w:bottom w:val="none" w:sz="0" w:space="0" w:color="auto"/>
        <w:right w:val="none" w:sz="0" w:space="0" w:color="auto"/>
      </w:divBdr>
    </w:div>
    <w:div w:id="166679359">
      <w:marLeft w:val="0"/>
      <w:marRight w:val="0"/>
      <w:marTop w:val="0"/>
      <w:marBottom w:val="0"/>
      <w:divBdr>
        <w:top w:val="none" w:sz="0" w:space="0" w:color="auto"/>
        <w:left w:val="none" w:sz="0" w:space="0" w:color="auto"/>
        <w:bottom w:val="none" w:sz="0" w:space="0" w:color="auto"/>
        <w:right w:val="none" w:sz="0" w:space="0" w:color="auto"/>
      </w:divBdr>
    </w:div>
    <w:div w:id="166679360">
      <w:marLeft w:val="0"/>
      <w:marRight w:val="0"/>
      <w:marTop w:val="0"/>
      <w:marBottom w:val="0"/>
      <w:divBdr>
        <w:top w:val="none" w:sz="0" w:space="0" w:color="auto"/>
        <w:left w:val="none" w:sz="0" w:space="0" w:color="auto"/>
        <w:bottom w:val="none" w:sz="0" w:space="0" w:color="auto"/>
        <w:right w:val="none" w:sz="0" w:space="0" w:color="auto"/>
      </w:divBdr>
    </w:div>
    <w:div w:id="166679361">
      <w:marLeft w:val="0"/>
      <w:marRight w:val="0"/>
      <w:marTop w:val="0"/>
      <w:marBottom w:val="0"/>
      <w:divBdr>
        <w:top w:val="none" w:sz="0" w:space="0" w:color="auto"/>
        <w:left w:val="none" w:sz="0" w:space="0" w:color="auto"/>
        <w:bottom w:val="none" w:sz="0" w:space="0" w:color="auto"/>
        <w:right w:val="none" w:sz="0" w:space="0" w:color="auto"/>
      </w:divBdr>
    </w:div>
    <w:div w:id="166679362">
      <w:marLeft w:val="0"/>
      <w:marRight w:val="0"/>
      <w:marTop w:val="0"/>
      <w:marBottom w:val="0"/>
      <w:divBdr>
        <w:top w:val="none" w:sz="0" w:space="0" w:color="auto"/>
        <w:left w:val="none" w:sz="0" w:space="0" w:color="auto"/>
        <w:bottom w:val="none" w:sz="0" w:space="0" w:color="auto"/>
        <w:right w:val="none" w:sz="0" w:space="0" w:color="auto"/>
      </w:divBdr>
    </w:div>
    <w:div w:id="166679363">
      <w:marLeft w:val="0"/>
      <w:marRight w:val="0"/>
      <w:marTop w:val="0"/>
      <w:marBottom w:val="0"/>
      <w:divBdr>
        <w:top w:val="none" w:sz="0" w:space="0" w:color="auto"/>
        <w:left w:val="none" w:sz="0" w:space="0" w:color="auto"/>
        <w:bottom w:val="none" w:sz="0" w:space="0" w:color="auto"/>
        <w:right w:val="none" w:sz="0" w:space="0" w:color="auto"/>
      </w:divBdr>
    </w:div>
    <w:div w:id="166679364">
      <w:marLeft w:val="0"/>
      <w:marRight w:val="0"/>
      <w:marTop w:val="0"/>
      <w:marBottom w:val="0"/>
      <w:divBdr>
        <w:top w:val="none" w:sz="0" w:space="0" w:color="auto"/>
        <w:left w:val="none" w:sz="0" w:space="0" w:color="auto"/>
        <w:bottom w:val="none" w:sz="0" w:space="0" w:color="auto"/>
        <w:right w:val="none" w:sz="0" w:space="0" w:color="auto"/>
      </w:divBdr>
      <w:divsChild>
        <w:div w:id="166679731">
          <w:marLeft w:val="0"/>
          <w:marRight w:val="0"/>
          <w:marTop w:val="0"/>
          <w:marBottom w:val="0"/>
          <w:divBdr>
            <w:top w:val="none" w:sz="0" w:space="0" w:color="auto"/>
            <w:left w:val="none" w:sz="0" w:space="0" w:color="auto"/>
            <w:bottom w:val="none" w:sz="0" w:space="0" w:color="auto"/>
            <w:right w:val="none" w:sz="0" w:space="0" w:color="auto"/>
          </w:divBdr>
          <w:divsChild>
            <w:div w:id="166679759">
              <w:marLeft w:val="0"/>
              <w:marRight w:val="0"/>
              <w:marTop w:val="0"/>
              <w:marBottom w:val="0"/>
              <w:divBdr>
                <w:top w:val="none" w:sz="0" w:space="0" w:color="auto"/>
                <w:left w:val="none" w:sz="0" w:space="0" w:color="auto"/>
                <w:bottom w:val="none" w:sz="0" w:space="0" w:color="auto"/>
                <w:right w:val="none" w:sz="0" w:space="0" w:color="auto"/>
              </w:divBdr>
              <w:divsChild>
                <w:div w:id="166679775">
                  <w:marLeft w:val="0"/>
                  <w:marRight w:val="0"/>
                  <w:marTop w:val="240"/>
                  <w:marBottom w:val="240"/>
                  <w:divBdr>
                    <w:top w:val="none" w:sz="0" w:space="0" w:color="auto"/>
                    <w:left w:val="none" w:sz="0" w:space="0" w:color="auto"/>
                    <w:bottom w:val="none" w:sz="0" w:space="0" w:color="auto"/>
                    <w:right w:val="none" w:sz="0" w:space="0" w:color="auto"/>
                  </w:divBdr>
                  <w:divsChild>
                    <w:div w:id="166679795">
                      <w:marLeft w:val="0"/>
                      <w:marRight w:val="0"/>
                      <w:marTop w:val="0"/>
                      <w:marBottom w:val="0"/>
                      <w:divBdr>
                        <w:top w:val="none" w:sz="0" w:space="0" w:color="auto"/>
                        <w:left w:val="none" w:sz="0" w:space="0" w:color="auto"/>
                        <w:bottom w:val="none" w:sz="0" w:space="0" w:color="auto"/>
                        <w:right w:val="none" w:sz="0" w:space="0" w:color="auto"/>
                      </w:divBdr>
                      <w:divsChild>
                        <w:div w:id="166679798">
                          <w:marLeft w:val="0"/>
                          <w:marRight w:val="0"/>
                          <w:marTop w:val="0"/>
                          <w:marBottom w:val="0"/>
                          <w:divBdr>
                            <w:top w:val="none" w:sz="0" w:space="0" w:color="auto"/>
                            <w:left w:val="none" w:sz="0" w:space="0" w:color="auto"/>
                            <w:bottom w:val="none" w:sz="0" w:space="0" w:color="auto"/>
                            <w:right w:val="none" w:sz="0" w:space="0" w:color="auto"/>
                          </w:divBdr>
                          <w:divsChild>
                            <w:div w:id="166679381">
                              <w:marLeft w:val="0"/>
                              <w:marRight w:val="0"/>
                              <w:marTop w:val="0"/>
                              <w:marBottom w:val="0"/>
                              <w:divBdr>
                                <w:top w:val="single" w:sz="6" w:space="0" w:color="auto"/>
                                <w:left w:val="single" w:sz="6" w:space="0" w:color="auto"/>
                                <w:bottom w:val="single" w:sz="6" w:space="0" w:color="auto"/>
                                <w:right w:val="single" w:sz="6" w:space="0" w:color="auto"/>
                              </w:divBdr>
                              <w:divsChild>
                                <w:div w:id="16667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9367">
      <w:marLeft w:val="0"/>
      <w:marRight w:val="0"/>
      <w:marTop w:val="0"/>
      <w:marBottom w:val="0"/>
      <w:divBdr>
        <w:top w:val="none" w:sz="0" w:space="0" w:color="auto"/>
        <w:left w:val="none" w:sz="0" w:space="0" w:color="auto"/>
        <w:bottom w:val="none" w:sz="0" w:space="0" w:color="auto"/>
        <w:right w:val="none" w:sz="0" w:space="0" w:color="auto"/>
      </w:divBdr>
      <w:divsChild>
        <w:div w:id="166679747">
          <w:marLeft w:val="0"/>
          <w:marRight w:val="0"/>
          <w:marTop w:val="0"/>
          <w:marBottom w:val="0"/>
          <w:divBdr>
            <w:top w:val="none" w:sz="0" w:space="0" w:color="auto"/>
            <w:left w:val="none" w:sz="0" w:space="0" w:color="auto"/>
            <w:bottom w:val="none" w:sz="0" w:space="0" w:color="auto"/>
            <w:right w:val="none" w:sz="0" w:space="0" w:color="auto"/>
          </w:divBdr>
          <w:divsChild>
            <w:div w:id="166679754">
              <w:marLeft w:val="0"/>
              <w:marRight w:val="0"/>
              <w:marTop w:val="0"/>
              <w:marBottom w:val="0"/>
              <w:divBdr>
                <w:top w:val="none" w:sz="0" w:space="0" w:color="auto"/>
                <w:left w:val="none" w:sz="0" w:space="0" w:color="auto"/>
                <w:bottom w:val="none" w:sz="0" w:space="0" w:color="auto"/>
                <w:right w:val="none" w:sz="0" w:space="0" w:color="auto"/>
              </w:divBdr>
              <w:divsChild>
                <w:div w:id="166679763">
                  <w:marLeft w:val="0"/>
                  <w:marRight w:val="0"/>
                  <w:marTop w:val="240"/>
                  <w:marBottom w:val="240"/>
                  <w:divBdr>
                    <w:top w:val="none" w:sz="0" w:space="0" w:color="auto"/>
                    <w:left w:val="none" w:sz="0" w:space="0" w:color="auto"/>
                    <w:bottom w:val="none" w:sz="0" w:space="0" w:color="auto"/>
                    <w:right w:val="none" w:sz="0" w:space="0" w:color="auto"/>
                  </w:divBdr>
                  <w:divsChild>
                    <w:div w:id="166679771">
                      <w:marLeft w:val="0"/>
                      <w:marRight w:val="0"/>
                      <w:marTop w:val="0"/>
                      <w:marBottom w:val="0"/>
                      <w:divBdr>
                        <w:top w:val="none" w:sz="0" w:space="0" w:color="auto"/>
                        <w:left w:val="none" w:sz="0" w:space="0" w:color="auto"/>
                        <w:bottom w:val="none" w:sz="0" w:space="0" w:color="auto"/>
                        <w:right w:val="none" w:sz="0" w:space="0" w:color="auto"/>
                      </w:divBdr>
                      <w:divsChild>
                        <w:div w:id="166679760">
                          <w:marLeft w:val="0"/>
                          <w:marRight w:val="0"/>
                          <w:marTop w:val="0"/>
                          <w:marBottom w:val="0"/>
                          <w:divBdr>
                            <w:top w:val="none" w:sz="0" w:space="0" w:color="auto"/>
                            <w:left w:val="none" w:sz="0" w:space="0" w:color="auto"/>
                            <w:bottom w:val="none" w:sz="0" w:space="0" w:color="auto"/>
                            <w:right w:val="none" w:sz="0" w:space="0" w:color="auto"/>
                          </w:divBdr>
                          <w:divsChild>
                            <w:div w:id="166679799">
                              <w:marLeft w:val="0"/>
                              <w:marRight w:val="0"/>
                              <w:marTop w:val="0"/>
                              <w:marBottom w:val="0"/>
                              <w:divBdr>
                                <w:top w:val="single" w:sz="6" w:space="0" w:color="auto"/>
                                <w:left w:val="single" w:sz="6" w:space="0" w:color="auto"/>
                                <w:bottom w:val="single" w:sz="6" w:space="0" w:color="auto"/>
                                <w:right w:val="single" w:sz="6" w:space="0" w:color="auto"/>
                              </w:divBdr>
                              <w:divsChild>
                                <w:div w:id="16667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9379">
      <w:marLeft w:val="0"/>
      <w:marRight w:val="0"/>
      <w:marTop w:val="0"/>
      <w:marBottom w:val="0"/>
      <w:divBdr>
        <w:top w:val="none" w:sz="0" w:space="0" w:color="auto"/>
        <w:left w:val="none" w:sz="0" w:space="0" w:color="auto"/>
        <w:bottom w:val="none" w:sz="0" w:space="0" w:color="auto"/>
        <w:right w:val="none" w:sz="0" w:space="0" w:color="auto"/>
      </w:divBdr>
    </w:div>
    <w:div w:id="166679392">
      <w:marLeft w:val="0"/>
      <w:marRight w:val="0"/>
      <w:marTop w:val="0"/>
      <w:marBottom w:val="0"/>
      <w:divBdr>
        <w:top w:val="none" w:sz="0" w:space="0" w:color="auto"/>
        <w:left w:val="none" w:sz="0" w:space="0" w:color="auto"/>
        <w:bottom w:val="none" w:sz="0" w:space="0" w:color="auto"/>
        <w:right w:val="none" w:sz="0" w:space="0" w:color="auto"/>
      </w:divBdr>
      <w:divsChild>
        <w:div w:id="166679370">
          <w:marLeft w:val="0"/>
          <w:marRight w:val="0"/>
          <w:marTop w:val="0"/>
          <w:marBottom w:val="0"/>
          <w:divBdr>
            <w:top w:val="none" w:sz="0" w:space="0" w:color="auto"/>
            <w:left w:val="none" w:sz="0" w:space="0" w:color="auto"/>
            <w:bottom w:val="none" w:sz="0" w:space="0" w:color="auto"/>
            <w:right w:val="none" w:sz="0" w:space="0" w:color="auto"/>
          </w:divBdr>
          <w:divsChild>
            <w:div w:id="166679376">
              <w:marLeft w:val="0"/>
              <w:marRight w:val="0"/>
              <w:marTop w:val="0"/>
              <w:marBottom w:val="0"/>
              <w:divBdr>
                <w:top w:val="none" w:sz="0" w:space="0" w:color="auto"/>
                <w:left w:val="none" w:sz="0" w:space="0" w:color="auto"/>
                <w:bottom w:val="none" w:sz="0" w:space="0" w:color="auto"/>
                <w:right w:val="none" w:sz="0" w:space="0" w:color="auto"/>
              </w:divBdr>
              <w:divsChild>
                <w:div w:id="166679383">
                  <w:marLeft w:val="0"/>
                  <w:marRight w:val="0"/>
                  <w:marTop w:val="240"/>
                  <w:marBottom w:val="240"/>
                  <w:divBdr>
                    <w:top w:val="none" w:sz="0" w:space="0" w:color="auto"/>
                    <w:left w:val="none" w:sz="0" w:space="0" w:color="auto"/>
                    <w:bottom w:val="none" w:sz="0" w:space="0" w:color="auto"/>
                    <w:right w:val="none" w:sz="0" w:space="0" w:color="auto"/>
                  </w:divBdr>
                  <w:divsChild>
                    <w:div w:id="166679774">
                      <w:marLeft w:val="0"/>
                      <w:marRight w:val="0"/>
                      <w:marTop w:val="0"/>
                      <w:marBottom w:val="0"/>
                      <w:divBdr>
                        <w:top w:val="none" w:sz="0" w:space="0" w:color="auto"/>
                        <w:left w:val="none" w:sz="0" w:space="0" w:color="auto"/>
                        <w:bottom w:val="none" w:sz="0" w:space="0" w:color="auto"/>
                        <w:right w:val="none" w:sz="0" w:space="0" w:color="auto"/>
                      </w:divBdr>
                      <w:divsChild>
                        <w:div w:id="166679806">
                          <w:marLeft w:val="0"/>
                          <w:marRight w:val="0"/>
                          <w:marTop w:val="0"/>
                          <w:marBottom w:val="0"/>
                          <w:divBdr>
                            <w:top w:val="none" w:sz="0" w:space="0" w:color="auto"/>
                            <w:left w:val="none" w:sz="0" w:space="0" w:color="auto"/>
                            <w:bottom w:val="none" w:sz="0" w:space="0" w:color="auto"/>
                            <w:right w:val="none" w:sz="0" w:space="0" w:color="auto"/>
                          </w:divBdr>
                          <w:divsChild>
                            <w:div w:id="166679365">
                              <w:marLeft w:val="0"/>
                              <w:marRight w:val="0"/>
                              <w:marTop w:val="0"/>
                              <w:marBottom w:val="0"/>
                              <w:divBdr>
                                <w:top w:val="single" w:sz="6" w:space="0" w:color="auto"/>
                                <w:left w:val="single" w:sz="6" w:space="0" w:color="auto"/>
                                <w:bottom w:val="single" w:sz="6" w:space="0" w:color="auto"/>
                                <w:right w:val="single" w:sz="6" w:space="0" w:color="auto"/>
                              </w:divBdr>
                              <w:divsChild>
                                <w:div w:id="1666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9394">
      <w:marLeft w:val="0"/>
      <w:marRight w:val="0"/>
      <w:marTop w:val="0"/>
      <w:marBottom w:val="0"/>
      <w:divBdr>
        <w:top w:val="none" w:sz="0" w:space="0" w:color="auto"/>
        <w:left w:val="none" w:sz="0" w:space="0" w:color="auto"/>
        <w:bottom w:val="none" w:sz="0" w:space="0" w:color="auto"/>
        <w:right w:val="none" w:sz="0" w:space="0" w:color="auto"/>
      </w:divBdr>
    </w:div>
    <w:div w:id="166679395">
      <w:marLeft w:val="0"/>
      <w:marRight w:val="0"/>
      <w:marTop w:val="0"/>
      <w:marBottom w:val="0"/>
      <w:divBdr>
        <w:top w:val="none" w:sz="0" w:space="0" w:color="auto"/>
        <w:left w:val="none" w:sz="0" w:space="0" w:color="auto"/>
        <w:bottom w:val="none" w:sz="0" w:space="0" w:color="auto"/>
        <w:right w:val="none" w:sz="0" w:space="0" w:color="auto"/>
      </w:divBdr>
    </w:div>
    <w:div w:id="166679396">
      <w:marLeft w:val="0"/>
      <w:marRight w:val="0"/>
      <w:marTop w:val="0"/>
      <w:marBottom w:val="0"/>
      <w:divBdr>
        <w:top w:val="none" w:sz="0" w:space="0" w:color="auto"/>
        <w:left w:val="none" w:sz="0" w:space="0" w:color="auto"/>
        <w:bottom w:val="none" w:sz="0" w:space="0" w:color="auto"/>
        <w:right w:val="none" w:sz="0" w:space="0" w:color="auto"/>
      </w:divBdr>
    </w:div>
    <w:div w:id="166679397">
      <w:marLeft w:val="0"/>
      <w:marRight w:val="0"/>
      <w:marTop w:val="0"/>
      <w:marBottom w:val="0"/>
      <w:divBdr>
        <w:top w:val="none" w:sz="0" w:space="0" w:color="auto"/>
        <w:left w:val="none" w:sz="0" w:space="0" w:color="auto"/>
        <w:bottom w:val="none" w:sz="0" w:space="0" w:color="auto"/>
        <w:right w:val="none" w:sz="0" w:space="0" w:color="auto"/>
      </w:divBdr>
    </w:div>
    <w:div w:id="166679398">
      <w:marLeft w:val="0"/>
      <w:marRight w:val="0"/>
      <w:marTop w:val="0"/>
      <w:marBottom w:val="0"/>
      <w:divBdr>
        <w:top w:val="none" w:sz="0" w:space="0" w:color="auto"/>
        <w:left w:val="none" w:sz="0" w:space="0" w:color="auto"/>
        <w:bottom w:val="none" w:sz="0" w:space="0" w:color="auto"/>
        <w:right w:val="none" w:sz="0" w:space="0" w:color="auto"/>
      </w:divBdr>
    </w:div>
    <w:div w:id="166679399">
      <w:marLeft w:val="0"/>
      <w:marRight w:val="0"/>
      <w:marTop w:val="0"/>
      <w:marBottom w:val="0"/>
      <w:divBdr>
        <w:top w:val="none" w:sz="0" w:space="0" w:color="auto"/>
        <w:left w:val="none" w:sz="0" w:space="0" w:color="auto"/>
        <w:bottom w:val="none" w:sz="0" w:space="0" w:color="auto"/>
        <w:right w:val="none" w:sz="0" w:space="0" w:color="auto"/>
      </w:divBdr>
    </w:div>
    <w:div w:id="166679400">
      <w:marLeft w:val="0"/>
      <w:marRight w:val="0"/>
      <w:marTop w:val="0"/>
      <w:marBottom w:val="0"/>
      <w:divBdr>
        <w:top w:val="none" w:sz="0" w:space="0" w:color="auto"/>
        <w:left w:val="none" w:sz="0" w:space="0" w:color="auto"/>
        <w:bottom w:val="none" w:sz="0" w:space="0" w:color="auto"/>
        <w:right w:val="none" w:sz="0" w:space="0" w:color="auto"/>
      </w:divBdr>
    </w:div>
    <w:div w:id="166679401">
      <w:marLeft w:val="0"/>
      <w:marRight w:val="0"/>
      <w:marTop w:val="0"/>
      <w:marBottom w:val="0"/>
      <w:divBdr>
        <w:top w:val="none" w:sz="0" w:space="0" w:color="auto"/>
        <w:left w:val="none" w:sz="0" w:space="0" w:color="auto"/>
        <w:bottom w:val="none" w:sz="0" w:space="0" w:color="auto"/>
        <w:right w:val="none" w:sz="0" w:space="0" w:color="auto"/>
      </w:divBdr>
    </w:div>
    <w:div w:id="166679402">
      <w:marLeft w:val="0"/>
      <w:marRight w:val="0"/>
      <w:marTop w:val="0"/>
      <w:marBottom w:val="0"/>
      <w:divBdr>
        <w:top w:val="none" w:sz="0" w:space="0" w:color="auto"/>
        <w:left w:val="none" w:sz="0" w:space="0" w:color="auto"/>
        <w:bottom w:val="none" w:sz="0" w:space="0" w:color="auto"/>
        <w:right w:val="none" w:sz="0" w:space="0" w:color="auto"/>
      </w:divBdr>
    </w:div>
    <w:div w:id="166679403">
      <w:marLeft w:val="0"/>
      <w:marRight w:val="0"/>
      <w:marTop w:val="0"/>
      <w:marBottom w:val="0"/>
      <w:divBdr>
        <w:top w:val="none" w:sz="0" w:space="0" w:color="auto"/>
        <w:left w:val="none" w:sz="0" w:space="0" w:color="auto"/>
        <w:bottom w:val="none" w:sz="0" w:space="0" w:color="auto"/>
        <w:right w:val="none" w:sz="0" w:space="0" w:color="auto"/>
      </w:divBdr>
    </w:div>
    <w:div w:id="166679404">
      <w:marLeft w:val="0"/>
      <w:marRight w:val="0"/>
      <w:marTop w:val="0"/>
      <w:marBottom w:val="0"/>
      <w:divBdr>
        <w:top w:val="none" w:sz="0" w:space="0" w:color="auto"/>
        <w:left w:val="none" w:sz="0" w:space="0" w:color="auto"/>
        <w:bottom w:val="none" w:sz="0" w:space="0" w:color="auto"/>
        <w:right w:val="none" w:sz="0" w:space="0" w:color="auto"/>
      </w:divBdr>
    </w:div>
    <w:div w:id="166679406">
      <w:marLeft w:val="0"/>
      <w:marRight w:val="0"/>
      <w:marTop w:val="0"/>
      <w:marBottom w:val="0"/>
      <w:divBdr>
        <w:top w:val="none" w:sz="0" w:space="0" w:color="auto"/>
        <w:left w:val="none" w:sz="0" w:space="0" w:color="auto"/>
        <w:bottom w:val="none" w:sz="0" w:space="0" w:color="auto"/>
        <w:right w:val="none" w:sz="0" w:space="0" w:color="auto"/>
      </w:divBdr>
    </w:div>
    <w:div w:id="166679407">
      <w:marLeft w:val="0"/>
      <w:marRight w:val="0"/>
      <w:marTop w:val="0"/>
      <w:marBottom w:val="0"/>
      <w:divBdr>
        <w:top w:val="none" w:sz="0" w:space="0" w:color="auto"/>
        <w:left w:val="none" w:sz="0" w:space="0" w:color="auto"/>
        <w:bottom w:val="none" w:sz="0" w:space="0" w:color="auto"/>
        <w:right w:val="none" w:sz="0" w:space="0" w:color="auto"/>
      </w:divBdr>
    </w:div>
    <w:div w:id="166679409">
      <w:marLeft w:val="0"/>
      <w:marRight w:val="0"/>
      <w:marTop w:val="0"/>
      <w:marBottom w:val="0"/>
      <w:divBdr>
        <w:top w:val="none" w:sz="0" w:space="0" w:color="auto"/>
        <w:left w:val="none" w:sz="0" w:space="0" w:color="auto"/>
        <w:bottom w:val="none" w:sz="0" w:space="0" w:color="auto"/>
        <w:right w:val="none" w:sz="0" w:space="0" w:color="auto"/>
      </w:divBdr>
    </w:div>
    <w:div w:id="166679410">
      <w:marLeft w:val="0"/>
      <w:marRight w:val="0"/>
      <w:marTop w:val="0"/>
      <w:marBottom w:val="0"/>
      <w:divBdr>
        <w:top w:val="none" w:sz="0" w:space="0" w:color="auto"/>
        <w:left w:val="none" w:sz="0" w:space="0" w:color="auto"/>
        <w:bottom w:val="none" w:sz="0" w:space="0" w:color="auto"/>
        <w:right w:val="none" w:sz="0" w:space="0" w:color="auto"/>
      </w:divBdr>
    </w:div>
    <w:div w:id="166679411">
      <w:marLeft w:val="0"/>
      <w:marRight w:val="0"/>
      <w:marTop w:val="0"/>
      <w:marBottom w:val="0"/>
      <w:divBdr>
        <w:top w:val="none" w:sz="0" w:space="0" w:color="auto"/>
        <w:left w:val="none" w:sz="0" w:space="0" w:color="auto"/>
        <w:bottom w:val="none" w:sz="0" w:space="0" w:color="auto"/>
        <w:right w:val="none" w:sz="0" w:space="0" w:color="auto"/>
      </w:divBdr>
    </w:div>
    <w:div w:id="166679413">
      <w:marLeft w:val="0"/>
      <w:marRight w:val="0"/>
      <w:marTop w:val="0"/>
      <w:marBottom w:val="0"/>
      <w:divBdr>
        <w:top w:val="none" w:sz="0" w:space="0" w:color="auto"/>
        <w:left w:val="none" w:sz="0" w:space="0" w:color="auto"/>
        <w:bottom w:val="none" w:sz="0" w:space="0" w:color="auto"/>
        <w:right w:val="none" w:sz="0" w:space="0" w:color="auto"/>
      </w:divBdr>
    </w:div>
    <w:div w:id="166679414">
      <w:marLeft w:val="0"/>
      <w:marRight w:val="0"/>
      <w:marTop w:val="0"/>
      <w:marBottom w:val="0"/>
      <w:divBdr>
        <w:top w:val="none" w:sz="0" w:space="0" w:color="auto"/>
        <w:left w:val="none" w:sz="0" w:space="0" w:color="auto"/>
        <w:bottom w:val="none" w:sz="0" w:space="0" w:color="auto"/>
        <w:right w:val="none" w:sz="0" w:space="0" w:color="auto"/>
      </w:divBdr>
    </w:div>
    <w:div w:id="166679415">
      <w:marLeft w:val="0"/>
      <w:marRight w:val="0"/>
      <w:marTop w:val="0"/>
      <w:marBottom w:val="0"/>
      <w:divBdr>
        <w:top w:val="none" w:sz="0" w:space="0" w:color="auto"/>
        <w:left w:val="none" w:sz="0" w:space="0" w:color="auto"/>
        <w:bottom w:val="none" w:sz="0" w:space="0" w:color="auto"/>
        <w:right w:val="none" w:sz="0" w:space="0" w:color="auto"/>
      </w:divBdr>
    </w:div>
    <w:div w:id="166679420">
      <w:marLeft w:val="0"/>
      <w:marRight w:val="0"/>
      <w:marTop w:val="0"/>
      <w:marBottom w:val="0"/>
      <w:divBdr>
        <w:top w:val="none" w:sz="0" w:space="0" w:color="auto"/>
        <w:left w:val="none" w:sz="0" w:space="0" w:color="auto"/>
        <w:bottom w:val="none" w:sz="0" w:space="0" w:color="auto"/>
        <w:right w:val="none" w:sz="0" w:space="0" w:color="auto"/>
      </w:divBdr>
    </w:div>
    <w:div w:id="166679421">
      <w:marLeft w:val="0"/>
      <w:marRight w:val="0"/>
      <w:marTop w:val="0"/>
      <w:marBottom w:val="0"/>
      <w:divBdr>
        <w:top w:val="none" w:sz="0" w:space="0" w:color="auto"/>
        <w:left w:val="none" w:sz="0" w:space="0" w:color="auto"/>
        <w:bottom w:val="none" w:sz="0" w:space="0" w:color="auto"/>
        <w:right w:val="none" w:sz="0" w:space="0" w:color="auto"/>
      </w:divBdr>
    </w:div>
    <w:div w:id="166679422">
      <w:marLeft w:val="0"/>
      <w:marRight w:val="0"/>
      <w:marTop w:val="0"/>
      <w:marBottom w:val="0"/>
      <w:divBdr>
        <w:top w:val="none" w:sz="0" w:space="0" w:color="auto"/>
        <w:left w:val="none" w:sz="0" w:space="0" w:color="auto"/>
        <w:bottom w:val="none" w:sz="0" w:space="0" w:color="auto"/>
        <w:right w:val="none" w:sz="0" w:space="0" w:color="auto"/>
      </w:divBdr>
    </w:div>
    <w:div w:id="166679423">
      <w:marLeft w:val="0"/>
      <w:marRight w:val="0"/>
      <w:marTop w:val="0"/>
      <w:marBottom w:val="0"/>
      <w:divBdr>
        <w:top w:val="none" w:sz="0" w:space="0" w:color="auto"/>
        <w:left w:val="none" w:sz="0" w:space="0" w:color="auto"/>
        <w:bottom w:val="none" w:sz="0" w:space="0" w:color="auto"/>
        <w:right w:val="none" w:sz="0" w:space="0" w:color="auto"/>
      </w:divBdr>
    </w:div>
    <w:div w:id="166679424">
      <w:marLeft w:val="0"/>
      <w:marRight w:val="0"/>
      <w:marTop w:val="0"/>
      <w:marBottom w:val="0"/>
      <w:divBdr>
        <w:top w:val="none" w:sz="0" w:space="0" w:color="auto"/>
        <w:left w:val="none" w:sz="0" w:space="0" w:color="auto"/>
        <w:bottom w:val="none" w:sz="0" w:space="0" w:color="auto"/>
        <w:right w:val="none" w:sz="0" w:space="0" w:color="auto"/>
      </w:divBdr>
      <w:divsChild>
        <w:div w:id="166679418">
          <w:marLeft w:val="0"/>
          <w:marRight w:val="0"/>
          <w:marTop w:val="0"/>
          <w:marBottom w:val="0"/>
          <w:divBdr>
            <w:top w:val="none" w:sz="0" w:space="0" w:color="auto"/>
            <w:left w:val="none" w:sz="0" w:space="0" w:color="auto"/>
            <w:bottom w:val="none" w:sz="0" w:space="0" w:color="auto"/>
            <w:right w:val="none" w:sz="0" w:space="0" w:color="auto"/>
          </w:divBdr>
          <w:divsChild>
            <w:div w:id="166679412">
              <w:marLeft w:val="0"/>
              <w:marRight w:val="0"/>
              <w:marTop w:val="0"/>
              <w:marBottom w:val="0"/>
              <w:divBdr>
                <w:top w:val="none" w:sz="0" w:space="0" w:color="auto"/>
                <w:left w:val="none" w:sz="0" w:space="0" w:color="auto"/>
                <w:bottom w:val="none" w:sz="0" w:space="0" w:color="auto"/>
                <w:right w:val="none" w:sz="0" w:space="0" w:color="auto"/>
              </w:divBdr>
              <w:divsChild>
                <w:div w:id="166679416">
                  <w:marLeft w:val="0"/>
                  <w:marRight w:val="0"/>
                  <w:marTop w:val="240"/>
                  <w:marBottom w:val="240"/>
                  <w:divBdr>
                    <w:top w:val="none" w:sz="0" w:space="0" w:color="auto"/>
                    <w:left w:val="none" w:sz="0" w:space="0" w:color="auto"/>
                    <w:bottom w:val="none" w:sz="0" w:space="0" w:color="auto"/>
                    <w:right w:val="none" w:sz="0" w:space="0" w:color="auto"/>
                  </w:divBdr>
                  <w:divsChild>
                    <w:div w:id="166679569">
                      <w:marLeft w:val="0"/>
                      <w:marRight w:val="0"/>
                      <w:marTop w:val="0"/>
                      <w:marBottom w:val="0"/>
                      <w:divBdr>
                        <w:top w:val="none" w:sz="0" w:space="0" w:color="auto"/>
                        <w:left w:val="none" w:sz="0" w:space="0" w:color="auto"/>
                        <w:bottom w:val="none" w:sz="0" w:space="0" w:color="auto"/>
                        <w:right w:val="none" w:sz="0" w:space="0" w:color="auto"/>
                      </w:divBdr>
                      <w:divsChild>
                        <w:div w:id="166679583">
                          <w:marLeft w:val="0"/>
                          <w:marRight w:val="0"/>
                          <w:marTop w:val="0"/>
                          <w:marBottom w:val="0"/>
                          <w:divBdr>
                            <w:top w:val="none" w:sz="0" w:space="0" w:color="auto"/>
                            <w:left w:val="none" w:sz="0" w:space="0" w:color="auto"/>
                            <w:bottom w:val="none" w:sz="0" w:space="0" w:color="auto"/>
                            <w:right w:val="none" w:sz="0" w:space="0" w:color="auto"/>
                          </w:divBdr>
                          <w:divsChild>
                            <w:div w:id="166679644">
                              <w:marLeft w:val="0"/>
                              <w:marRight w:val="0"/>
                              <w:marTop w:val="0"/>
                              <w:marBottom w:val="0"/>
                              <w:divBdr>
                                <w:top w:val="single" w:sz="6" w:space="0" w:color="auto"/>
                                <w:left w:val="single" w:sz="6" w:space="0" w:color="auto"/>
                                <w:bottom w:val="single" w:sz="6" w:space="0" w:color="auto"/>
                                <w:right w:val="single" w:sz="6" w:space="0" w:color="auto"/>
                              </w:divBdr>
                              <w:divsChild>
                                <w:div w:id="16667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9425">
      <w:marLeft w:val="0"/>
      <w:marRight w:val="0"/>
      <w:marTop w:val="0"/>
      <w:marBottom w:val="0"/>
      <w:divBdr>
        <w:top w:val="none" w:sz="0" w:space="0" w:color="auto"/>
        <w:left w:val="none" w:sz="0" w:space="0" w:color="auto"/>
        <w:bottom w:val="none" w:sz="0" w:space="0" w:color="auto"/>
        <w:right w:val="none" w:sz="0" w:space="0" w:color="auto"/>
      </w:divBdr>
    </w:div>
    <w:div w:id="166679426">
      <w:marLeft w:val="0"/>
      <w:marRight w:val="0"/>
      <w:marTop w:val="0"/>
      <w:marBottom w:val="0"/>
      <w:divBdr>
        <w:top w:val="none" w:sz="0" w:space="0" w:color="auto"/>
        <w:left w:val="none" w:sz="0" w:space="0" w:color="auto"/>
        <w:bottom w:val="none" w:sz="0" w:space="0" w:color="auto"/>
        <w:right w:val="none" w:sz="0" w:space="0" w:color="auto"/>
      </w:divBdr>
    </w:div>
    <w:div w:id="166679427">
      <w:marLeft w:val="0"/>
      <w:marRight w:val="0"/>
      <w:marTop w:val="0"/>
      <w:marBottom w:val="0"/>
      <w:divBdr>
        <w:top w:val="none" w:sz="0" w:space="0" w:color="auto"/>
        <w:left w:val="none" w:sz="0" w:space="0" w:color="auto"/>
        <w:bottom w:val="none" w:sz="0" w:space="0" w:color="auto"/>
        <w:right w:val="none" w:sz="0" w:space="0" w:color="auto"/>
      </w:divBdr>
    </w:div>
    <w:div w:id="166679428">
      <w:marLeft w:val="0"/>
      <w:marRight w:val="0"/>
      <w:marTop w:val="0"/>
      <w:marBottom w:val="0"/>
      <w:divBdr>
        <w:top w:val="none" w:sz="0" w:space="0" w:color="auto"/>
        <w:left w:val="none" w:sz="0" w:space="0" w:color="auto"/>
        <w:bottom w:val="none" w:sz="0" w:space="0" w:color="auto"/>
        <w:right w:val="none" w:sz="0" w:space="0" w:color="auto"/>
      </w:divBdr>
    </w:div>
    <w:div w:id="166679429">
      <w:marLeft w:val="0"/>
      <w:marRight w:val="0"/>
      <w:marTop w:val="0"/>
      <w:marBottom w:val="0"/>
      <w:divBdr>
        <w:top w:val="none" w:sz="0" w:space="0" w:color="auto"/>
        <w:left w:val="none" w:sz="0" w:space="0" w:color="auto"/>
        <w:bottom w:val="none" w:sz="0" w:space="0" w:color="auto"/>
        <w:right w:val="none" w:sz="0" w:space="0" w:color="auto"/>
      </w:divBdr>
    </w:div>
    <w:div w:id="166679430">
      <w:marLeft w:val="0"/>
      <w:marRight w:val="0"/>
      <w:marTop w:val="0"/>
      <w:marBottom w:val="0"/>
      <w:divBdr>
        <w:top w:val="none" w:sz="0" w:space="0" w:color="auto"/>
        <w:left w:val="none" w:sz="0" w:space="0" w:color="auto"/>
        <w:bottom w:val="none" w:sz="0" w:space="0" w:color="auto"/>
        <w:right w:val="none" w:sz="0" w:space="0" w:color="auto"/>
      </w:divBdr>
    </w:div>
    <w:div w:id="166679431">
      <w:marLeft w:val="0"/>
      <w:marRight w:val="0"/>
      <w:marTop w:val="0"/>
      <w:marBottom w:val="0"/>
      <w:divBdr>
        <w:top w:val="none" w:sz="0" w:space="0" w:color="auto"/>
        <w:left w:val="none" w:sz="0" w:space="0" w:color="auto"/>
        <w:bottom w:val="none" w:sz="0" w:space="0" w:color="auto"/>
        <w:right w:val="none" w:sz="0" w:space="0" w:color="auto"/>
      </w:divBdr>
    </w:div>
    <w:div w:id="166679432">
      <w:marLeft w:val="0"/>
      <w:marRight w:val="0"/>
      <w:marTop w:val="0"/>
      <w:marBottom w:val="0"/>
      <w:divBdr>
        <w:top w:val="none" w:sz="0" w:space="0" w:color="auto"/>
        <w:left w:val="none" w:sz="0" w:space="0" w:color="auto"/>
        <w:bottom w:val="none" w:sz="0" w:space="0" w:color="auto"/>
        <w:right w:val="none" w:sz="0" w:space="0" w:color="auto"/>
      </w:divBdr>
    </w:div>
    <w:div w:id="166679433">
      <w:marLeft w:val="0"/>
      <w:marRight w:val="0"/>
      <w:marTop w:val="0"/>
      <w:marBottom w:val="0"/>
      <w:divBdr>
        <w:top w:val="none" w:sz="0" w:space="0" w:color="auto"/>
        <w:left w:val="none" w:sz="0" w:space="0" w:color="auto"/>
        <w:bottom w:val="none" w:sz="0" w:space="0" w:color="auto"/>
        <w:right w:val="none" w:sz="0" w:space="0" w:color="auto"/>
      </w:divBdr>
    </w:div>
    <w:div w:id="166679434">
      <w:marLeft w:val="0"/>
      <w:marRight w:val="0"/>
      <w:marTop w:val="0"/>
      <w:marBottom w:val="0"/>
      <w:divBdr>
        <w:top w:val="none" w:sz="0" w:space="0" w:color="auto"/>
        <w:left w:val="none" w:sz="0" w:space="0" w:color="auto"/>
        <w:bottom w:val="none" w:sz="0" w:space="0" w:color="auto"/>
        <w:right w:val="none" w:sz="0" w:space="0" w:color="auto"/>
      </w:divBdr>
    </w:div>
    <w:div w:id="166679435">
      <w:marLeft w:val="0"/>
      <w:marRight w:val="0"/>
      <w:marTop w:val="0"/>
      <w:marBottom w:val="0"/>
      <w:divBdr>
        <w:top w:val="none" w:sz="0" w:space="0" w:color="auto"/>
        <w:left w:val="none" w:sz="0" w:space="0" w:color="auto"/>
        <w:bottom w:val="none" w:sz="0" w:space="0" w:color="auto"/>
        <w:right w:val="none" w:sz="0" w:space="0" w:color="auto"/>
      </w:divBdr>
    </w:div>
    <w:div w:id="166679436">
      <w:marLeft w:val="0"/>
      <w:marRight w:val="0"/>
      <w:marTop w:val="0"/>
      <w:marBottom w:val="0"/>
      <w:divBdr>
        <w:top w:val="none" w:sz="0" w:space="0" w:color="auto"/>
        <w:left w:val="none" w:sz="0" w:space="0" w:color="auto"/>
        <w:bottom w:val="none" w:sz="0" w:space="0" w:color="auto"/>
        <w:right w:val="none" w:sz="0" w:space="0" w:color="auto"/>
      </w:divBdr>
    </w:div>
    <w:div w:id="166679437">
      <w:marLeft w:val="0"/>
      <w:marRight w:val="0"/>
      <w:marTop w:val="0"/>
      <w:marBottom w:val="0"/>
      <w:divBdr>
        <w:top w:val="none" w:sz="0" w:space="0" w:color="auto"/>
        <w:left w:val="none" w:sz="0" w:space="0" w:color="auto"/>
        <w:bottom w:val="none" w:sz="0" w:space="0" w:color="auto"/>
        <w:right w:val="none" w:sz="0" w:space="0" w:color="auto"/>
      </w:divBdr>
    </w:div>
    <w:div w:id="166679439">
      <w:marLeft w:val="0"/>
      <w:marRight w:val="0"/>
      <w:marTop w:val="0"/>
      <w:marBottom w:val="0"/>
      <w:divBdr>
        <w:top w:val="none" w:sz="0" w:space="0" w:color="auto"/>
        <w:left w:val="none" w:sz="0" w:space="0" w:color="auto"/>
        <w:bottom w:val="none" w:sz="0" w:space="0" w:color="auto"/>
        <w:right w:val="none" w:sz="0" w:space="0" w:color="auto"/>
      </w:divBdr>
    </w:div>
    <w:div w:id="166679440">
      <w:marLeft w:val="0"/>
      <w:marRight w:val="0"/>
      <w:marTop w:val="0"/>
      <w:marBottom w:val="0"/>
      <w:divBdr>
        <w:top w:val="none" w:sz="0" w:space="0" w:color="auto"/>
        <w:left w:val="none" w:sz="0" w:space="0" w:color="auto"/>
        <w:bottom w:val="none" w:sz="0" w:space="0" w:color="auto"/>
        <w:right w:val="none" w:sz="0" w:space="0" w:color="auto"/>
      </w:divBdr>
    </w:div>
    <w:div w:id="166679441">
      <w:marLeft w:val="0"/>
      <w:marRight w:val="0"/>
      <w:marTop w:val="0"/>
      <w:marBottom w:val="0"/>
      <w:divBdr>
        <w:top w:val="none" w:sz="0" w:space="0" w:color="auto"/>
        <w:left w:val="none" w:sz="0" w:space="0" w:color="auto"/>
        <w:bottom w:val="none" w:sz="0" w:space="0" w:color="auto"/>
        <w:right w:val="none" w:sz="0" w:space="0" w:color="auto"/>
      </w:divBdr>
    </w:div>
    <w:div w:id="166679442">
      <w:marLeft w:val="0"/>
      <w:marRight w:val="0"/>
      <w:marTop w:val="0"/>
      <w:marBottom w:val="0"/>
      <w:divBdr>
        <w:top w:val="none" w:sz="0" w:space="0" w:color="auto"/>
        <w:left w:val="none" w:sz="0" w:space="0" w:color="auto"/>
        <w:bottom w:val="none" w:sz="0" w:space="0" w:color="auto"/>
        <w:right w:val="none" w:sz="0" w:space="0" w:color="auto"/>
      </w:divBdr>
    </w:div>
    <w:div w:id="166679443">
      <w:marLeft w:val="0"/>
      <w:marRight w:val="0"/>
      <w:marTop w:val="0"/>
      <w:marBottom w:val="0"/>
      <w:divBdr>
        <w:top w:val="none" w:sz="0" w:space="0" w:color="auto"/>
        <w:left w:val="none" w:sz="0" w:space="0" w:color="auto"/>
        <w:bottom w:val="none" w:sz="0" w:space="0" w:color="auto"/>
        <w:right w:val="none" w:sz="0" w:space="0" w:color="auto"/>
      </w:divBdr>
    </w:div>
    <w:div w:id="166679445">
      <w:marLeft w:val="0"/>
      <w:marRight w:val="0"/>
      <w:marTop w:val="0"/>
      <w:marBottom w:val="0"/>
      <w:divBdr>
        <w:top w:val="none" w:sz="0" w:space="0" w:color="auto"/>
        <w:left w:val="none" w:sz="0" w:space="0" w:color="auto"/>
        <w:bottom w:val="none" w:sz="0" w:space="0" w:color="auto"/>
        <w:right w:val="none" w:sz="0" w:space="0" w:color="auto"/>
      </w:divBdr>
      <w:divsChild>
        <w:div w:id="166679647">
          <w:marLeft w:val="0"/>
          <w:marRight w:val="0"/>
          <w:marTop w:val="0"/>
          <w:marBottom w:val="0"/>
          <w:divBdr>
            <w:top w:val="none" w:sz="0" w:space="0" w:color="auto"/>
            <w:left w:val="none" w:sz="0" w:space="0" w:color="auto"/>
            <w:bottom w:val="none" w:sz="0" w:space="0" w:color="auto"/>
            <w:right w:val="none" w:sz="0" w:space="0" w:color="auto"/>
          </w:divBdr>
          <w:divsChild>
            <w:div w:id="166679417">
              <w:marLeft w:val="0"/>
              <w:marRight w:val="0"/>
              <w:marTop w:val="0"/>
              <w:marBottom w:val="0"/>
              <w:divBdr>
                <w:top w:val="none" w:sz="0" w:space="0" w:color="auto"/>
                <w:left w:val="none" w:sz="0" w:space="0" w:color="auto"/>
                <w:bottom w:val="none" w:sz="0" w:space="0" w:color="auto"/>
                <w:right w:val="none" w:sz="0" w:space="0" w:color="auto"/>
              </w:divBdr>
              <w:divsChild>
                <w:div w:id="166679491">
                  <w:marLeft w:val="0"/>
                  <w:marRight w:val="0"/>
                  <w:marTop w:val="240"/>
                  <w:marBottom w:val="240"/>
                  <w:divBdr>
                    <w:top w:val="none" w:sz="0" w:space="0" w:color="auto"/>
                    <w:left w:val="none" w:sz="0" w:space="0" w:color="auto"/>
                    <w:bottom w:val="none" w:sz="0" w:space="0" w:color="auto"/>
                    <w:right w:val="none" w:sz="0" w:space="0" w:color="auto"/>
                  </w:divBdr>
                  <w:divsChild>
                    <w:div w:id="166679639">
                      <w:marLeft w:val="0"/>
                      <w:marRight w:val="0"/>
                      <w:marTop w:val="0"/>
                      <w:marBottom w:val="0"/>
                      <w:divBdr>
                        <w:top w:val="none" w:sz="0" w:space="0" w:color="auto"/>
                        <w:left w:val="none" w:sz="0" w:space="0" w:color="auto"/>
                        <w:bottom w:val="none" w:sz="0" w:space="0" w:color="auto"/>
                        <w:right w:val="none" w:sz="0" w:space="0" w:color="auto"/>
                      </w:divBdr>
                      <w:divsChild>
                        <w:div w:id="166679505">
                          <w:marLeft w:val="0"/>
                          <w:marRight w:val="0"/>
                          <w:marTop w:val="0"/>
                          <w:marBottom w:val="0"/>
                          <w:divBdr>
                            <w:top w:val="none" w:sz="0" w:space="0" w:color="auto"/>
                            <w:left w:val="none" w:sz="0" w:space="0" w:color="auto"/>
                            <w:bottom w:val="none" w:sz="0" w:space="0" w:color="auto"/>
                            <w:right w:val="none" w:sz="0" w:space="0" w:color="auto"/>
                          </w:divBdr>
                          <w:divsChild>
                            <w:div w:id="166679671">
                              <w:marLeft w:val="0"/>
                              <w:marRight w:val="0"/>
                              <w:marTop w:val="0"/>
                              <w:marBottom w:val="0"/>
                              <w:divBdr>
                                <w:top w:val="single" w:sz="6" w:space="0" w:color="auto"/>
                                <w:left w:val="single" w:sz="6" w:space="0" w:color="auto"/>
                                <w:bottom w:val="single" w:sz="6" w:space="0" w:color="auto"/>
                                <w:right w:val="single" w:sz="6" w:space="0" w:color="auto"/>
                              </w:divBdr>
                              <w:divsChild>
                                <w:div w:id="16667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9446">
      <w:marLeft w:val="0"/>
      <w:marRight w:val="0"/>
      <w:marTop w:val="0"/>
      <w:marBottom w:val="0"/>
      <w:divBdr>
        <w:top w:val="none" w:sz="0" w:space="0" w:color="auto"/>
        <w:left w:val="none" w:sz="0" w:space="0" w:color="auto"/>
        <w:bottom w:val="none" w:sz="0" w:space="0" w:color="auto"/>
        <w:right w:val="none" w:sz="0" w:space="0" w:color="auto"/>
      </w:divBdr>
    </w:div>
    <w:div w:id="166679447">
      <w:marLeft w:val="0"/>
      <w:marRight w:val="0"/>
      <w:marTop w:val="0"/>
      <w:marBottom w:val="0"/>
      <w:divBdr>
        <w:top w:val="none" w:sz="0" w:space="0" w:color="auto"/>
        <w:left w:val="none" w:sz="0" w:space="0" w:color="auto"/>
        <w:bottom w:val="none" w:sz="0" w:space="0" w:color="auto"/>
        <w:right w:val="none" w:sz="0" w:space="0" w:color="auto"/>
      </w:divBdr>
    </w:div>
    <w:div w:id="166679448">
      <w:marLeft w:val="0"/>
      <w:marRight w:val="0"/>
      <w:marTop w:val="0"/>
      <w:marBottom w:val="0"/>
      <w:divBdr>
        <w:top w:val="none" w:sz="0" w:space="0" w:color="auto"/>
        <w:left w:val="none" w:sz="0" w:space="0" w:color="auto"/>
        <w:bottom w:val="none" w:sz="0" w:space="0" w:color="auto"/>
        <w:right w:val="none" w:sz="0" w:space="0" w:color="auto"/>
      </w:divBdr>
    </w:div>
    <w:div w:id="166679449">
      <w:marLeft w:val="0"/>
      <w:marRight w:val="0"/>
      <w:marTop w:val="0"/>
      <w:marBottom w:val="0"/>
      <w:divBdr>
        <w:top w:val="none" w:sz="0" w:space="0" w:color="auto"/>
        <w:left w:val="none" w:sz="0" w:space="0" w:color="auto"/>
        <w:bottom w:val="none" w:sz="0" w:space="0" w:color="auto"/>
        <w:right w:val="none" w:sz="0" w:space="0" w:color="auto"/>
      </w:divBdr>
    </w:div>
    <w:div w:id="166679450">
      <w:marLeft w:val="0"/>
      <w:marRight w:val="0"/>
      <w:marTop w:val="0"/>
      <w:marBottom w:val="0"/>
      <w:divBdr>
        <w:top w:val="none" w:sz="0" w:space="0" w:color="auto"/>
        <w:left w:val="none" w:sz="0" w:space="0" w:color="auto"/>
        <w:bottom w:val="none" w:sz="0" w:space="0" w:color="auto"/>
        <w:right w:val="none" w:sz="0" w:space="0" w:color="auto"/>
      </w:divBdr>
    </w:div>
    <w:div w:id="166679451">
      <w:marLeft w:val="0"/>
      <w:marRight w:val="0"/>
      <w:marTop w:val="0"/>
      <w:marBottom w:val="0"/>
      <w:divBdr>
        <w:top w:val="none" w:sz="0" w:space="0" w:color="auto"/>
        <w:left w:val="none" w:sz="0" w:space="0" w:color="auto"/>
        <w:bottom w:val="none" w:sz="0" w:space="0" w:color="auto"/>
        <w:right w:val="none" w:sz="0" w:space="0" w:color="auto"/>
      </w:divBdr>
    </w:div>
    <w:div w:id="166679452">
      <w:marLeft w:val="0"/>
      <w:marRight w:val="0"/>
      <w:marTop w:val="0"/>
      <w:marBottom w:val="0"/>
      <w:divBdr>
        <w:top w:val="none" w:sz="0" w:space="0" w:color="auto"/>
        <w:left w:val="none" w:sz="0" w:space="0" w:color="auto"/>
        <w:bottom w:val="none" w:sz="0" w:space="0" w:color="auto"/>
        <w:right w:val="none" w:sz="0" w:space="0" w:color="auto"/>
      </w:divBdr>
    </w:div>
    <w:div w:id="166679453">
      <w:marLeft w:val="0"/>
      <w:marRight w:val="0"/>
      <w:marTop w:val="0"/>
      <w:marBottom w:val="0"/>
      <w:divBdr>
        <w:top w:val="none" w:sz="0" w:space="0" w:color="auto"/>
        <w:left w:val="none" w:sz="0" w:space="0" w:color="auto"/>
        <w:bottom w:val="none" w:sz="0" w:space="0" w:color="auto"/>
        <w:right w:val="none" w:sz="0" w:space="0" w:color="auto"/>
      </w:divBdr>
    </w:div>
    <w:div w:id="166679454">
      <w:marLeft w:val="0"/>
      <w:marRight w:val="0"/>
      <w:marTop w:val="0"/>
      <w:marBottom w:val="0"/>
      <w:divBdr>
        <w:top w:val="none" w:sz="0" w:space="0" w:color="auto"/>
        <w:left w:val="none" w:sz="0" w:space="0" w:color="auto"/>
        <w:bottom w:val="none" w:sz="0" w:space="0" w:color="auto"/>
        <w:right w:val="none" w:sz="0" w:space="0" w:color="auto"/>
      </w:divBdr>
    </w:div>
    <w:div w:id="166679455">
      <w:marLeft w:val="0"/>
      <w:marRight w:val="0"/>
      <w:marTop w:val="0"/>
      <w:marBottom w:val="0"/>
      <w:divBdr>
        <w:top w:val="none" w:sz="0" w:space="0" w:color="auto"/>
        <w:left w:val="none" w:sz="0" w:space="0" w:color="auto"/>
        <w:bottom w:val="none" w:sz="0" w:space="0" w:color="auto"/>
        <w:right w:val="none" w:sz="0" w:space="0" w:color="auto"/>
      </w:divBdr>
    </w:div>
    <w:div w:id="166679457">
      <w:marLeft w:val="0"/>
      <w:marRight w:val="0"/>
      <w:marTop w:val="0"/>
      <w:marBottom w:val="0"/>
      <w:divBdr>
        <w:top w:val="none" w:sz="0" w:space="0" w:color="auto"/>
        <w:left w:val="none" w:sz="0" w:space="0" w:color="auto"/>
        <w:bottom w:val="none" w:sz="0" w:space="0" w:color="auto"/>
        <w:right w:val="none" w:sz="0" w:space="0" w:color="auto"/>
      </w:divBdr>
    </w:div>
    <w:div w:id="166679458">
      <w:marLeft w:val="0"/>
      <w:marRight w:val="0"/>
      <w:marTop w:val="0"/>
      <w:marBottom w:val="0"/>
      <w:divBdr>
        <w:top w:val="none" w:sz="0" w:space="0" w:color="auto"/>
        <w:left w:val="none" w:sz="0" w:space="0" w:color="auto"/>
        <w:bottom w:val="none" w:sz="0" w:space="0" w:color="auto"/>
        <w:right w:val="none" w:sz="0" w:space="0" w:color="auto"/>
      </w:divBdr>
    </w:div>
    <w:div w:id="166679459">
      <w:marLeft w:val="0"/>
      <w:marRight w:val="0"/>
      <w:marTop w:val="0"/>
      <w:marBottom w:val="0"/>
      <w:divBdr>
        <w:top w:val="none" w:sz="0" w:space="0" w:color="auto"/>
        <w:left w:val="none" w:sz="0" w:space="0" w:color="auto"/>
        <w:bottom w:val="none" w:sz="0" w:space="0" w:color="auto"/>
        <w:right w:val="none" w:sz="0" w:space="0" w:color="auto"/>
      </w:divBdr>
    </w:div>
    <w:div w:id="166679460">
      <w:marLeft w:val="0"/>
      <w:marRight w:val="0"/>
      <w:marTop w:val="0"/>
      <w:marBottom w:val="0"/>
      <w:divBdr>
        <w:top w:val="none" w:sz="0" w:space="0" w:color="auto"/>
        <w:left w:val="none" w:sz="0" w:space="0" w:color="auto"/>
        <w:bottom w:val="none" w:sz="0" w:space="0" w:color="auto"/>
        <w:right w:val="none" w:sz="0" w:space="0" w:color="auto"/>
      </w:divBdr>
    </w:div>
    <w:div w:id="166679461">
      <w:marLeft w:val="0"/>
      <w:marRight w:val="0"/>
      <w:marTop w:val="0"/>
      <w:marBottom w:val="0"/>
      <w:divBdr>
        <w:top w:val="none" w:sz="0" w:space="0" w:color="auto"/>
        <w:left w:val="none" w:sz="0" w:space="0" w:color="auto"/>
        <w:bottom w:val="none" w:sz="0" w:space="0" w:color="auto"/>
        <w:right w:val="none" w:sz="0" w:space="0" w:color="auto"/>
      </w:divBdr>
    </w:div>
    <w:div w:id="166679462">
      <w:marLeft w:val="0"/>
      <w:marRight w:val="0"/>
      <w:marTop w:val="0"/>
      <w:marBottom w:val="0"/>
      <w:divBdr>
        <w:top w:val="none" w:sz="0" w:space="0" w:color="auto"/>
        <w:left w:val="none" w:sz="0" w:space="0" w:color="auto"/>
        <w:bottom w:val="none" w:sz="0" w:space="0" w:color="auto"/>
        <w:right w:val="none" w:sz="0" w:space="0" w:color="auto"/>
      </w:divBdr>
    </w:div>
    <w:div w:id="166679463">
      <w:marLeft w:val="0"/>
      <w:marRight w:val="0"/>
      <w:marTop w:val="0"/>
      <w:marBottom w:val="0"/>
      <w:divBdr>
        <w:top w:val="none" w:sz="0" w:space="0" w:color="auto"/>
        <w:left w:val="none" w:sz="0" w:space="0" w:color="auto"/>
        <w:bottom w:val="none" w:sz="0" w:space="0" w:color="auto"/>
        <w:right w:val="none" w:sz="0" w:space="0" w:color="auto"/>
      </w:divBdr>
    </w:div>
    <w:div w:id="166679464">
      <w:marLeft w:val="0"/>
      <w:marRight w:val="0"/>
      <w:marTop w:val="0"/>
      <w:marBottom w:val="0"/>
      <w:divBdr>
        <w:top w:val="none" w:sz="0" w:space="0" w:color="auto"/>
        <w:left w:val="none" w:sz="0" w:space="0" w:color="auto"/>
        <w:bottom w:val="none" w:sz="0" w:space="0" w:color="auto"/>
        <w:right w:val="none" w:sz="0" w:space="0" w:color="auto"/>
      </w:divBdr>
    </w:div>
    <w:div w:id="166679465">
      <w:marLeft w:val="0"/>
      <w:marRight w:val="0"/>
      <w:marTop w:val="0"/>
      <w:marBottom w:val="0"/>
      <w:divBdr>
        <w:top w:val="none" w:sz="0" w:space="0" w:color="auto"/>
        <w:left w:val="none" w:sz="0" w:space="0" w:color="auto"/>
        <w:bottom w:val="none" w:sz="0" w:space="0" w:color="auto"/>
        <w:right w:val="none" w:sz="0" w:space="0" w:color="auto"/>
      </w:divBdr>
    </w:div>
    <w:div w:id="166679466">
      <w:marLeft w:val="0"/>
      <w:marRight w:val="0"/>
      <w:marTop w:val="0"/>
      <w:marBottom w:val="0"/>
      <w:divBdr>
        <w:top w:val="none" w:sz="0" w:space="0" w:color="auto"/>
        <w:left w:val="none" w:sz="0" w:space="0" w:color="auto"/>
        <w:bottom w:val="none" w:sz="0" w:space="0" w:color="auto"/>
        <w:right w:val="none" w:sz="0" w:space="0" w:color="auto"/>
      </w:divBdr>
    </w:div>
    <w:div w:id="166679467">
      <w:marLeft w:val="0"/>
      <w:marRight w:val="0"/>
      <w:marTop w:val="0"/>
      <w:marBottom w:val="0"/>
      <w:divBdr>
        <w:top w:val="none" w:sz="0" w:space="0" w:color="auto"/>
        <w:left w:val="none" w:sz="0" w:space="0" w:color="auto"/>
        <w:bottom w:val="none" w:sz="0" w:space="0" w:color="auto"/>
        <w:right w:val="none" w:sz="0" w:space="0" w:color="auto"/>
      </w:divBdr>
    </w:div>
    <w:div w:id="166679469">
      <w:marLeft w:val="0"/>
      <w:marRight w:val="0"/>
      <w:marTop w:val="0"/>
      <w:marBottom w:val="0"/>
      <w:divBdr>
        <w:top w:val="none" w:sz="0" w:space="0" w:color="auto"/>
        <w:left w:val="none" w:sz="0" w:space="0" w:color="auto"/>
        <w:bottom w:val="none" w:sz="0" w:space="0" w:color="auto"/>
        <w:right w:val="none" w:sz="0" w:space="0" w:color="auto"/>
      </w:divBdr>
    </w:div>
    <w:div w:id="166679470">
      <w:marLeft w:val="0"/>
      <w:marRight w:val="0"/>
      <w:marTop w:val="0"/>
      <w:marBottom w:val="0"/>
      <w:divBdr>
        <w:top w:val="none" w:sz="0" w:space="0" w:color="auto"/>
        <w:left w:val="none" w:sz="0" w:space="0" w:color="auto"/>
        <w:bottom w:val="none" w:sz="0" w:space="0" w:color="auto"/>
        <w:right w:val="none" w:sz="0" w:space="0" w:color="auto"/>
      </w:divBdr>
    </w:div>
    <w:div w:id="166679471">
      <w:marLeft w:val="0"/>
      <w:marRight w:val="0"/>
      <w:marTop w:val="0"/>
      <w:marBottom w:val="0"/>
      <w:divBdr>
        <w:top w:val="none" w:sz="0" w:space="0" w:color="auto"/>
        <w:left w:val="none" w:sz="0" w:space="0" w:color="auto"/>
        <w:bottom w:val="none" w:sz="0" w:space="0" w:color="auto"/>
        <w:right w:val="none" w:sz="0" w:space="0" w:color="auto"/>
      </w:divBdr>
    </w:div>
    <w:div w:id="166679472">
      <w:marLeft w:val="0"/>
      <w:marRight w:val="0"/>
      <w:marTop w:val="0"/>
      <w:marBottom w:val="0"/>
      <w:divBdr>
        <w:top w:val="none" w:sz="0" w:space="0" w:color="auto"/>
        <w:left w:val="none" w:sz="0" w:space="0" w:color="auto"/>
        <w:bottom w:val="none" w:sz="0" w:space="0" w:color="auto"/>
        <w:right w:val="none" w:sz="0" w:space="0" w:color="auto"/>
      </w:divBdr>
    </w:div>
    <w:div w:id="166679473">
      <w:marLeft w:val="0"/>
      <w:marRight w:val="0"/>
      <w:marTop w:val="0"/>
      <w:marBottom w:val="0"/>
      <w:divBdr>
        <w:top w:val="none" w:sz="0" w:space="0" w:color="auto"/>
        <w:left w:val="none" w:sz="0" w:space="0" w:color="auto"/>
        <w:bottom w:val="none" w:sz="0" w:space="0" w:color="auto"/>
        <w:right w:val="none" w:sz="0" w:space="0" w:color="auto"/>
      </w:divBdr>
    </w:div>
    <w:div w:id="166679474">
      <w:marLeft w:val="0"/>
      <w:marRight w:val="0"/>
      <w:marTop w:val="0"/>
      <w:marBottom w:val="0"/>
      <w:divBdr>
        <w:top w:val="none" w:sz="0" w:space="0" w:color="auto"/>
        <w:left w:val="none" w:sz="0" w:space="0" w:color="auto"/>
        <w:bottom w:val="none" w:sz="0" w:space="0" w:color="auto"/>
        <w:right w:val="none" w:sz="0" w:space="0" w:color="auto"/>
      </w:divBdr>
    </w:div>
    <w:div w:id="166679476">
      <w:marLeft w:val="0"/>
      <w:marRight w:val="0"/>
      <w:marTop w:val="0"/>
      <w:marBottom w:val="0"/>
      <w:divBdr>
        <w:top w:val="none" w:sz="0" w:space="0" w:color="auto"/>
        <w:left w:val="none" w:sz="0" w:space="0" w:color="auto"/>
        <w:bottom w:val="none" w:sz="0" w:space="0" w:color="auto"/>
        <w:right w:val="none" w:sz="0" w:space="0" w:color="auto"/>
      </w:divBdr>
    </w:div>
    <w:div w:id="166679477">
      <w:marLeft w:val="0"/>
      <w:marRight w:val="0"/>
      <w:marTop w:val="0"/>
      <w:marBottom w:val="0"/>
      <w:divBdr>
        <w:top w:val="none" w:sz="0" w:space="0" w:color="auto"/>
        <w:left w:val="none" w:sz="0" w:space="0" w:color="auto"/>
        <w:bottom w:val="none" w:sz="0" w:space="0" w:color="auto"/>
        <w:right w:val="none" w:sz="0" w:space="0" w:color="auto"/>
      </w:divBdr>
    </w:div>
    <w:div w:id="166679478">
      <w:marLeft w:val="0"/>
      <w:marRight w:val="0"/>
      <w:marTop w:val="0"/>
      <w:marBottom w:val="0"/>
      <w:divBdr>
        <w:top w:val="none" w:sz="0" w:space="0" w:color="auto"/>
        <w:left w:val="none" w:sz="0" w:space="0" w:color="auto"/>
        <w:bottom w:val="none" w:sz="0" w:space="0" w:color="auto"/>
        <w:right w:val="none" w:sz="0" w:space="0" w:color="auto"/>
      </w:divBdr>
    </w:div>
    <w:div w:id="166679479">
      <w:marLeft w:val="0"/>
      <w:marRight w:val="0"/>
      <w:marTop w:val="0"/>
      <w:marBottom w:val="0"/>
      <w:divBdr>
        <w:top w:val="none" w:sz="0" w:space="0" w:color="auto"/>
        <w:left w:val="none" w:sz="0" w:space="0" w:color="auto"/>
        <w:bottom w:val="none" w:sz="0" w:space="0" w:color="auto"/>
        <w:right w:val="none" w:sz="0" w:space="0" w:color="auto"/>
      </w:divBdr>
    </w:div>
    <w:div w:id="166679480">
      <w:marLeft w:val="0"/>
      <w:marRight w:val="0"/>
      <w:marTop w:val="0"/>
      <w:marBottom w:val="0"/>
      <w:divBdr>
        <w:top w:val="none" w:sz="0" w:space="0" w:color="auto"/>
        <w:left w:val="none" w:sz="0" w:space="0" w:color="auto"/>
        <w:bottom w:val="none" w:sz="0" w:space="0" w:color="auto"/>
        <w:right w:val="none" w:sz="0" w:space="0" w:color="auto"/>
      </w:divBdr>
    </w:div>
    <w:div w:id="166679481">
      <w:marLeft w:val="0"/>
      <w:marRight w:val="0"/>
      <w:marTop w:val="0"/>
      <w:marBottom w:val="0"/>
      <w:divBdr>
        <w:top w:val="none" w:sz="0" w:space="0" w:color="auto"/>
        <w:left w:val="none" w:sz="0" w:space="0" w:color="auto"/>
        <w:bottom w:val="none" w:sz="0" w:space="0" w:color="auto"/>
        <w:right w:val="none" w:sz="0" w:space="0" w:color="auto"/>
      </w:divBdr>
    </w:div>
    <w:div w:id="166679482">
      <w:marLeft w:val="0"/>
      <w:marRight w:val="0"/>
      <w:marTop w:val="0"/>
      <w:marBottom w:val="0"/>
      <w:divBdr>
        <w:top w:val="none" w:sz="0" w:space="0" w:color="auto"/>
        <w:left w:val="none" w:sz="0" w:space="0" w:color="auto"/>
        <w:bottom w:val="none" w:sz="0" w:space="0" w:color="auto"/>
        <w:right w:val="none" w:sz="0" w:space="0" w:color="auto"/>
      </w:divBdr>
    </w:div>
    <w:div w:id="166679483">
      <w:marLeft w:val="0"/>
      <w:marRight w:val="0"/>
      <w:marTop w:val="0"/>
      <w:marBottom w:val="0"/>
      <w:divBdr>
        <w:top w:val="none" w:sz="0" w:space="0" w:color="auto"/>
        <w:left w:val="none" w:sz="0" w:space="0" w:color="auto"/>
        <w:bottom w:val="none" w:sz="0" w:space="0" w:color="auto"/>
        <w:right w:val="none" w:sz="0" w:space="0" w:color="auto"/>
      </w:divBdr>
    </w:div>
    <w:div w:id="166679485">
      <w:marLeft w:val="0"/>
      <w:marRight w:val="0"/>
      <w:marTop w:val="0"/>
      <w:marBottom w:val="0"/>
      <w:divBdr>
        <w:top w:val="none" w:sz="0" w:space="0" w:color="auto"/>
        <w:left w:val="none" w:sz="0" w:space="0" w:color="auto"/>
        <w:bottom w:val="none" w:sz="0" w:space="0" w:color="auto"/>
        <w:right w:val="none" w:sz="0" w:space="0" w:color="auto"/>
      </w:divBdr>
    </w:div>
    <w:div w:id="166679486">
      <w:marLeft w:val="0"/>
      <w:marRight w:val="0"/>
      <w:marTop w:val="0"/>
      <w:marBottom w:val="0"/>
      <w:divBdr>
        <w:top w:val="none" w:sz="0" w:space="0" w:color="auto"/>
        <w:left w:val="none" w:sz="0" w:space="0" w:color="auto"/>
        <w:bottom w:val="none" w:sz="0" w:space="0" w:color="auto"/>
        <w:right w:val="none" w:sz="0" w:space="0" w:color="auto"/>
      </w:divBdr>
    </w:div>
    <w:div w:id="166679487">
      <w:marLeft w:val="0"/>
      <w:marRight w:val="0"/>
      <w:marTop w:val="0"/>
      <w:marBottom w:val="0"/>
      <w:divBdr>
        <w:top w:val="none" w:sz="0" w:space="0" w:color="auto"/>
        <w:left w:val="none" w:sz="0" w:space="0" w:color="auto"/>
        <w:bottom w:val="none" w:sz="0" w:space="0" w:color="auto"/>
        <w:right w:val="none" w:sz="0" w:space="0" w:color="auto"/>
      </w:divBdr>
    </w:div>
    <w:div w:id="166679488">
      <w:marLeft w:val="0"/>
      <w:marRight w:val="0"/>
      <w:marTop w:val="0"/>
      <w:marBottom w:val="0"/>
      <w:divBdr>
        <w:top w:val="none" w:sz="0" w:space="0" w:color="auto"/>
        <w:left w:val="none" w:sz="0" w:space="0" w:color="auto"/>
        <w:bottom w:val="none" w:sz="0" w:space="0" w:color="auto"/>
        <w:right w:val="none" w:sz="0" w:space="0" w:color="auto"/>
      </w:divBdr>
    </w:div>
    <w:div w:id="166679490">
      <w:marLeft w:val="0"/>
      <w:marRight w:val="0"/>
      <w:marTop w:val="0"/>
      <w:marBottom w:val="0"/>
      <w:divBdr>
        <w:top w:val="none" w:sz="0" w:space="0" w:color="auto"/>
        <w:left w:val="none" w:sz="0" w:space="0" w:color="auto"/>
        <w:bottom w:val="none" w:sz="0" w:space="0" w:color="auto"/>
        <w:right w:val="none" w:sz="0" w:space="0" w:color="auto"/>
      </w:divBdr>
    </w:div>
    <w:div w:id="166679492">
      <w:marLeft w:val="0"/>
      <w:marRight w:val="0"/>
      <w:marTop w:val="0"/>
      <w:marBottom w:val="0"/>
      <w:divBdr>
        <w:top w:val="none" w:sz="0" w:space="0" w:color="auto"/>
        <w:left w:val="none" w:sz="0" w:space="0" w:color="auto"/>
        <w:bottom w:val="none" w:sz="0" w:space="0" w:color="auto"/>
        <w:right w:val="none" w:sz="0" w:space="0" w:color="auto"/>
      </w:divBdr>
    </w:div>
    <w:div w:id="166679493">
      <w:marLeft w:val="0"/>
      <w:marRight w:val="0"/>
      <w:marTop w:val="0"/>
      <w:marBottom w:val="0"/>
      <w:divBdr>
        <w:top w:val="none" w:sz="0" w:space="0" w:color="auto"/>
        <w:left w:val="none" w:sz="0" w:space="0" w:color="auto"/>
        <w:bottom w:val="none" w:sz="0" w:space="0" w:color="auto"/>
        <w:right w:val="none" w:sz="0" w:space="0" w:color="auto"/>
      </w:divBdr>
    </w:div>
    <w:div w:id="166679494">
      <w:marLeft w:val="0"/>
      <w:marRight w:val="0"/>
      <w:marTop w:val="0"/>
      <w:marBottom w:val="0"/>
      <w:divBdr>
        <w:top w:val="none" w:sz="0" w:space="0" w:color="auto"/>
        <w:left w:val="none" w:sz="0" w:space="0" w:color="auto"/>
        <w:bottom w:val="none" w:sz="0" w:space="0" w:color="auto"/>
        <w:right w:val="none" w:sz="0" w:space="0" w:color="auto"/>
      </w:divBdr>
    </w:div>
    <w:div w:id="166679495">
      <w:marLeft w:val="0"/>
      <w:marRight w:val="0"/>
      <w:marTop w:val="0"/>
      <w:marBottom w:val="0"/>
      <w:divBdr>
        <w:top w:val="none" w:sz="0" w:space="0" w:color="auto"/>
        <w:left w:val="none" w:sz="0" w:space="0" w:color="auto"/>
        <w:bottom w:val="none" w:sz="0" w:space="0" w:color="auto"/>
        <w:right w:val="none" w:sz="0" w:space="0" w:color="auto"/>
      </w:divBdr>
    </w:div>
    <w:div w:id="166679496">
      <w:marLeft w:val="0"/>
      <w:marRight w:val="0"/>
      <w:marTop w:val="0"/>
      <w:marBottom w:val="0"/>
      <w:divBdr>
        <w:top w:val="none" w:sz="0" w:space="0" w:color="auto"/>
        <w:left w:val="none" w:sz="0" w:space="0" w:color="auto"/>
        <w:bottom w:val="none" w:sz="0" w:space="0" w:color="auto"/>
        <w:right w:val="none" w:sz="0" w:space="0" w:color="auto"/>
      </w:divBdr>
    </w:div>
    <w:div w:id="166679497">
      <w:marLeft w:val="0"/>
      <w:marRight w:val="0"/>
      <w:marTop w:val="0"/>
      <w:marBottom w:val="0"/>
      <w:divBdr>
        <w:top w:val="none" w:sz="0" w:space="0" w:color="auto"/>
        <w:left w:val="none" w:sz="0" w:space="0" w:color="auto"/>
        <w:bottom w:val="none" w:sz="0" w:space="0" w:color="auto"/>
        <w:right w:val="none" w:sz="0" w:space="0" w:color="auto"/>
      </w:divBdr>
    </w:div>
    <w:div w:id="166679499">
      <w:marLeft w:val="0"/>
      <w:marRight w:val="0"/>
      <w:marTop w:val="0"/>
      <w:marBottom w:val="0"/>
      <w:divBdr>
        <w:top w:val="none" w:sz="0" w:space="0" w:color="auto"/>
        <w:left w:val="none" w:sz="0" w:space="0" w:color="auto"/>
        <w:bottom w:val="none" w:sz="0" w:space="0" w:color="auto"/>
        <w:right w:val="none" w:sz="0" w:space="0" w:color="auto"/>
      </w:divBdr>
    </w:div>
    <w:div w:id="166679500">
      <w:marLeft w:val="0"/>
      <w:marRight w:val="0"/>
      <w:marTop w:val="0"/>
      <w:marBottom w:val="0"/>
      <w:divBdr>
        <w:top w:val="none" w:sz="0" w:space="0" w:color="auto"/>
        <w:left w:val="none" w:sz="0" w:space="0" w:color="auto"/>
        <w:bottom w:val="none" w:sz="0" w:space="0" w:color="auto"/>
        <w:right w:val="none" w:sz="0" w:space="0" w:color="auto"/>
      </w:divBdr>
    </w:div>
    <w:div w:id="166679501">
      <w:marLeft w:val="0"/>
      <w:marRight w:val="0"/>
      <w:marTop w:val="0"/>
      <w:marBottom w:val="0"/>
      <w:divBdr>
        <w:top w:val="none" w:sz="0" w:space="0" w:color="auto"/>
        <w:left w:val="none" w:sz="0" w:space="0" w:color="auto"/>
        <w:bottom w:val="none" w:sz="0" w:space="0" w:color="auto"/>
        <w:right w:val="none" w:sz="0" w:space="0" w:color="auto"/>
      </w:divBdr>
    </w:div>
    <w:div w:id="166679502">
      <w:marLeft w:val="0"/>
      <w:marRight w:val="0"/>
      <w:marTop w:val="0"/>
      <w:marBottom w:val="0"/>
      <w:divBdr>
        <w:top w:val="none" w:sz="0" w:space="0" w:color="auto"/>
        <w:left w:val="none" w:sz="0" w:space="0" w:color="auto"/>
        <w:bottom w:val="none" w:sz="0" w:space="0" w:color="auto"/>
        <w:right w:val="none" w:sz="0" w:space="0" w:color="auto"/>
      </w:divBdr>
    </w:div>
    <w:div w:id="166679503">
      <w:marLeft w:val="0"/>
      <w:marRight w:val="0"/>
      <w:marTop w:val="0"/>
      <w:marBottom w:val="0"/>
      <w:divBdr>
        <w:top w:val="none" w:sz="0" w:space="0" w:color="auto"/>
        <w:left w:val="none" w:sz="0" w:space="0" w:color="auto"/>
        <w:bottom w:val="none" w:sz="0" w:space="0" w:color="auto"/>
        <w:right w:val="none" w:sz="0" w:space="0" w:color="auto"/>
      </w:divBdr>
    </w:div>
    <w:div w:id="166679504">
      <w:marLeft w:val="0"/>
      <w:marRight w:val="0"/>
      <w:marTop w:val="0"/>
      <w:marBottom w:val="0"/>
      <w:divBdr>
        <w:top w:val="none" w:sz="0" w:space="0" w:color="auto"/>
        <w:left w:val="none" w:sz="0" w:space="0" w:color="auto"/>
        <w:bottom w:val="none" w:sz="0" w:space="0" w:color="auto"/>
        <w:right w:val="none" w:sz="0" w:space="0" w:color="auto"/>
      </w:divBdr>
    </w:div>
    <w:div w:id="166679506">
      <w:marLeft w:val="0"/>
      <w:marRight w:val="0"/>
      <w:marTop w:val="0"/>
      <w:marBottom w:val="0"/>
      <w:divBdr>
        <w:top w:val="none" w:sz="0" w:space="0" w:color="auto"/>
        <w:left w:val="none" w:sz="0" w:space="0" w:color="auto"/>
        <w:bottom w:val="none" w:sz="0" w:space="0" w:color="auto"/>
        <w:right w:val="none" w:sz="0" w:space="0" w:color="auto"/>
      </w:divBdr>
    </w:div>
    <w:div w:id="166679507">
      <w:marLeft w:val="0"/>
      <w:marRight w:val="0"/>
      <w:marTop w:val="0"/>
      <w:marBottom w:val="0"/>
      <w:divBdr>
        <w:top w:val="none" w:sz="0" w:space="0" w:color="auto"/>
        <w:left w:val="none" w:sz="0" w:space="0" w:color="auto"/>
        <w:bottom w:val="none" w:sz="0" w:space="0" w:color="auto"/>
        <w:right w:val="none" w:sz="0" w:space="0" w:color="auto"/>
      </w:divBdr>
    </w:div>
    <w:div w:id="166679508">
      <w:marLeft w:val="0"/>
      <w:marRight w:val="0"/>
      <w:marTop w:val="0"/>
      <w:marBottom w:val="0"/>
      <w:divBdr>
        <w:top w:val="none" w:sz="0" w:space="0" w:color="auto"/>
        <w:left w:val="none" w:sz="0" w:space="0" w:color="auto"/>
        <w:bottom w:val="none" w:sz="0" w:space="0" w:color="auto"/>
        <w:right w:val="none" w:sz="0" w:space="0" w:color="auto"/>
      </w:divBdr>
    </w:div>
    <w:div w:id="166679509">
      <w:marLeft w:val="0"/>
      <w:marRight w:val="0"/>
      <w:marTop w:val="0"/>
      <w:marBottom w:val="0"/>
      <w:divBdr>
        <w:top w:val="none" w:sz="0" w:space="0" w:color="auto"/>
        <w:left w:val="none" w:sz="0" w:space="0" w:color="auto"/>
        <w:bottom w:val="none" w:sz="0" w:space="0" w:color="auto"/>
        <w:right w:val="none" w:sz="0" w:space="0" w:color="auto"/>
      </w:divBdr>
    </w:div>
    <w:div w:id="166679510">
      <w:marLeft w:val="0"/>
      <w:marRight w:val="0"/>
      <w:marTop w:val="0"/>
      <w:marBottom w:val="0"/>
      <w:divBdr>
        <w:top w:val="none" w:sz="0" w:space="0" w:color="auto"/>
        <w:left w:val="none" w:sz="0" w:space="0" w:color="auto"/>
        <w:bottom w:val="none" w:sz="0" w:space="0" w:color="auto"/>
        <w:right w:val="none" w:sz="0" w:space="0" w:color="auto"/>
      </w:divBdr>
    </w:div>
    <w:div w:id="166679511">
      <w:marLeft w:val="0"/>
      <w:marRight w:val="0"/>
      <w:marTop w:val="0"/>
      <w:marBottom w:val="0"/>
      <w:divBdr>
        <w:top w:val="none" w:sz="0" w:space="0" w:color="auto"/>
        <w:left w:val="none" w:sz="0" w:space="0" w:color="auto"/>
        <w:bottom w:val="none" w:sz="0" w:space="0" w:color="auto"/>
        <w:right w:val="none" w:sz="0" w:space="0" w:color="auto"/>
      </w:divBdr>
    </w:div>
    <w:div w:id="166679512">
      <w:marLeft w:val="0"/>
      <w:marRight w:val="0"/>
      <w:marTop w:val="0"/>
      <w:marBottom w:val="0"/>
      <w:divBdr>
        <w:top w:val="none" w:sz="0" w:space="0" w:color="auto"/>
        <w:left w:val="none" w:sz="0" w:space="0" w:color="auto"/>
        <w:bottom w:val="none" w:sz="0" w:space="0" w:color="auto"/>
        <w:right w:val="none" w:sz="0" w:space="0" w:color="auto"/>
      </w:divBdr>
    </w:div>
    <w:div w:id="166679513">
      <w:marLeft w:val="0"/>
      <w:marRight w:val="0"/>
      <w:marTop w:val="0"/>
      <w:marBottom w:val="0"/>
      <w:divBdr>
        <w:top w:val="none" w:sz="0" w:space="0" w:color="auto"/>
        <w:left w:val="none" w:sz="0" w:space="0" w:color="auto"/>
        <w:bottom w:val="none" w:sz="0" w:space="0" w:color="auto"/>
        <w:right w:val="none" w:sz="0" w:space="0" w:color="auto"/>
      </w:divBdr>
    </w:div>
    <w:div w:id="166679514">
      <w:marLeft w:val="0"/>
      <w:marRight w:val="0"/>
      <w:marTop w:val="0"/>
      <w:marBottom w:val="0"/>
      <w:divBdr>
        <w:top w:val="none" w:sz="0" w:space="0" w:color="auto"/>
        <w:left w:val="none" w:sz="0" w:space="0" w:color="auto"/>
        <w:bottom w:val="none" w:sz="0" w:space="0" w:color="auto"/>
        <w:right w:val="none" w:sz="0" w:space="0" w:color="auto"/>
      </w:divBdr>
      <w:divsChild>
        <w:div w:id="166679564">
          <w:marLeft w:val="0"/>
          <w:marRight w:val="0"/>
          <w:marTop w:val="0"/>
          <w:marBottom w:val="0"/>
          <w:divBdr>
            <w:top w:val="none" w:sz="0" w:space="0" w:color="auto"/>
            <w:left w:val="none" w:sz="0" w:space="0" w:color="auto"/>
            <w:bottom w:val="none" w:sz="0" w:space="0" w:color="auto"/>
            <w:right w:val="none" w:sz="0" w:space="0" w:color="auto"/>
          </w:divBdr>
          <w:divsChild>
            <w:div w:id="166679521">
              <w:marLeft w:val="0"/>
              <w:marRight w:val="0"/>
              <w:marTop w:val="0"/>
              <w:marBottom w:val="0"/>
              <w:divBdr>
                <w:top w:val="none" w:sz="0" w:space="0" w:color="auto"/>
                <w:left w:val="none" w:sz="0" w:space="0" w:color="auto"/>
                <w:bottom w:val="none" w:sz="0" w:space="0" w:color="auto"/>
                <w:right w:val="none" w:sz="0" w:space="0" w:color="auto"/>
              </w:divBdr>
              <w:divsChild>
                <w:div w:id="166679475">
                  <w:marLeft w:val="0"/>
                  <w:marRight w:val="0"/>
                  <w:marTop w:val="240"/>
                  <w:marBottom w:val="240"/>
                  <w:divBdr>
                    <w:top w:val="none" w:sz="0" w:space="0" w:color="auto"/>
                    <w:left w:val="none" w:sz="0" w:space="0" w:color="auto"/>
                    <w:bottom w:val="none" w:sz="0" w:space="0" w:color="auto"/>
                    <w:right w:val="none" w:sz="0" w:space="0" w:color="auto"/>
                  </w:divBdr>
                  <w:divsChild>
                    <w:div w:id="166679489">
                      <w:marLeft w:val="0"/>
                      <w:marRight w:val="0"/>
                      <w:marTop w:val="0"/>
                      <w:marBottom w:val="0"/>
                      <w:divBdr>
                        <w:top w:val="none" w:sz="0" w:space="0" w:color="auto"/>
                        <w:left w:val="none" w:sz="0" w:space="0" w:color="auto"/>
                        <w:bottom w:val="none" w:sz="0" w:space="0" w:color="auto"/>
                        <w:right w:val="none" w:sz="0" w:space="0" w:color="auto"/>
                      </w:divBdr>
                      <w:divsChild>
                        <w:div w:id="166679498">
                          <w:marLeft w:val="0"/>
                          <w:marRight w:val="0"/>
                          <w:marTop w:val="0"/>
                          <w:marBottom w:val="0"/>
                          <w:divBdr>
                            <w:top w:val="none" w:sz="0" w:space="0" w:color="auto"/>
                            <w:left w:val="none" w:sz="0" w:space="0" w:color="auto"/>
                            <w:bottom w:val="none" w:sz="0" w:space="0" w:color="auto"/>
                            <w:right w:val="none" w:sz="0" w:space="0" w:color="auto"/>
                          </w:divBdr>
                          <w:divsChild>
                            <w:div w:id="166679516">
                              <w:marLeft w:val="0"/>
                              <w:marRight w:val="0"/>
                              <w:marTop w:val="0"/>
                              <w:marBottom w:val="0"/>
                              <w:divBdr>
                                <w:top w:val="single" w:sz="6" w:space="0" w:color="auto"/>
                                <w:left w:val="single" w:sz="6" w:space="0" w:color="auto"/>
                                <w:bottom w:val="single" w:sz="6" w:space="0" w:color="auto"/>
                                <w:right w:val="single" w:sz="6" w:space="0" w:color="auto"/>
                              </w:divBdr>
                              <w:divsChild>
                                <w:div w:id="16667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9515">
      <w:marLeft w:val="0"/>
      <w:marRight w:val="0"/>
      <w:marTop w:val="0"/>
      <w:marBottom w:val="0"/>
      <w:divBdr>
        <w:top w:val="none" w:sz="0" w:space="0" w:color="auto"/>
        <w:left w:val="none" w:sz="0" w:space="0" w:color="auto"/>
        <w:bottom w:val="none" w:sz="0" w:space="0" w:color="auto"/>
        <w:right w:val="none" w:sz="0" w:space="0" w:color="auto"/>
      </w:divBdr>
    </w:div>
    <w:div w:id="166679517">
      <w:marLeft w:val="0"/>
      <w:marRight w:val="0"/>
      <w:marTop w:val="0"/>
      <w:marBottom w:val="0"/>
      <w:divBdr>
        <w:top w:val="none" w:sz="0" w:space="0" w:color="auto"/>
        <w:left w:val="none" w:sz="0" w:space="0" w:color="auto"/>
        <w:bottom w:val="none" w:sz="0" w:space="0" w:color="auto"/>
        <w:right w:val="none" w:sz="0" w:space="0" w:color="auto"/>
      </w:divBdr>
    </w:div>
    <w:div w:id="166679518">
      <w:marLeft w:val="0"/>
      <w:marRight w:val="0"/>
      <w:marTop w:val="0"/>
      <w:marBottom w:val="0"/>
      <w:divBdr>
        <w:top w:val="none" w:sz="0" w:space="0" w:color="auto"/>
        <w:left w:val="none" w:sz="0" w:space="0" w:color="auto"/>
        <w:bottom w:val="none" w:sz="0" w:space="0" w:color="auto"/>
        <w:right w:val="none" w:sz="0" w:space="0" w:color="auto"/>
      </w:divBdr>
    </w:div>
    <w:div w:id="166679519">
      <w:marLeft w:val="0"/>
      <w:marRight w:val="0"/>
      <w:marTop w:val="0"/>
      <w:marBottom w:val="0"/>
      <w:divBdr>
        <w:top w:val="none" w:sz="0" w:space="0" w:color="auto"/>
        <w:left w:val="none" w:sz="0" w:space="0" w:color="auto"/>
        <w:bottom w:val="none" w:sz="0" w:space="0" w:color="auto"/>
        <w:right w:val="none" w:sz="0" w:space="0" w:color="auto"/>
      </w:divBdr>
    </w:div>
    <w:div w:id="166679520">
      <w:marLeft w:val="0"/>
      <w:marRight w:val="0"/>
      <w:marTop w:val="0"/>
      <w:marBottom w:val="0"/>
      <w:divBdr>
        <w:top w:val="none" w:sz="0" w:space="0" w:color="auto"/>
        <w:left w:val="none" w:sz="0" w:space="0" w:color="auto"/>
        <w:bottom w:val="none" w:sz="0" w:space="0" w:color="auto"/>
        <w:right w:val="none" w:sz="0" w:space="0" w:color="auto"/>
      </w:divBdr>
    </w:div>
    <w:div w:id="166679522">
      <w:marLeft w:val="0"/>
      <w:marRight w:val="0"/>
      <w:marTop w:val="0"/>
      <w:marBottom w:val="0"/>
      <w:divBdr>
        <w:top w:val="none" w:sz="0" w:space="0" w:color="auto"/>
        <w:left w:val="none" w:sz="0" w:space="0" w:color="auto"/>
        <w:bottom w:val="none" w:sz="0" w:space="0" w:color="auto"/>
        <w:right w:val="none" w:sz="0" w:space="0" w:color="auto"/>
      </w:divBdr>
    </w:div>
    <w:div w:id="166679523">
      <w:marLeft w:val="0"/>
      <w:marRight w:val="0"/>
      <w:marTop w:val="0"/>
      <w:marBottom w:val="0"/>
      <w:divBdr>
        <w:top w:val="none" w:sz="0" w:space="0" w:color="auto"/>
        <w:left w:val="none" w:sz="0" w:space="0" w:color="auto"/>
        <w:bottom w:val="none" w:sz="0" w:space="0" w:color="auto"/>
        <w:right w:val="none" w:sz="0" w:space="0" w:color="auto"/>
      </w:divBdr>
    </w:div>
    <w:div w:id="166679525">
      <w:marLeft w:val="0"/>
      <w:marRight w:val="0"/>
      <w:marTop w:val="0"/>
      <w:marBottom w:val="0"/>
      <w:divBdr>
        <w:top w:val="none" w:sz="0" w:space="0" w:color="auto"/>
        <w:left w:val="none" w:sz="0" w:space="0" w:color="auto"/>
        <w:bottom w:val="none" w:sz="0" w:space="0" w:color="auto"/>
        <w:right w:val="none" w:sz="0" w:space="0" w:color="auto"/>
      </w:divBdr>
    </w:div>
    <w:div w:id="166679526">
      <w:marLeft w:val="0"/>
      <w:marRight w:val="0"/>
      <w:marTop w:val="0"/>
      <w:marBottom w:val="0"/>
      <w:divBdr>
        <w:top w:val="none" w:sz="0" w:space="0" w:color="auto"/>
        <w:left w:val="none" w:sz="0" w:space="0" w:color="auto"/>
        <w:bottom w:val="none" w:sz="0" w:space="0" w:color="auto"/>
        <w:right w:val="none" w:sz="0" w:space="0" w:color="auto"/>
      </w:divBdr>
    </w:div>
    <w:div w:id="166679527">
      <w:marLeft w:val="0"/>
      <w:marRight w:val="0"/>
      <w:marTop w:val="0"/>
      <w:marBottom w:val="0"/>
      <w:divBdr>
        <w:top w:val="none" w:sz="0" w:space="0" w:color="auto"/>
        <w:left w:val="none" w:sz="0" w:space="0" w:color="auto"/>
        <w:bottom w:val="none" w:sz="0" w:space="0" w:color="auto"/>
        <w:right w:val="none" w:sz="0" w:space="0" w:color="auto"/>
      </w:divBdr>
    </w:div>
    <w:div w:id="166679528">
      <w:marLeft w:val="0"/>
      <w:marRight w:val="0"/>
      <w:marTop w:val="0"/>
      <w:marBottom w:val="0"/>
      <w:divBdr>
        <w:top w:val="none" w:sz="0" w:space="0" w:color="auto"/>
        <w:left w:val="none" w:sz="0" w:space="0" w:color="auto"/>
        <w:bottom w:val="none" w:sz="0" w:space="0" w:color="auto"/>
        <w:right w:val="none" w:sz="0" w:space="0" w:color="auto"/>
      </w:divBdr>
    </w:div>
    <w:div w:id="166679529">
      <w:marLeft w:val="0"/>
      <w:marRight w:val="0"/>
      <w:marTop w:val="0"/>
      <w:marBottom w:val="0"/>
      <w:divBdr>
        <w:top w:val="none" w:sz="0" w:space="0" w:color="auto"/>
        <w:left w:val="none" w:sz="0" w:space="0" w:color="auto"/>
        <w:bottom w:val="none" w:sz="0" w:space="0" w:color="auto"/>
        <w:right w:val="none" w:sz="0" w:space="0" w:color="auto"/>
      </w:divBdr>
    </w:div>
    <w:div w:id="166679530">
      <w:marLeft w:val="0"/>
      <w:marRight w:val="0"/>
      <w:marTop w:val="0"/>
      <w:marBottom w:val="0"/>
      <w:divBdr>
        <w:top w:val="none" w:sz="0" w:space="0" w:color="auto"/>
        <w:left w:val="none" w:sz="0" w:space="0" w:color="auto"/>
        <w:bottom w:val="none" w:sz="0" w:space="0" w:color="auto"/>
        <w:right w:val="none" w:sz="0" w:space="0" w:color="auto"/>
      </w:divBdr>
    </w:div>
    <w:div w:id="166679531">
      <w:marLeft w:val="0"/>
      <w:marRight w:val="0"/>
      <w:marTop w:val="0"/>
      <w:marBottom w:val="0"/>
      <w:divBdr>
        <w:top w:val="none" w:sz="0" w:space="0" w:color="auto"/>
        <w:left w:val="none" w:sz="0" w:space="0" w:color="auto"/>
        <w:bottom w:val="none" w:sz="0" w:space="0" w:color="auto"/>
        <w:right w:val="none" w:sz="0" w:space="0" w:color="auto"/>
      </w:divBdr>
    </w:div>
    <w:div w:id="166679532">
      <w:marLeft w:val="0"/>
      <w:marRight w:val="0"/>
      <w:marTop w:val="0"/>
      <w:marBottom w:val="0"/>
      <w:divBdr>
        <w:top w:val="none" w:sz="0" w:space="0" w:color="auto"/>
        <w:left w:val="none" w:sz="0" w:space="0" w:color="auto"/>
        <w:bottom w:val="none" w:sz="0" w:space="0" w:color="auto"/>
        <w:right w:val="none" w:sz="0" w:space="0" w:color="auto"/>
      </w:divBdr>
    </w:div>
    <w:div w:id="166679533">
      <w:marLeft w:val="0"/>
      <w:marRight w:val="0"/>
      <w:marTop w:val="0"/>
      <w:marBottom w:val="0"/>
      <w:divBdr>
        <w:top w:val="none" w:sz="0" w:space="0" w:color="auto"/>
        <w:left w:val="none" w:sz="0" w:space="0" w:color="auto"/>
        <w:bottom w:val="none" w:sz="0" w:space="0" w:color="auto"/>
        <w:right w:val="none" w:sz="0" w:space="0" w:color="auto"/>
      </w:divBdr>
    </w:div>
    <w:div w:id="166679535">
      <w:marLeft w:val="0"/>
      <w:marRight w:val="0"/>
      <w:marTop w:val="0"/>
      <w:marBottom w:val="0"/>
      <w:divBdr>
        <w:top w:val="none" w:sz="0" w:space="0" w:color="auto"/>
        <w:left w:val="none" w:sz="0" w:space="0" w:color="auto"/>
        <w:bottom w:val="none" w:sz="0" w:space="0" w:color="auto"/>
        <w:right w:val="none" w:sz="0" w:space="0" w:color="auto"/>
      </w:divBdr>
    </w:div>
    <w:div w:id="166679537">
      <w:marLeft w:val="0"/>
      <w:marRight w:val="0"/>
      <w:marTop w:val="0"/>
      <w:marBottom w:val="0"/>
      <w:divBdr>
        <w:top w:val="none" w:sz="0" w:space="0" w:color="auto"/>
        <w:left w:val="none" w:sz="0" w:space="0" w:color="auto"/>
        <w:bottom w:val="none" w:sz="0" w:space="0" w:color="auto"/>
        <w:right w:val="none" w:sz="0" w:space="0" w:color="auto"/>
      </w:divBdr>
    </w:div>
    <w:div w:id="166679538">
      <w:marLeft w:val="0"/>
      <w:marRight w:val="0"/>
      <w:marTop w:val="0"/>
      <w:marBottom w:val="0"/>
      <w:divBdr>
        <w:top w:val="none" w:sz="0" w:space="0" w:color="auto"/>
        <w:left w:val="none" w:sz="0" w:space="0" w:color="auto"/>
        <w:bottom w:val="none" w:sz="0" w:space="0" w:color="auto"/>
        <w:right w:val="none" w:sz="0" w:space="0" w:color="auto"/>
      </w:divBdr>
    </w:div>
    <w:div w:id="166679539">
      <w:marLeft w:val="0"/>
      <w:marRight w:val="0"/>
      <w:marTop w:val="0"/>
      <w:marBottom w:val="0"/>
      <w:divBdr>
        <w:top w:val="none" w:sz="0" w:space="0" w:color="auto"/>
        <w:left w:val="none" w:sz="0" w:space="0" w:color="auto"/>
        <w:bottom w:val="none" w:sz="0" w:space="0" w:color="auto"/>
        <w:right w:val="none" w:sz="0" w:space="0" w:color="auto"/>
      </w:divBdr>
    </w:div>
    <w:div w:id="166679540">
      <w:marLeft w:val="0"/>
      <w:marRight w:val="0"/>
      <w:marTop w:val="0"/>
      <w:marBottom w:val="0"/>
      <w:divBdr>
        <w:top w:val="none" w:sz="0" w:space="0" w:color="auto"/>
        <w:left w:val="none" w:sz="0" w:space="0" w:color="auto"/>
        <w:bottom w:val="none" w:sz="0" w:space="0" w:color="auto"/>
        <w:right w:val="none" w:sz="0" w:space="0" w:color="auto"/>
      </w:divBdr>
    </w:div>
    <w:div w:id="166679542">
      <w:marLeft w:val="0"/>
      <w:marRight w:val="0"/>
      <w:marTop w:val="0"/>
      <w:marBottom w:val="0"/>
      <w:divBdr>
        <w:top w:val="none" w:sz="0" w:space="0" w:color="auto"/>
        <w:left w:val="none" w:sz="0" w:space="0" w:color="auto"/>
        <w:bottom w:val="none" w:sz="0" w:space="0" w:color="auto"/>
        <w:right w:val="none" w:sz="0" w:space="0" w:color="auto"/>
      </w:divBdr>
    </w:div>
    <w:div w:id="166679543">
      <w:marLeft w:val="0"/>
      <w:marRight w:val="0"/>
      <w:marTop w:val="0"/>
      <w:marBottom w:val="0"/>
      <w:divBdr>
        <w:top w:val="none" w:sz="0" w:space="0" w:color="auto"/>
        <w:left w:val="none" w:sz="0" w:space="0" w:color="auto"/>
        <w:bottom w:val="none" w:sz="0" w:space="0" w:color="auto"/>
        <w:right w:val="none" w:sz="0" w:space="0" w:color="auto"/>
      </w:divBdr>
    </w:div>
    <w:div w:id="166679544">
      <w:marLeft w:val="0"/>
      <w:marRight w:val="0"/>
      <w:marTop w:val="0"/>
      <w:marBottom w:val="0"/>
      <w:divBdr>
        <w:top w:val="none" w:sz="0" w:space="0" w:color="auto"/>
        <w:left w:val="none" w:sz="0" w:space="0" w:color="auto"/>
        <w:bottom w:val="none" w:sz="0" w:space="0" w:color="auto"/>
        <w:right w:val="none" w:sz="0" w:space="0" w:color="auto"/>
      </w:divBdr>
    </w:div>
    <w:div w:id="166679545">
      <w:marLeft w:val="0"/>
      <w:marRight w:val="0"/>
      <w:marTop w:val="0"/>
      <w:marBottom w:val="0"/>
      <w:divBdr>
        <w:top w:val="none" w:sz="0" w:space="0" w:color="auto"/>
        <w:left w:val="none" w:sz="0" w:space="0" w:color="auto"/>
        <w:bottom w:val="none" w:sz="0" w:space="0" w:color="auto"/>
        <w:right w:val="none" w:sz="0" w:space="0" w:color="auto"/>
      </w:divBdr>
    </w:div>
    <w:div w:id="166679546">
      <w:marLeft w:val="0"/>
      <w:marRight w:val="0"/>
      <w:marTop w:val="0"/>
      <w:marBottom w:val="0"/>
      <w:divBdr>
        <w:top w:val="none" w:sz="0" w:space="0" w:color="auto"/>
        <w:left w:val="none" w:sz="0" w:space="0" w:color="auto"/>
        <w:bottom w:val="none" w:sz="0" w:space="0" w:color="auto"/>
        <w:right w:val="none" w:sz="0" w:space="0" w:color="auto"/>
      </w:divBdr>
    </w:div>
    <w:div w:id="166679547">
      <w:marLeft w:val="0"/>
      <w:marRight w:val="0"/>
      <w:marTop w:val="0"/>
      <w:marBottom w:val="0"/>
      <w:divBdr>
        <w:top w:val="none" w:sz="0" w:space="0" w:color="auto"/>
        <w:left w:val="none" w:sz="0" w:space="0" w:color="auto"/>
        <w:bottom w:val="none" w:sz="0" w:space="0" w:color="auto"/>
        <w:right w:val="none" w:sz="0" w:space="0" w:color="auto"/>
      </w:divBdr>
    </w:div>
    <w:div w:id="166679548">
      <w:marLeft w:val="0"/>
      <w:marRight w:val="0"/>
      <w:marTop w:val="0"/>
      <w:marBottom w:val="0"/>
      <w:divBdr>
        <w:top w:val="none" w:sz="0" w:space="0" w:color="auto"/>
        <w:left w:val="none" w:sz="0" w:space="0" w:color="auto"/>
        <w:bottom w:val="none" w:sz="0" w:space="0" w:color="auto"/>
        <w:right w:val="none" w:sz="0" w:space="0" w:color="auto"/>
      </w:divBdr>
    </w:div>
    <w:div w:id="166679549">
      <w:marLeft w:val="0"/>
      <w:marRight w:val="0"/>
      <w:marTop w:val="0"/>
      <w:marBottom w:val="0"/>
      <w:divBdr>
        <w:top w:val="none" w:sz="0" w:space="0" w:color="auto"/>
        <w:left w:val="none" w:sz="0" w:space="0" w:color="auto"/>
        <w:bottom w:val="none" w:sz="0" w:space="0" w:color="auto"/>
        <w:right w:val="none" w:sz="0" w:space="0" w:color="auto"/>
      </w:divBdr>
    </w:div>
    <w:div w:id="166679550">
      <w:marLeft w:val="0"/>
      <w:marRight w:val="0"/>
      <w:marTop w:val="0"/>
      <w:marBottom w:val="0"/>
      <w:divBdr>
        <w:top w:val="none" w:sz="0" w:space="0" w:color="auto"/>
        <w:left w:val="none" w:sz="0" w:space="0" w:color="auto"/>
        <w:bottom w:val="none" w:sz="0" w:space="0" w:color="auto"/>
        <w:right w:val="none" w:sz="0" w:space="0" w:color="auto"/>
      </w:divBdr>
    </w:div>
    <w:div w:id="166679551">
      <w:marLeft w:val="0"/>
      <w:marRight w:val="0"/>
      <w:marTop w:val="0"/>
      <w:marBottom w:val="0"/>
      <w:divBdr>
        <w:top w:val="none" w:sz="0" w:space="0" w:color="auto"/>
        <w:left w:val="none" w:sz="0" w:space="0" w:color="auto"/>
        <w:bottom w:val="none" w:sz="0" w:space="0" w:color="auto"/>
        <w:right w:val="none" w:sz="0" w:space="0" w:color="auto"/>
      </w:divBdr>
    </w:div>
    <w:div w:id="166679552">
      <w:marLeft w:val="0"/>
      <w:marRight w:val="0"/>
      <w:marTop w:val="0"/>
      <w:marBottom w:val="0"/>
      <w:divBdr>
        <w:top w:val="none" w:sz="0" w:space="0" w:color="auto"/>
        <w:left w:val="none" w:sz="0" w:space="0" w:color="auto"/>
        <w:bottom w:val="none" w:sz="0" w:space="0" w:color="auto"/>
        <w:right w:val="none" w:sz="0" w:space="0" w:color="auto"/>
      </w:divBdr>
    </w:div>
    <w:div w:id="166679553">
      <w:marLeft w:val="0"/>
      <w:marRight w:val="0"/>
      <w:marTop w:val="0"/>
      <w:marBottom w:val="0"/>
      <w:divBdr>
        <w:top w:val="none" w:sz="0" w:space="0" w:color="auto"/>
        <w:left w:val="none" w:sz="0" w:space="0" w:color="auto"/>
        <w:bottom w:val="none" w:sz="0" w:space="0" w:color="auto"/>
        <w:right w:val="none" w:sz="0" w:space="0" w:color="auto"/>
      </w:divBdr>
    </w:div>
    <w:div w:id="166679555">
      <w:marLeft w:val="0"/>
      <w:marRight w:val="0"/>
      <w:marTop w:val="0"/>
      <w:marBottom w:val="0"/>
      <w:divBdr>
        <w:top w:val="none" w:sz="0" w:space="0" w:color="auto"/>
        <w:left w:val="none" w:sz="0" w:space="0" w:color="auto"/>
        <w:bottom w:val="none" w:sz="0" w:space="0" w:color="auto"/>
        <w:right w:val="none" w:sz="0" w:space="0" w:color="auto"/>
      </w:divBdr>
    </w:div>
    <w:div w:id="166679556">
      <w:marLeft w:val="0"/>
      <w:marRight w:val="0"/>
      <w:marTop w:val="0"/>
      <w:marBottom w:val="0"/>
      <w:divBdr>
        <w:top w:val="none" w:sz="0" w:space="0" w:color="auto"/>
        <w:left w:val="none" w:sz="0" w:space="0" w:color="auto"/>
        <w:bottom w:val="none" w:sz="0" w:space="0" w:color="auto"/>
        <w:right w:val="none" w:sz="0" w:space="0" w:color="auto"/>
      </w:divBdr>
    </w:div>
    <w:div w:id="166679558">
      <w:marLeft w:val="0"/>
      <w:marRight w:val="0"/>
      <w:marTop w:val="0"/>
      <w:marBottom w:val="0"/>
      <w:divBdr>
        <w:top w:val="none" w:sz="0" w:space="0" w:color="auto"/>
        <w:left w:val="none" w:sz="0" w:space="0" w:color="auto"/>
        <w:bottom w:val="none" w:sz="0" w:space="0" w:color="auto"/>
        <w:right w:val="none" w:sz="0" w:space="0" w:color="auto"/>
      </w:divBdr>
    </w:div>
    <w:div w:id="166679559">
      <w:marLeft w:val="0"/>
      <w:marRight w:val="0"/>
      <w:marTop w:val="0"/>
      <w:marBottom w:val="0"/>
      <w:divBdr>
        <w:top w:val="none" w:sz="0" w:space="0" w:color="auto"/>
        <w:left w:val="none" w:sz="0" w:space="0" w:color="auto"/>
        <w:bottom w:val="none" w:sz="0" w:space="0" w:color="auto"/>
        <w:right w:val="none" w:sz="0" w:space="0" w:color="auto"/>
      </w:divBdr>
    </w:div>
    <w:div w:id="166679560">
      <w:marLeft w:val="0"/>
      <w:marRight w:val="0"/>
      <w:marTop w:val="0"/>
      <w:marBottom w:val="0"/>
      <w:divBdr>
        <w:top w:val="none" w:sz="0" w:space="0" w:color="auto"/>
        <w:left w:val="none" w:sz="0" w:space="0" w:color="auto"/>
        <w:bottom w:val="none" w:sz="0" w:space="0" w:color="auto"/>
        <w:right w:val="none" w:sz="0" w:space="0" w:color="auto"/>
      </w:divBdr>
    </w:div>
    <w:div w:id="166679561">
      <w:marLeft w:val="0"/>
      <w:marRight w:val="0"/>
      <w:marTop w:val="0"/>
      <w:marBottom w:val="0"/>
      <w:divBdr>
        <w:top w:val="none" w:sz="0" w:space="0" w:color="auto"/>
        <w:left w:val="none" w:sz="0" w:space="0" w:color="auto"/>
        <w:bottom w:val="none" w:sz="0" w:space="0" w:color="auto"/>
        <w:right w:val="none" w:sz="0" w:space="0" w:color="auto"/>
      </w:divBdr>
    </w:div>
    <w:div w:id="166679562">
      <w:marLeft w:val="0"/>
      <w:marRight w:val="0"/>
      <w:marTop w:val="0"/>
      <w:marBottom w:val="0"/>
      <w:divBdr>
        <w:top w:val="none" w:sz="0" w:space="0" w:color="auto"/>
        <w:left w:val="none" w:sz="0" w:space="0" w:color="auto"/>
        <w:bottom w:val="none" w:sz="0" w:space="0" w:color="auto"/>
        <w:right w:val="none" w:sz="0" w:space="0" w:color="auto"/>
      </w:divBdr>
    </w:div>
    <w:div w:id="166679563">
      <w:marLeft w:val="0"/>
      <w:marRight w:val="0"/>
      <w:marTop w:val="0"/>
      <w:marBottom w:val="0"/>
      <w:divBdr>
        <w:top w:val="none" w:sz="0" w:space="0" w:color="auto"/>
        <w:left w:val="none" w:sz="0" w:space="0" w:color="auto"/>
        <w:bottom w:val="none" w:sz="0" w:space="0" w:color="auto"/>
        <w:right w:val="none" w:sz="0" w:space="0" w:color="auto"/>
      </w:divBdr>
    </w:div>
    <w:div w:id="166679565">
      <w:marLeft w:val="0"/>
      <w:marRight w:val="0"/>
      <w:marTop w:val="0"/>
      <w:marBottom w:val="0"/>
      <w:divBdr>
        <w:top w:val="none" w:sz="0" w:space="0" w:color="auto"/>
        <w:left w:val="none" w:sz="0" w:space="0" w:color="auto"/>
        <w:bottom w:val="none" w:sz="0" w:space="0" w:color="auto"/>
        <w:right w:val="none" w:sz="0" w:space="0" w:color="auto"/>
      </w:divBdr>
    </w:div>
    <w:div w:id="166679566">
      <w:marLeft w:val="0"/>
      <w:marRight w:val="0"/>
      <w:marTop w:val="0"/>
      <w:marBottom w:val="0"/>
      <w:divBdr>
        <w:top w:val="none" w:sz="0" w:space="0" w:color="auto"/>
        <w:left w:val="none" w:sz="0" w:space="0" w:color="auto"/>
        <w:bottom w:val="none" w:sz="0" w:space="0" w:color="auto"/>
        <w:right w:val="none" w:sz="0" w:space="0" w:color="auto"/>
      </w:divBdr>
    </w:div>
    <w:div w:id="166679567">
      <w:marLeft w:val="0"/>
      <w:marRight w:val="0"/>
      <w:marTop w:val="0"/>
      <w:marBottom w:val="0"/>
      <w:divBdr>
        <w:top w:val="none" w:sz="0" w:space="0" w:color="auto"/>
        <w:left w:val="none" w:sz="0" w:space="0" w:color="auto"/>
        <w:bottom w:val="none" w:sz="0" w:space="0" w:color="auto"/>
        <w:right w:val="none" w:sz="0" w:space="0" w:color="auto"/>
      </w:divBdr>
    </w:div>
    <w:div w:id="166679568">
      <w:marLeft w:val="0"/>
      <w:marRight w:val="0"/>
      <w:marTop w:val="0"/>
      <w:marBottom w:val="0"/>
      <w:divBdr>
        <w:top w:val="none" w:sz="0" w:space="0" w:color="auto"/>
        <w:left w:val="none" w:sz="0" w:space="0" w:color="auto"/>
        <w:bottom w:val="none" w:sz="0" w:space="0" w:color="auto"/>
        <w:right w:val="none" w:sz="0" w:space="0" w:color="auto"/>
      </w:divBdr>
    </w:div>
    <w:div w:id="166679570">
      <w:marLeft w:val="0"/>
      <w:marRight w:val="0"/>
      <w:marTop w:val="0"/>
      <w:marBottom w:val="0"/>
      <w:divBdr>
        <w:top w:val="none" w:sz="0" w:space="0" w:color="auto"/>
        <w:left w:val="none" w:sz="0" w:space="0" w:color="auto"/>
        <w:bottom w:val="none" w:sz="0" w:space="0" w:color="auto"/>
        <w:right w:val="none" w:sz="0" w:space="0" w:color="auto"/>
      </w:divBdr>
    </w:div>
    <w:div w:id="166679572">
      <w:marLeft w:val="0"/>
      <w:marRight w:val="0"/>
      <w:marTop w:val="0"/>
      <w:marBottom w:val="0"/>
      <w:divBdr>
        <w:top w:val="none" w:sz="0" w:space="0" w:color="auto"/>
        <w:left w:val="none" w:sz="0" w:space="0" w:color="auto"/>
        <w:bottom w:val="none" w:sz="0" w:space="0" w:color="auto"/>
        <w:right w:val="none" w:sz="0" w:space="0" w:color="auto"/>
      </w:divBdr>
    </w:div>
    <w:div w:id="166679573">
      <w:marLeft w:val="0"/>
      <w:marRight w:val="0"/>
      <w:marTop w:val="0"/>
      <w:marBottom w:val="0"/>
      <w:divBdr>
        <w:top w:val="none" w:sz="0" w:space="0" w:color="auto"/>
        <w:left w:val="none" w:sz="0" w:space="0" w:color="auto"/>
        <w:bottom w:val="none" w:sz="0" w:space="0" w:color="auto"/>
        <w:right w:val="none" w:sz="0" w:space="0" w:color="auto"/>
      </w:divBdr>
    </w:div>
    <w:div w:id="166679574">
      <w:marLeft w:val="0"/>
      <w:marRight w:val="0"/>
      <w:marTop w:val="0"/>
      <w:marBottom w:val="0"/>
      <w:divBdr>
        <w:top w:val="none" w:sz="0" w:space="0" w:color="auto"/>
        <w:left w:val="none" w:sz="0" w:space="0" w:color="auto"/>
        <w:bottom w:val="none" w:sz="0" w:space="0" w:color="auto"/>
        <w:right w:val="none" w:sz="0" w:space="0" w:color="auto"/>
      </w:divBdr>
    </w:div>
    <w:div w:id="166679575">
      <w:marLeft w:val="0"/>
      <w:marRight w:val="0"/>
      <w:marTop w:val="0"/>
      <w:marBottom w:val="0"/>
      <w:divBdr>
        <w:top w:val="none" w:sz="0" w:space="0" w:color="auto"/>
        <w:left w:val="none" w:sz="0" w:space="0" w:color="auto"/>
        <w:bottom w:val="none" w:sz="0" w:space="0" w:color="auto"/>
        <w:right w:val="none" w:sz="0" w:space="0" w:color="auto"/>
      </w:divBdr>
    </w:div>
    <w:div w:id="166679576">
      <w:marLeft w:val="0"/>
      <w:marRight w:val="0"/>
      <w:marTop w:val="0"/>
      <w:marBottom w:val="0"/>
      <w:divBdr>
        <w:top w:val="none" w:sz="0" w:space="0" w:color="auto"/>
        <w:left w:val="none" w:sz="0" w:space="0" w:color="auto"/>
        <w:bottom w:val="none" w:sz="0" w:space="0" w:color="auto"/>
        <w:right w:val="none" w:sz="0" w:space="0" w:color="auto"/>
      </w:divBdr>
    </w:div>
    <w:div w:id="166679578">
      <w:marLeft w:val="0"/>
      <w:marRight w:val="0"/>
      <w:marTop w:val="0"/>
      <w:marBottom w:val="0"/>
      <w:divBdr>
        <w:top w:val="none" w:sz="0" w:space="0" w:color="auto"/>
        <w:left w:val="none" w:sz="0" w:space="0" w:color="auto"/>
        <w:bottom w:val="none" w:sz="0" w:space="0" w:color="auto"/>
        <w:right w:val="none" w:sz="0" w:space="0" w:color="auto"/>
      </w:divBdr>
    </w:div>
    <w:div w:id="166679579">
      <w:marLeft w:val="0"/>
      <w:marRight w:val="0"/>
      <w:marTop w:val="0"/>
      <w:marBottom w:val="0"/>
      <w:divBdr>
        <w:top w:val="none" w:sz="0" w:space="0" w:color="auto"/>
        <w:left w:val="none" w:sz="0" w:space="0" w:color="auto"/>
        <w:bottom w:val="none" w:sz="0" w:space="0" w:color="auto"/>
        <w:right w:val="none" w:sz="0" w:space="0" w:color="auto"/>
      </w:divBdr>
    </w:div>
    <w:div w:id="166679580">
      <w:marLeft w:val="0"/>
      <w:marRight w:val="0"/>
      <w:marTop w:val="0"/>
      <w:marBottom w:val="0"/>
      <w:divBdr>
        <w:top w:val="none" w:sz="0" w:space="0" w:color="auto"/>
        <w:left w:val="none" w:sz="0" w:space="0" w:color="auto"/>
        <w:bottom w:val="none" w:sz="0" w:space="0" w:color="auto"/>
        <w:right w:val="none" w:sz="0" w:space="0" w:color="auto"/>
      </w:divBdr>
    </w:div>
    <w:div w:id="166679581">
      <w:marLeft w:val="0"/>
      <w:marRight w:val="0"/>
      <w:marTop w:val="0"/>
      <w:marBottom w:val="0"/>
      <w:divBdr>
        <w:top w:val="none" w:sz="0" w:space="0" w:color="auto"/>
        <w:left w:val="none" w:sz="0" w:space="0" w:color="auto"/>
        <w:bottom w:val="none" w:sz="0" w:space="0" w:color="auto"/>
        <w:right w:val="none" w:sz="0" w:space="0" w:color="auto"/>
      </w:divBdr>
    </w:div>
    <w:div w:id="166679584">
      <w:marLeft w:val="0"/>
      <w:marRight w:val="0"/>
      <w:marTop w:val="0"/>
      <w:marBottom w:val="0"/>
      <w:divBdr>
        <w:top w:val="none" w:sz="0" w:space="0" w:color="auto"/>
        <w:left w:val="none" w:sz="0" w:space="0" w:color="auto"/>
        <w:bottom w:val="none" w:sz="0" w:space="0" w:color="auto"/>
        <w:right w:val="none" w:sz="0" w:space="0" w:color="auto"/>
      </w:divBdr>
    </w:div>
    <w:div w:id="166679585">
      <w:marLeft w:val="0"/>
      <w:marRight w:val="0"/>
      <w:marTop w:val="0"/>
      <w:marBottom w:val="0"/>
      <w:divBdr>
        <w:top w:val="none" w:sz="0" w:space="0" w:color="auto"/>
        <w:left w:val="none" w:sz="0" w:space="0" w:color="auto"/>
        <w:bottom w:val="none" w:sz="0" w:space="0" w:color="auto"/>
        <w:right w:val="none" w:sz="0" w:space="0" w:color="auto"/>
      </w:divBdr>
    </w:div>
    <w:div w:id="166679586">
      <w:marLeft w:val="0"/>
      <w:marRight w:val="0"/>
      <w:marTop w:val="0"/>
      <w:marBottom w:val="0"/>
      <w:divBdr>
        <w:top w:val="none" w:sz="0" w:space="0" w:color="auto"/>
        <w:left w:val="none" w:sz="0" w:space="0" w:color="auto"/>
        <w:bottom w:val="none" w:sz="0" w:space="0" w:color="auto"/>
        <w:right w:val="none" w:sz="0" w:space="0" w:color="auto"/>
      </w:divBdr>
    </w:div>
    <w:div w:id="166679587">
      <w:marLeft w:val="0"/>
      <w:marRight w:val="0"/>
      <w:marTop w:val="0"/>
      <w:marBottom w:val="0"/>
      <w:divBdr>
        <w:top w:val="none" w:sz="0" w:space="0" w:color="auto"/>
        <w:left w:val="none" w:sz="0" w:space="0" w:color="auto"/>
        <w:bottom w:val="none" w:sz="0" w:space="0" w:color="auto"/>
        <w:right w:val="none" w:sz="0" w:space="0" w:color="auto"/>
      </w:divBdr>
    </w:div>
    <w:div w:id="166679588">
      <w:marLeft w:val="0"/>
      <w:marRight w:val="0"/>
      <w:marTop w:val="0"/>
      <w:marBottom w:val="0"/>
      <w:divBdr>
        <w:top w:val="none" w:sz="0" w:space="0" w:color="auto"/>
        <w:left w:val="none" w:sz="0" w:space="0" w:color="auto"/>
        <w:bottom w:val="none" w:sz="0" w:space="0" w:color="auto"/>
        <w:right w:val="none" w:sz="0" w:space="0" w:color="auto"/>
      </w:divBdr>
    </w:div>
    <w:div w:id="166679589">
      <w:marLeft w:val="0"/>
      <w:marRight w:val="0"/>
      <w:marTop w:val="0"/>
      <w:marBottom w:val="0"/>
      <w:divBdr>
        <w:top w:val="none" w:sz="0" w:space="0" w:color="auto"/>
        <w:left w:val="none" w:sz="0" w:space="0" w:color="auto"/>
        <w:bottom w:val="none" w:sz="0" w:space="0" w:color="auto"/>
        <w:right w:val="none" w:sz="0" w:space="0" w:color="auto"/>
      </w:divBdr>
    </w:div>
    <w:div w:id="166679590">
      <w:marLeft w:val="0"/>
      <w:marRight w:val="0"/>
      <w:marTop w:val="0"/>
      <w:marBottom w:val="0"/>
      <w:divBdr>
        <w:top w:val="none" w:sz="0" w:space="0" w:color="auto"/>
        <w:left w:val="none" w:sz="0" w:space="0" w:color="auto"/>
        <w:bottom w:val="none" w:sz="0" w:space="0" w:color="auto"/>
        <w:right w:val="none" w:sz="0" w:space="0" w:color="auto"/>
      </w:divBdr>
    </w:div>
    <w:div w:id="166679591">
      <w:marLeft w:val="0"/>
      <w:marRight w:val="0"/>
      <w:marTop w:val="0"/>
      <w:marBottom w:val="0"/>
      <w:divBdr>
        <w:top w:val="none" w:sz="0" w:space="0" w:color="auto"/>
        <w:left w:val="none" w:sz="0" w:space="0" w:color="auto"/>
        <w:bottom w:val="none" w:sz="0" w:space="0" w:color="auto"/>
        <w:right w:val="none" w:sz="0" w:space="0" w:color="auto"/>
      </w:divBdr>
    </w:div>
    <w:div w:id="166679592">
      <w:marLeft w:val="0"/>
      <w:marRight w:val="0"/>
      <w:marTop w:val="0"/>
      <w:marBottom w:val="0"/>
      <w:divBdr>
        <w:top w:val="none" w:sz="0" w:space="0" w:color="auto"/>
        <w:left w:val="none" w:sz="0" w:space="0" w:color="auto"/>
        <w:bottom w:val="none" w:sz="0" w:space="0" w:color="auto"/>
        <w:right w:val="none" w:sz="0" w:space="0" w:color="auto"/>
      </w:divBdr>
    </w:div>
    <w:div w:id="166679593">
      <w:marLeft w:val="0"/>
      <w:marRight w:val="0"/>
      <w:marTop w:val="0"/>
      <w:marBottom w:val="0"/>
      <w:divBdr>
        <w:top w:val="none" w:sz="0" w:space="0" w:color="auto"/>
        <w:left w:val="none" w:sz="0" w:space="0" w:color="auto"/>
        <w:bottom w:val="none" w:sz="0" w:space="0" w:color="auto"/>
        <w:right w:val="none" w:sz="0" w:space="0" w:color="auto"/>
      </w:divBdr>
    </w:div>
    <w:div w:id="166679594">
      <w:marLeft w:val="0"/>
      <w:marRight w:val="0"/>
      <w:marTop w:val="0"/>
      <w:marBottom w:val="0"/>
      <w:divBdr>
        <w:top w:val="none" w:sz="0" w:space="0" w:color="auto"/>
        <w:left w:val="none" w:sz="0" w:space="0" w:color="auto"/>
        <w:bottom w:val="none" w:sz="0" w:space="0" w:color="auto"/>
        <w:right w:val="none" w:sz="0" w:space="0" w:color="auto"/>
      </w:divBdr>
    </w:div>
    <w:div w:id="166679595">
      <w:marLeft w:val="0"/>
      <w:marRight w:val="0"/>
      <w:marTop w:val="0"/>
      <w:marBottom w:val="0"/>
      <w:divBdr>
        <w:top w:val="none" w:sz="0" w:space="0" w:color="auto"/>
        <w:left w:val="none" w:sz="0" w:space="0" w:color="auto"/>
        <w:bottom w:val="none" w:sz="0" w:space="0" w:color="auto"/>
        <w:right w:val="none" w:sz="0" w:space="0" w:color="auto"/>
      </w:divBdr>
    </w:div>
    <w:div w:id="166679596">
      <w:marLeft w:val="0"/>
      <w:marRight w:val="0"/>
      <w:marTop w:val="0"/>
      <w:marBottom w:val="0"/>
      <w:divBdr>
        <w:top w:val="none" w:sz="0" w:space="0" w:color="auto"/>
        <w:left w:val="none" w:sz="0" w:space="0" w:color="auto"/>
        <w:bottom w:val="none" w:sz="0" w:space="0" w:color="auto"/>
        <w:right w:val="none" w:sz="0" w:space="0" w:color="auto"/>
      </w:divBdr>
    </w:div>
    <w:div w:id="166679597">
      <w:marLeft w:val="0"/>
      <w:marRight w:val="0"/>
      <w:marTop w:val="0"/>
      <w:marBottom w:val="0"/>
      <w:divBdr>
        <w:top w:val="none" w:sz="0" w:space="0" w:color="auto"/>
        <w:left w:val="none" w:sz="0" w:space="0" w:color="auto"/>
        <w:bottom w:val="none" w:sz="0" w:space="0" w:color="auto"/>
        <w:right w:val="none" w:sz="0" w:space="0" w:color="auto"/>
      </w:divBdr>
    </w:div>
    <w:div w:id="166679598">
      <w:marLeft w:val="0"/>
      <w:marRight w:val="0"/>
      <w:marTop w:val="0"/>
      <w:marBottom w:val="0"/>
      <w:divBdr>
        <w:top w:val="none" w:sz="0" w:space="0" w:color="auto"/>
        <w:left w:val="none" w:sz="0" w:space="0" w:color="auto"/>
        <w:bottom w:val="none" w:sz="0" w:space="0" w:color="auto"/>
        <w:right w:val="none" w:sz="0" w:space="0" w:color="auto"/>
      </w:divBdr>
    </w:div>
    <w:div w:id="166679599">
      <w:marLeft w:val="0"/>
      <w:marRight w:val="0"/>
      <w:marTop w:val="0"/>
      <w:marBottom w:val="0"/>
      <w:divBdr>
        <w:top w:val="none" w:sz="0" w:space="0" w:color="auto"/>
        <w:left w:val="none" w:sz="0" w:space="0" w:color="auto"/>
        <w:bottom w:val="none" w:sz="0" w:space="0" w:color="auto"/>
        <w:right w:val="none" w:sz="0" w:space="0" w:color="auto"/>
      </w:divBdr>
    </w:div>
    <w:div w:id="166679600">
      <w:marLeft w:val="0"/>
      <w:marRight w:val="0"/>
      <w:marTop w:val="0"/>
      <w:marBottom w:val="0"/>
      <w:divBdr>
        <w:top w:val="none" w:sz="0" w:space="0" w:color="auto"/>
        <w:left w:val="none" w:sz="0" w:space="0" w:color="auto"/>
        <w:bottom w:val="none" w:sz="0" w:space="0" w:color="auto"/>
        <w:right w:val="none" w:sz="0" w:space="0" w:color="auto"/>
      </w:divBdr>
    </w:div>
    <w:div w:id="166679601">
      <w:marLeft w:val="0"/>
      <w:marRight w:val="0"/>
      <w:marTop w:val="0"/>
      <w:marBottom w:val="0"/>
      <w:divBdr>
        <w:top w:val="none" w:sz="0" w:space="0" w:color="auto"/>
        <w:left w:val="none" w:sz="0" w:space="0" w:color="auto"/>
        <w:bottom w:val="none" w:sz="0" w:space="0" w:color="auto"/>
        <w:right w:val="none" w:sz="0" w:space="0" w:color="auto"/>
      </w:divBdr>
    </w:div>
    <w:div w:id="166679602">
      <w:marLeft w:val="0"/>
      <w:marRight w:val="0"/>
      <w:marTop w:val="0"/>
      <w:marBottom w:val="0"/>
      <w:divBdr>
        <w:top w:val="none" w:sz="0" w:space="0" w:color="auto"/>
        <w:left w:val="none" w:sz="0" w:space="0" w:color="auto"/>
        <w:bottom w:val="none" w:sz="0" w:space="0" w:color="auto"/>
        <w:right w:val="none" w:sz="0" w:space="0" w:color="auto"/>
      </w:divBdr>
    </w:div>
    <w:div w:id="166679603">
      <w:marLeft w:val="0"/>
      <w:marRight w:val="0"/>
      <w:marTop w:val="0"/>
      <w:marBottom w:val="0"/>
      <w:divBdr>
        <w:top w:val="none" w:sz="0" w:space="0" w:color="auto"/>
        <w:left w:val="none" w:sz="0" w:space="0" w:color="auto"/>
        <w:bottom w:val="none" w:sz="0" w:space="0" w:color="auto"/>
        <w:right w:val="none" w:sz="0" w:space="0" w:color="auto"/>
      </w:divBdr>
    </w:div>
    <w:div w:id="166679605">
      <w:marLeft w:val="0"/>
      <w:marRight w:val="0"/>
      <w:marTop w:val="0"/>
      <w:marBottom w:val="0"/>
      <w:divBdr>
        <w:top w:val="none" w:sz="0" w:space="0" w:color="auto"/>
        <w:left w:val="none" w:sz="0" w:space="0" w:color="auto"/>
        <w:bottom w:val="none" w:sz="0" w:space="0" w:color="auto"/>
        <w:right w:val="none" w:sz="0" w:space="0" w:color="auto"/>
      </w:divBdr>
    </w:div>
    <w:div w:id="166679606">
      <w:marLeft w:val="0"/>
      <w:marRight w:val="0"/>
      <w:marTop w:val="0"/>
      <w:marBottom w:val="0"/>
      <w:divBdr>
        <w:top w:val="none" w:sz="0" w:space="0" w:color="auto"/>
        <w:left w:val="none" w:sz="0" w:space="0" w:color="auto"/>
        <w:bottom w:val="none" w:sz="0" w:space="0" w:color="auto"/>
        <w:right w:val="none" w:sz="0" w:space="0" w:color="auto"/>
      </w:divBdr>
    </w:div>
    <w:div w:id="166679607">
      <w:marLeft w:val="0"/>
      <w:marRight w:val="0"/>
      <w:marTop w:val="0"/>
      <w:marBottom w:val="0"/>
      <w:divBdr>
        <w:top w:val="none" w:sz="0" w:space="0" w:color="auto"/>
        <w:left w:val="none" w:sz="0" w:space="0" w:color="auto"/>
        <w:bottom w:val="none" w:sz="0" w:space="0" w:color="auto"/>
        <w:right w:val="none" w:sz="0" w:space="0" w:color="auto"/>
      </w:divBdr>
    </w:div>
    <w:div w:id="166679608">
      <w:marLeft w:val="0"/>
      <w:marRight w:val="0"/>
      <w:marTop w:val="0"/>
      <w:marBottom w:val="0"/>
      <w:divBdr>
        <w:top w:val="none" w:sz="0" w:space="0" w:color="auto"/>
        <w:left w:val="none" w:sz="0" w:space="0" w:color="auto"/>
        <w:bottom w:val="none" w:sz="0" w:space="0" w:color="auto"/>
        <w:right w:val="none" w:sz="0" w:space="0" w:color="auto"/>
      </w:divBdr>
    </w:div>
    <w:div w:id="166679609">
      <w:marLeft w:val="0"/>
      <w:marRight w:val="0"/>
      <w:marTop w:val="0"/>
      <w:marBottom w:val="0"/>
      <w:divBdr>
        <w:top w:val="none" w:sz="0" w:space="0" w:color="auto"/>
        <w:left w:val="none" w:sz="0" w:space="0" w:color="auto"/>
        <w:bottom w:val="none" w:sz="0" w:space="0" w:color="auto"/>
        <w:right w:val="none" w:sz="0" w:space="0" w:color="auto"/>
      </w:divBdr>
    </w:div>
    <w:div w:id="166679611">
      <w:marLeft w:val="0"/>
      <w:marRight w:val="0"/>
      <w:marTop w:val="0"/>
      <w:marBottom w:val="0"/>
      <w:divBdr>
        <w:top w:val="none" w:sz="0" w:space="0" w:color="auto"/>
        <w:left w:val="none" w:sz="0" w:space="0" w:color="auto"/>
        <w:bottom w:val="none" w:sz="0" w:space="0" w:color="auto"/>
        <w:right w:val="none" w:sz="0" w:space="0" w:color="auto"/>
      </w:divBdr>
    </w:div>
    <w:div w:id="166679613">
      <w:marLeft w:val="0"/>
      <w:marRight w:val="0"/>
      <w:marTop w:val="0"/>
      <w:marBottom w:val="0"/>
      <w:divBdr>
        <w:top w:val="none" w:sz="0" w:space="0" w:color="auto"/>
        <w:left w:val="none" w:sz="0" w:space="0" w:color="auto"/>
        <w:bottom w:val="none" w:sz="0" w:space="0" w:color="auto"/>
        <w:right w:val="none" w:sz="0" w:space="0" w:color="auto"/>
      </w:divBdr>
    </w:div>
    <w:div w:id="166679616">
      <w:marLeft w:val="0"/>
      <w:marRight w:val="0"/>
      <w:marTop w:val="0"/>
      <w:marBottom w:val="0"/>
      <w:divBdr>
        <w:top w:val="none" w:sz="0" w:space="0" w:color="auto"/>
        <w:left w:val="none" w:sz="0" w:space="0" w:color="auto"/>
        <w:bottom w:val="none" w:sz="0" w:space="0" w:color="auto"/>
        <w:right w:val="none" w:sz="0" w:space="0" w:color="auto"/>
      </w:divBdr>
    </w:div>
    <w:div w:id="166679617">
      <w:marLeft w:val="0"/>
      <w:marRight w:val="0"/>
      <w:marTop w:val="0"/>
      <w:marBottom w:val="0"/>
      <w:divBdr>
        <w:top w:val="none" w:sz="0" w:space="0" w:color="auto"/>
        <w:left w:val="none" w:sz="0" w:space="0" w:color="auto"/>
        <w:bottom w:val="none" w:sz="0" w:space="0" w:color="auto"/>
        <w:right w:val="none" w:sz="0" w:space="0" w:color="auto"/>
      </w:divBdr>
    </w:div>
    <w:div w:id="166679618">
      <w:marLeft w:val="0"/>
      <w:marRight w:val="0"/>
      <w:marTop w:val="0"/>
      <w:marBottom w:val="0"/>
      <w:divBdr>
        <w:top w:val="none" w:sz="0" w:space="0" w:color="auto"/>
        <w:left w:val="none" w:sz="0" w:space="0" w:color="auto"/>
        <w:bottom w:val="none" w:sz="0" w:space="0" w:color="auto"/>
        <w:right w:val="none" w:sz="0" w:space="0" w:color="auto"/>
      </w:divBdr>
    </w:div>
    <w:div w:id="166679619">
      <w:marLeft w:val="0"/>
      <w:marRight w:val="0"/>
      <w:marTop w:val="0"/>
      <w:marBottom w:val="0"/>
      <w:divBdr>
        <w:top w:val="none" w:sz="0" w:space="0" w:color="auto"/>
        <w:left w:val="none" w:sz="0" w:space="0" w:color="auto"/>
        <w:bottom w:val="none" w:sz="0" w:space="0" w:color="auto"/>
        <w:right w:val="none" w:sz="0" w:space="0" w:color="auto"/>
      </w:divBdr>
    </w:div>
    <w:div w:id="166679620">
      <w:marLeft w:val="0"/>
      <w:marRight w:val="0"/>
      <w:marTop w:val="0"/>
      <w:marBottom w:val="0"/>
      <w:divBdr>
        <w:top w:val="none" w:sz="0" w:space="0" w:color="auto"/>
        <w:left w:val="none" w:sz="0" w:space="0" w:color="auto"/>
        <w:bottom w:val="none" w:sz="0" w:space="0" w:color="auto"/>
        <w:right w:val="none" w:sz="0" w:space="0" w:color="auto"/>
      </w:divBdr>
    </w:div>
    <w:div w:id="166679621">
      <w:marLeft w:val="0"/>
      <w:marRight w:val="0"/>
      <w:marTop w:val="0"/>
      <w:marBottom w:val="0"/>
      <w:divBdr>
        <w:top w:val="none" w:sz="0" w:space="0" w:color="auto"/>
        <w:left w:val="none" w:sz="0" w:space="0" w:color="auto"/>
        <w:bottom w:val="none" w:sz="0" w:space="0" w:color="auto"/>
        <w:right w:val="none" w:sz="0" w:space="0" w:color="auto"/>
      </w:divBdr>
    </w:div>
    <w:div w:id="166679622">
      <w:marLeft w:val="0"/>
      <w:marRight w:val="0"/>
      <w:marTop w:val="0"/>
      <w:marBottom w:val="0"/>
      <w:divBdr>
        <w:top w:val="none" w:sz="0" w:space="0" w:color="auto"/>
        <w:left w:val="none" w:sz="0" w:space="0" w:color="auto"/>
        <w:bottom w:val="none" w:sz="0" w:space="0" w:color="auto"/>
        <w:right w:val="none" w:sz="0" w:space="0" w:color="auto"/>
      </w:divBdr>
    </w:div>
    <w:div w:id="166679623">
      <w:marLeft w:val="0"/>
      <w:marRight w:val="0"/>
      <w:marTop w:val="0"/>
      <w:marBottom w:val="0"/>
      <w:divBdr>
        <w:top w:val="none" w:sz="0" w:space="0" w:color="auto"/>
        <w:left w:val="none" w:sz="0" w:space="0" w:color="auto"/>
        <w:bottom w:val="none" w:sz="0" w:space="0" w:color="auto"/>
        <w:right w:val="none" w:sz="0" w:space="0" w:color="auto"/>
      </w:divBdr>
    </w:div>
    <w:div w:id="166679624">
      <w:marLeft w:val="0"/>
      <w:marRight w:val="0"/>
      <w:marTop w:val="0"/>
      <w:marBottom w:val="0"/>
      <w:divBdr>
        <w:top w:val="none" w:sz="0" w:space="0" w:color="auto"/>
        <w:left w:val="none" w:sz="0" w:space="0" w:color="auto"/>
        <w:bottom w:val="none" w:sz="0" w:space="0" w:color="auto"/>
        <w:right w:val="none" w:sz="0" w:space="0" w:color="auto"/>
      </w:divBdr>
    </w:div>
    <w:div w:id="166679625">
      <w:marLeft w:val="0"/>
      <w:marRight w:val="0"/>
      <w:marTop w:val="0"/>
      <w:marBottom w:val="0"/>
      <w:divBdr>
        <w:top w:val="none" w:sz="0" w:space="0" w:color="auto"/>
        <w:left w:val="none" w:sz="0" w:space="0" w:color="auto"/>
        <w:bottom w:val="none" w:sz="0" w:space="0" w:color="auto"/>
        <w:right w:val="none" w:sz="0" w:space="0" w:color="auto"/>
      </w:divBdr>
    </w:div>
    <w:div w:id="166679626">
      <w:marLeft w:val="0"/>
      <w:marRight w:val="0"/>
      <w:marTop w:val="0"/>
      <w:marBottom w:val="0"/>
      <w:divBdr>
        <w:top w:val="none" w:sz="0" w:space="0" w:color="auto"/>
        <w:left w:val="none" w:sz="0" w:space="0" w:color="auto"/>
        <w:bottom w:val="none" w:sz="0" w:space="0" w:color="auto"/>
        <w:right w:val="none" w:sz="0" w:space="0" w:color="auto"/>
      </w:divBdr>
    </w:div>
    <w:div w:id="166679627">
      <w:marLeft w:val="0"/>
      <w:marRight w:val="0"/>
      <w:marTop w:val="0"/>
      <w:marBottom w:val="0"/>
      <w:divBdr>
        <w:top w:val="none" w:sz="0" w:space="0" w:color="auto"/>
        <w:left w:val="none" w:sz="0" w:space="0" w:color="auto"/>
        <w:bottom w:val="none" w:sz="0" w:space="0" w:color="auto"/>
        <w:right w:val="none" w:sz="0" w:space="0" w:color="auto"/>
      </w:divBdr>
    </w:div>
    <w:div w:id="166679628">
      <w:marLeft w:val="0"/>
      <w:marRight w:val="0"/>
      <w:marTop w:val="0"/>
      <w:marBottom w:val="0"/>
      <w:divBdr>
        <w:top w:val="none" w:sz="0" w:space="0" w:color="auto"/>
        <w:left w:val="none" w:sz="0" w:space="0" w:color="auto"/>
        <w:bottom w:val="none" w:sz="0" w:space="0" w:color="auto"/>
        <w:right w:val="none" w:sz="0" w:space="0" w:color="auto"/>
      </w:divBdr>
    </w:div>
    <w:div w:id="166679629">
      <w:marLeft w:val="0"/>
      <w:marRight w:val="0"/>
      <w:marTop w:val="0"/>
      <w:marBottom w:val="0"/>
      <w:divBdr>
        <w:top w:val="none" w:sz="0" w:space="0" w:color="auto"/>
        <w:left w:val="none" w:sz="0" w:space="0" w:color="auto"/>
        <w:bottom w:val="none" w:sz="0" w:space="0" w:color="auto"/>
        <w:right w:val="none" w:sz="0" w:space="0" w:color="auto"/>
      </w:divBdr>
    </w:div>
    <w:div w:id="166679630">
      <w:marLeft w:val="0"/>
      <w:marRight w:val="0"/>
      <w:marTop w:val="0"/>
      <w:marBottom w:val="0"/>
      <w:divBdr>
        <w:top w:val="none" w:sz="0" w:space="0" w:color="auto"/>
        <w:left w:val="none" w:sz="0" w:space="0" w:color="auto"/>
        <w:bottom w:val="none" w:sz="0" w:space="0" w:color="auto"/>
        <w:right w:val="none" w:sz="0" w:space="0" w:color="auto"/>
      </w:divBdr>
    </w:div>
    <w:div w:id="166679631">
      <w:marLeft w:val="0"/>
      <w:marRight w:val="0"/>
      <w:marTop w:val="0"/>
      <w:marBottom w:val="0"/>
      <w:divBdr>
        <w:top w:val="none" w:sz="0" w:space="0" w:color="auto"/>
        <w:left w:val="none" w:sz="0" w:space="0" w:color="auto"/>
        <w:bottom w:val="none" w:sz="0" w:space="0" w:color="auto"/>
        <w:right w:val="none" w:sz="0" w:space="0" w:color="auto"/>
      </w:divBdr>
    </w:div>
    <w:div w:id="166679632">
      <w:marLeft w:val="0"/>
      <w:marRight w:val="0"/>
      <w:marTop w:val="0"/>
      <w:marBottom w:val="0"/>
      <w:divBdr>
        <w:top w:val="none" w:sz="0" w:space="0" w:color="auto"/>
        <w:left w:val="none" w:sz="0" w:space="0" w:color="auto"/>
        <w:bottom w:val="none" w:sz="0" w:space="0" w:color="auto"/>
        <w:right w:val="none" w:sz="0" w:space="0" w:color="auto"/>
      </w:divBdr>
    </w:div>
    <w:div w:id="166679633">
      <w:marLeft w:val="0"/>
      <w:marRight w:val="0"/>
      <w:marTop w:val="0"/>
      <w:marBottom w:val="0"/>
      <w:divBdr>
        <w:top w:val="none" w:sz="0" w:space="0" w:color="auto"/>
        <w:left w:val="none" w:sz="0" w:space="0" w:color="auto"/>
        <w:bottom w:val="none" w:sz="0" w:space="0" w:color="auto"/>
        <w:right w:val="none" w:sz="0" w:space="0" w:color="auto"/>
      </w:divBdr>
    </w:div>
    <w:div w:id="166679634">
      <w:marLeft w:val="0"/>
      <w:marRight w:val="0"/>
      <w:marTop w:val="0"/>
      <w:marBottom w:val="0"/>
      <w:divBdr>
        <w:top w:val="none" w:sz="0" w:space="0" w:color="auto"/>
        <w:left w:val="none" w:sz="0" w:space="0" w:color="auto"/>
        <w:bottom w:val="none" w:sz="0" w:space="0" w:color="auto"/>
        <w:right w:val="none" w:sz="0" w:space="0" w:color="auto"/>
      </w:divBdr>
      <w:divsChild>
        <w:div w:id="166679604">
          <w:marLeft w:val="0"/>
          <w:marRight w:val="0"/>
          <w:marTop w:val="0"/>
          <w:marBottom w:val="0"/>
          <w:divBdr>
            <w:top w:val="none" w:sz="0" w:space="0" w:color="auto"/>
            <w:left w:val="none" w:sz="0" w:space="0" w:color="auto"/>
            <w:bottom w:val="none" w:sz="0" w:space="0" w:color="auto"/>
            <w:right w:val="none" w:sz="0" w:space="0" w:color="auto"/>
          </w:divBdr>
          <w:divsChild>
            <w:div w:id="166679408">
              <w:marLeft w:val="0"/>
              <w:marRight w:val="0"/>
              <w:marTop w:val="0"/>
              <w:marBottom w:val="0"/>
              <w:divBdr>
                <w:top w:val="none" w:sz="0" w:space="0" w:color="auto"/>
                <w:left w:val="none" w:sz="0" w:space="0" w:color="auto"/>
                <w:bottom w:val="none" w:sz="0" w:space="0" w:color="auto"/>
                <w:right w:val="none" w:sz="0" w:space="0" w:color="auto"/>
              </w:divBdr>
              <w:divsChild>
                <w:div w:id="166679577">
                  <w:marLeft w:val="0"/>
                  <w:marRight w:val="0"/>
                  <w:marTop w:val="240"/>
                  <w:marBottom w:val="240"/>
                  <w:divBdr>
                    <w:top w:val="none" w:sz="0" w:space="0" w:color="auto"/>
                    <w:left w:val="none" w:sz="0" w:space="0" w:color="auto"/>
                    <w:bottom w:val="none" w:sz="0" w:space="0" w:color="auto"/>
                    <w:right w:val="none" w:sz="0" w:space="0" w:color="auto"/>
                  </w:divBdr>
                  <w:divsChild>
                    <w:div w:id="166679659">
                      <w:marLeft w:val="0"/>
                      <w:marRight w:val="0"/>
                      <w:marTop w:val="0"/>
                      <w:marBottom w:val="0"/>
                      <w:divBdr>
                        <w:top w:val="none" w:sz="0" w:space="0" w:color="auto"/>
                        <w:left w:val="none" w:sz="0" w:space="0" w:color="auto"/>
                        <w:bottom w:val="none" w:sz="0" w:space="0" w:color="auto"/>
                        <w:right w:val="none" w:sz="0" w:space="0" w:color="auto"/>
                      </w:divBdr>
                      <w:divsChild>
                        <w:div w:id="166679536">
                          <w:marLeft w:val="0"/>
                          <w:marRight w:val="0"/>
                          <w:marTop w:val="0"/>
                          <w:marBottom w:val="0"/>
                          <w:divBdr>
                            <w:top w:val="none" w:sz="0" w:space="0" w:color="auto"/>
                            <w:left w:val="none" w:sz="0" w:space="0" w:color="auto"/>
                            <w:bottom w:val="none" w:sz="0" w:space="0" w:color="auto"/>
                            <w:right w:val="none" w:sz="0" w:space="0" w:color="auto"/>
                          </w:divBdr>
                          <w:divsChild>
                            <w:div w:id="166679534">
                              <w:marLeft w:val="0"/>
                              <w:marRight w:val="0"/>
                              <w:marTop w:val="0"/>
                              <w:marBottom w:val="0"/>
                              <w:divBdr>
                                <w:top w:val="single" w:sz="6" w:space="0" w:color="auto"/>
                                <w:left w:val="single" w:sz="6" w:space="0" w:color="auto"/>
                                <w:bottom w:val="single" w:sz="6" w:space="0" w:color="auto"/>
                                <w:right w:val="single" w:sz="6" w:space="0" w:color="auto"/>
                              </w:divBdr>
                              <w:divsChild>
                                <w:div w:id="1666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9635">
      <w:marLeft w:val="0"/>
      <w:marRight w:val="0"/>
      <w:marTop w:val="0"/>
      <w:marBottom w:val="0"/>
      <w:divBdr>
        <w:top w:val="none" w:sz="0" w:space="0" w:color="auto"/>
        <w:left w:val="none" w:sz="0" w:space="0" w:color="auto"/>
        <w:bottom w:val="none" w:sz="0" w:space="0" w:color="auto"/>
        <w:right w:val="none" w:sz="0" w:space="0" w:color="auto"/>
      </w:divBdr>
    </w:div>
    <w:div w:id="166679636">
      <w:marLeft w:val="0"/>
      <w:marRight w:val="0"/>
      <w:marTop w:val="0"/>
      <w:marBottom w:val="0"/>
      <w:divBdr>
        <w:top w:val="none" w:sz="0" w:space="0" w:color="auto"/>
        <w:left w:val="none" w:sz="0" w:space="0" w:color="auto"/>
        <w:bottom w:val="none" w:sz="0" w:space="0" w:color="auto"/>
        <w:right w:val="none" w:sz="0" w:space="0" w:color="auto"/>
      </w:divBdr>
    </w:div>
    <w:div w:id="166679637">
      <w:marLeft w:val="0"/>
      <w:marRight w:val="0"/>
      <w:marTop w:val="0"/>
      <w:marBottom w:val="0"/>
      <w:divBdr>
        <w:top w:val="none" w:sz="0" w:space="0" w:color="auto"/>
        <w:left w:val="none" w:sz="0" w:space="0" w:color="auto"/>
        <w:bottom w:val="none" w:sz="0" w:space="0" w:color="auto"/>
        <w:right w:val="none" w:sz="0" w:space="0" w:color="auto"/>
      </w:divBdr>
    </w:div>
    <w:div w:id="166679638">
      <w:marLeft w:val="0"/>
      <w:marRight w:val="0"/>
      <w:marTop w:val="0"/>
      <w:marBottom w:val="0"/>
      <w:divBdr>
        <w:top w:val="none" w:sz="0" w:space="0" w:color="auto"/>
        <w:left w:val="none" w:sz="0" w:space="0" w:color="auto"/>
        <w:bottom w:val="none" w:sz="0" w:space="0" w:color="auto"/>
        <w:right w:val="none" w:sz="0" w:space="0" w:color="auto"/>
      </w:divBdr>
    </w:div>
    <w:div w:id="166679640">
      <w:marLeft w:val="0"/>
      <w:marRight w:val="0"/>
      <w:marTop w:val="0"/>
      <w:marBottom w:val="0"/>
      <w:divBdr>
        <w:top w:val="none" w:sz="0" w:space="0" w:color="auto"/>
        <w:left w:val="none" w:sz="0" w:space="0" w:color="auto"/>
        <w:bottom w:val="none" w:sz="0" w:space="0" w:color="auto"/>
        <w:right w:val="none" w:sz="0" w:space="0" w:color="auto"/>
      </w:divBdr>
    </w:div>
    <w:div w:id="166679641">
      <w:marLeft w:val="0"/>
      <w:marRight w:val="0"/>
      <w:marTop w:val="0"/>
      <w:marBottom w:val="0"/>
      <w:divBdr>
        <w:top w:val="none" w:sz="0" w:space="0" w:color="auto"/>
        <w:left w:val="none" w:sz="0" w:space="0" w:color="auto"/>
        <w:bottom w:val="none" w:sz="0" w:space="0" w:color="auto"/>
        <w:right w:val="none" w:sz="0" w:space="0" w:color="auto"/>
      </w:divBdr>
    </w:div>
    <w:div w:id="166679642">
      <w:marLeft w:val="0"/>
      <w:marRight w:val="0"/>
      <w:marTop w:val="0"/>
      <w:marBottom w:val="0"/>
      <w:divBdr>
        <w:top w:val="none" w:sz="0" w:space="0" w:color="auto"/>
        <w:left w:val="none" w:sz="0" w:space="0" w:color="auto"/>
        <w:bottom w:val="none" w:sz="0" w:space="0" w:color="auto"/>
        <w:right w:val="none" w:sz="0" w:space="0" w:color="auto"/>
      </w:divBdr>
    </w:div>
    <w:div w:id="166679643">
      <w:marLeft w:val="0"/>
      <w:marRight w:val="0"/>
      <w:marTop w:val="0"/>
      <w:marBottom w:val="0"/>
      <w:divBdr>
        <w:top w:val="none" w:sz="0" w:space="0" w:color="auto"/>
        <w:left w:val="none" w:sz="0" w:space="0" w:color="auto"/>
        <w:bottom w:val="none" w:sz="0" w:space="0" w:color="auto"/>
        <w:right w:val="none" w:sz="0" w:space="0" w:color="auto"/>
      </w:divBdr>
    </w:div>
    <w:div w:id="166679645">
      <w:marLeft w:val="0"/>
      <w:marRight w:val="0"/>
      <w:marTop w:val="0"/>
      <w:marBottom w:val="0"/>
      <w:divBdr>
        <w:top w:val="none" w:sz="0" w:space="0" w:color="auto"/>
        <w:left w:val="none" w:sz="0" w:space="0" w:color="auto"/>
        <w:bottom w:val="none" w:sz="0" w:space="0" w:color="auto"/>
        <w:right w:val="none" w:sz="0" w:space="0" w:color="auto"/>
      </w:divBdr>
    </w:div>
    <w:div w:id="166679646">
      <w:marLeft w:val="0"/>
      <w:marRight w:val="0"/>
      <w:marTop w:val="0"/>
      <w:marBottom w:val="0"/>
      <w:divBdr>
        <w:top w:val="none" w:sz="0" w:space="0" w:color="auto"/>
        <w:left w:val="none" w:sz="0" w:space="0" w:color="auto"/>
        <w:bottom w:val="none" w:sz="0" w:space="0" w:color="auto"/>
        <w:right w:val="none" w:sz="0" w:space="0" w:color="auto"/>
      </w:divBdr>
    </w:div>
    <w:div w:id="166679649">
      <w:marLeft w:val="0"/>
      <w:marRight w:val="0"/>
      <w:marTop w:val="0"/>
      <w:marBottom w:val="0"/>
      <w:divBdr>
        <w:top w:val="none" w:sz="0" w:space="0" w:color="auto"/>
        <w:left w:val="none" w:sz="0" w:space="0" w:color="auto"/>
        <w:bottom w:val="none" w:sz="0" w:space="0" w:color="auto"/>
        <w:right w:val="none" w:sz="0" w:space="0" w:color="auto"/>
      </w:divBdr>
    </w:div>
    <w:div w:id="166679650">
      <w:marLeft w:val="0"/>
      <w:marRight w:val="0"/>
      <w:marTop w:val="0"/>
      <w:marBottom w:val="0"/>
      <w:divBdr>
        <w:top w:val="none" w:sz="0" w:space="0" w:color="auto"/>
        <w:left w:val="none" w:sz="0" w:space="0" w:color="auto"/>
        <w:bottom w:val="none" w:sz="0" w:space="0" w:color="auto"/>
        <w:right w:val="none" w:sz="0" w:space="0" w:color="auto"/>
      </w:divBdr>
    </w:div>
    <w:div w:id="166679651">
      <w:marLeft w:val="0"/>
      <w:marRight w:val="0"/>
      <w:marTop w:val="0"/>
      <w:marBottom w:val="0"/>
      <w:divBdr>
        <w:top w:val="none" w:sz="0" w:space="0" w:color="auto"/>
        <w:left w:val="none" w:sz="0" w:space="0" w:color="auto"/>
        <w:bottom w:val="none" w:sz="0" w:space="0" w:color="auto"/>
        <w:right w:val="none" w:sz="0" w:space="0" w:color="auto"/>
      </w:divBdr>
    </w:div>
    <w:div w:id="166679652">
      <w:marLeft w:val="0"/>
      <w:marRight w:val="0"/>
      <w:marTop w:val="0"/>
      <w:marBottom w:val="0"/>
      <w:divBdr>
        <w:top w:val="none" w:sz="0" w:space="0" w:color="auto"/>
        <w:left w:val="none" w:sz="0" w:space="0" w:color="auto"/>
        <w:bottom w:val="none" w:sz="0" w:space="0" w:color="auto"/>
        <w:right w:val="none" w:sz="0" w:space="0" w:color="auto"/>
      </w:divBdr>
    </w:div>
    <w:div w:id="166679653">
      <w:marLeft w:val="0"/>
      <w:marRight w:val="0"/>
      <w:marTop w:val="0"/>
      <w:marBottom w:val="0"/>
      <w:divBdr>
        <w:top w:val="none" w:sz="0" w:space="0" w:color="auto"/>
        <w:left w:val="none" w:sz="0" w:space="0" w:color="auto"/>
        <w:bottom w:val="none" w:sz="0" w:space="0" w:color="auto"/>
        <w:right w:val="none" w:sz="0" w:space="0" w:color="auto"/>
      </w:divBdr>
    </w:div>
    <w:div w:id="166679654">
      <w:marLeft w:val="0"/>
      <w:marRight w:val="0"/>
      <w:marTop w:val="0"/>
      <w:marBottom w:val="0"/>
      <w:divBdr>
        <w:top w:val="none" w:sz="0" w:space="0" w:color="auto"/>
        <w:left w:val="none" w:sz="0" w:space="0" w:color="auto"/>
        <w:bottom w:val="none" w:sz="0" w:space="0" w:color="auto"/>
        <w:right w:val="none" w:sz="0" w:space="0" w:color="auto"/>
      </w:divBdr>
    </w:div>
    <w:div w:id="166679655">
      <w:marLeft w:val="0"/>
      <w:marRight w:val="0"/>
      <w:marTop w:val="0"/>
      <w:marBottom w:val="0"/>
      <w:divBdr>
        <w:top w:val="none" w:sz="0" w:space="0" w:color="auto"/>
        <w:left w:val="none" w:sz="0" w:space="0" w:color="auto"/>
        <w:bottom w:val="none" w:sz="0" w:space="0" w:color="auto"/>
        <w:right w:val="none" w:sz="0" w:space="0" w:color="auto"/>
      </w:divBdr>
    </w:div>
    <w:div w:id="166679656">
      <w:marLeft w:val="0"/>
      <w:marRight w:val="0"/>
      <w:marTop w:val="0"/>
      <w:marBottom w:val="0"/>
      <w:divBdr>
        <w:top w:val="none" w:sz="0" w:space="0" w:color="auto"/>
        <w:left w:val="none" w:sz="0" w:space="0" w:color="auto"/>
        <w:bottom w:val="none" w:sz="0" w:space="0" w:color="auto"/>
        <w:right w:val="none" w:sz="0" w:space="0" w:color="auto"/>
      </w:divBdr>
    </w:div>
    <w:div w:id="166679657">
      <w:marLeft w:val="0"/>
      <w:marRight w:val="0"/>
      <w:marTop w:val="0"/>
      <w:marBottom w:val="0"/>
      <w:divBdr>
        <w:top w:val="none" w:sz="0" w:space="0" w:color="auto"/>
        <w:left w:val="none" w:sz="0" w:space="0" w:color="auto"/>
        <w:bottom w:val="none" w:sz="0" w:space="0" w:color="auto"/>
        <w:right w:val="none" w:sz="0" w:space="0" w:color="auto"/>
      </w:divBdr>
    </w:div>
    <w:div w:id="166679658">
      <w:marLeft w:val="0"/>
      <w:marRight w:val="0"/>
      <w:marTop w:val="0"/>
      <w:marBottom w:val="0"/>
      <w:divBdr>
        <w:top w:val="none" w:sz="0" w:space="0" w:color="auto"/>
        <w:left w:val="none" w:sz="0" w:space="0" w:color="auto"/>
        <w:bottom w:val="none" w:sz="0" w:space="0" w:color="auto"/>
        <w:right w:val="none" w:sz="0" w:space="0" w:color="auto"/>
      </w:divBdr>
    </w:div>
    <w:div w:id="166679660">
      <w:marLeft w:val="0"/>
      <w:marRight w:val="0"/>
      <w:marTop w:val="0"/>
      <w:marBottom w:val="0"/>
      <w:divBdr>
        <w:top w:val="none" w:sz="0" w:space="0" w:color="auto"/>
        <w:left w:val="none" w:sz="0" w:space="0" w:color="auto"/>
        <w:bottom w:val="none" w:sz="0" w:space="0" w:color="auto"/>
        <w:right w:val="none" w:sz="0" w:space="0" w:color="auto"/>
      </w:divBdr>
    </w:div>
    <w:div w:id="166679661">
      <w:marLeft w:val="0"/>
      <w:marRight w:val="0"/>
      <w:marTop w:val="0"/>
      <w:marBottom w:val="0"/>
      <w:divBdr>
        <w:top w:val="none" w:sz="0" w:space="0" w:color="auto"/>
        <w:left w:val="none" w:sz="0" w:space="0" w:color="auto"/>
        <w:bottom w:val="none" w:sz="0" w:space="0" w:color="auto"/>
        <w:right w:val="none" w:sz="0" w:space="0" w:color="auto"/>
      </w:divBdr>
    </w:div>
    <w:div w:id="166679662">
      <w:marLeft w:val="0"/>
      <w:marRight w:val="0"/>
      <w:marTop w:val="0"/>
      <w:marBottom w:val="0"/>
      <w:divBdr>
        <w:top w:val="none" w:sz="0" w:space="0" w:color="auto"/>
        <w:left w:val="none" w:sz="0" w:space="0" w:color="auto"/>
        <w:bottom w:val="none" w:sz="0" w:space="0" w:color="auto"/>
        <w:right w:val="none" w:sz="0" w:space="0" w:color="auto"/>
      </w:divBdr>
    </w:div>
    <w:div w:id="166679663">
      <w:marLeft w:val="0"/>
      <w:marRight w:val="0"/>
      <w:marTop w:val="0"/>
      <w:marBottom w:val="0"/>
      <w:divBdr>
        <w:top w:val="none" w:sz="0" w:space="0" w:color="auto"/>
        <w:left w:val="none" w:sz="0" w:space="0" w:color="auto"/>
        <w:bottom w:val="none" w:sz="0" w:space="0" w:color="auto"/>
        <w:right w:val="none" w:sz="0" w:space="0" w:color="auto"/>
      </w:divBdr>
    </w:div>
    <w:div w:id="166679664">
      <w:marLeft w:val="0"/>
      <w:marRight w:val="0"/>
      <w:marTop w:val="0"/>
      <w:marBottom w:val="0"/>
      <w:divBdr>
        <w:top w:val="none" w:sz="0" w:space="0" w:color="auto"/>
        <w:left w:val="none" w:sz="0" w:space="0" w:color="auto"/>
        <w:bottom w:val="none" w:sz="0" w:space="0" w:color="auto"/>
        <w:right w:val="none" w:sz="0" w:space="0" w:color="auto"/>
      </w:divBdr>
      <w:divsChild>
        <w:div w:id="166679571">
          <w:marLeft w:val="0"/>
          <w:marRight w:val="0"/>
          <w:marTop w:val="0"/>
          <w:marBottom w:val="0"/>
          <w:divBdr>
            <w:top w:val="none" w:sz="0" w:space="0" w:color="auto"/>
            <w:left w:val="none" w:sz="0" w:space="0" w:color="auto"/>
            <w:bottom w:val="none" w:sz="0" w:space="0" w:color="auto"/>
            <w:right w:val="none" w:sz="0" w:space="0" w:color="auto"/>
          </w:divBdr>
          <w:divsChild>
            <w:div w:id="166679484">
              <w:marLeft w:val="0"/>
              <w:marRight w:val="0"/>
              <w:marTop w:val="0"/>
              <w:marBottom w:val="0"/>
              <w:divBdr>
                <w:top w:val="none" w:sz="0" w:space="0" w:color="auto"/>
                <w:left w:val="none" w:sz="0" w:space="0" w:color="auto"/>
                <w:bottom w:val="none" w:sz="0" w:space="0" w:color="auto"/>
                <w:right w:val="none" w:sz="0" w:space="0" w:color="auto"/>
              </w:divBdr>
              <w:divsChild>
                <w:div w:id="166679557">
                  <w:marLeft w:val="0"/>
                  <w:marRight w:val="0"/>
                  <w:marTop w:val="240"/>
                  <w:marBottom w:val="240"/>
                  <w:divBdr>
                    <w:top w:val="none" w:sz="0" w:space="0" w:color="auto"/>
                    <w:left w:val="none" w:sz="0" w:space="0" w:color="auto"/>
                    <w:bottom w:val="none" w:sz="0" w:space="0" w:color="auto"/>
                    <w:right w:val="none" w:sz="0" w:space="0" w:color="auto"/>
                  </w:divBdr>
                  <w:divsChild>
                    <w:div w:id="166679612">
                      <w:marLeft w:val="0"/>
                      <w:marRight w:val="0"/>
                      <w:marTop w:val="0"/>
                      <w:marBottom w:val="0"/>
                      <w:divBdr>
                        <w:top w:val="none" w:sz="0" w:space="0" w:color="auto"/>
                        <w:left w:val="none" w:sz="0" w:space="0" w:color="auto"/>
                        <w:bottom w:val="none" w:sz="0" w:space="0" w:color="auto"/>
                        <w:right w:val="none" w:sz="0" w:space="0" w:color="auto"/>
                      </w:divBdr>
                      <w:divsChild>
                        <w:div w:id="166679610">
                          <w:marLeft w:val="0"/>
                          <w:marRight w:val="0"/>
                          <w:marTop w:val="0"/>
                          <w:marBottom w:val="0"/>
                          <w:divBdr>
                            <w:top w:val="none" w:sz="0" w:space="0" w:color="auto"/>
                            <w:left w:val="none" w:sz="0" w:space="0" w:color="auto"/>
                            <w:bottom w:val="none" w:sz="0" w:space="0" w:color="auto"/>
                            <w:right w:val="none" w:sz="0" w:space="0" w:color="auto"/>
                          </w:divBdr>
                          <w:divsChild>
                            <w:div w:id="166679419">
                              <w:marLeft w:val="0"/>
                              <w:marRight w:val="0"/>
                              <w:marTop w:val="0"/>
                              <w:marBottom w:val="0"/>
                              <w:divBdr>
                                <w:top w:val="single" w:sz="6" w:space="0" w:color="auto"/>
                                <w:left w:val="single" w:sz="6" w:space="0" w:color="auto"/>
                                <w:bottom w:val="single" w:sz="6" w:space="0" w:color="auto"/>
                                <w:right w:val="single" w:sz="6" w:space="0" w:color="auto"/>
                              </w:divBdr>
                              <w:divsChild>
                                <w:div w:id="16667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9665">
      <w:marLeft w:val="0"/>
      <w:marRight w:val="0"/>
      <w:marTop w:val="0"/>
      <w:marBottom w:val="0"/>
      <w:divBdr>
        <w:top w:val="none" w:sz="0" w:space="0" w:color="auto"/>
        <w:left w:val="none" w:sz="0" w:space="0" w:color="auto"/>
        <w:bottom w:val="none" w:sz="0" w:space="0" w:color="auto"/>
        <w:right w:val="none" w:sz="0" w:space="0" w:color="auto"/>
      </w:divBdr>
    </w:div>
    <w:div w:id="166679666">
      <w:marLeft w:val="0"/>
      <w:marRight w:val="0"/>
      <w:marTop w:val="0"/>
      <w:marBottom w:val="0"/>
      <w:divBdr>
        <w:top w:val="none" w:sz="0" w:space="0" w:color="auto"/>
        <w:left w:val="none" w:sz="0" w:space="0" w:color="auto"/>
        <w:bottom w:val="none" w:sz="0" w:space="0" w:color="auto"/>
        <w:right w:val="none" w:sz="0" w:space="0" w:color="auto"/>
      </w:divBdr>
    </w:div>
    <w:div w:id="166679667">
      <w:marLeft w:val="0"/>
      <w:marRight w:val="0"/>
      <w:marTop w:val="0"/>
      <w:marBottom w:val="0"/>
      <w:divBdr>
        <w:top w:val="none" w:sz="0" w:space="0" w:color="auto"/>
        <w:left w:val="none" w:sz="0" w:space="0" w:color="auto"/>
        <w:bottom w:val="none" w:sz="0" w:space="0" w:color="auto"/>
        <w:right w:val="none" w:sz="0" w:space="0" w:color="auto"/>
      </w:divBdr>
    </w:div>
    <w:div w:id="166679668">
      <w:marLeft w:val="0"/>
      <w:marRight w:val="0"/>
      <w:marTop w:val="0"/>
      <w:marBottom w:val="0"/>
      <w:divBdr>
        <w:top w:val="none" w:sz="0" w:space="0" w:color="auto"/>
        <w:left w:val="none" w:sz="0" w:space="0" w:color="auto"/>
        <w:bottom w:val="none" w:sz="0" w:space="0" w:color="auto"/>
        <w:right w:val="none" w:sz="0" w:space="0" w:color="auto"/>
      </w:divBdr>
    </w:div>
    <w:div w:id="166679669">
      <w:marLeft w:val="0"/>
      <w:marRight w:val="0"/>
      <w:marTop w:val="0"/>
      <w:marBottom w:val="0"/>
      <w:divBdr>
        <w:top w:val="none" w:sz="0" w:space="0" w:color="auto"/>
        <w:left w:val="none" w:sz="0" w:space="0" w:color="auto"/>
        <w:bottom w:val="none" w:sz="0" w:space="0" w:color="auto"/>
        <w:right w:val="none" w:sz="0" w:space="0" w:color="auto"/>
      </w:divBdr>
    </w:div>
    <w:div w:id="166679670">
      <w:marLeft w:val="0"/>
      <w:marRight w:val="0"/>
      <w:marTop w:val="0"/>
      <w:marBottom w:val="0"/>
      <w:divBdr>
        <w:top w:val="none" w:sz="0" w:space="0" w:color="auto"/>
        <w:left w:val="none" w:sz="0" w:space="0" w:color="auto"/>
        <w:bottom w:val="none" w:sz="0" w:space="0" w:color="auto"/>
        <w:right w:val="none" w:sz="0" w:space="0" w:color="auto"/>
      </w:divBdr>
    </w:div>
    <w:div w:id="166679672">
      <w:marLeft w:val="0"/>
      <w:marRight w:val="0"/>
      <w:marTop w:val="0"/>
      <w:marBottom w:val="0"/>
      <w:divBdr>
        <w:top w:val="none" w:sz="0" w:space="0" w:color="auto"/>
        <w:left w:val="none" w:sz="0" w:space="0" w:color="auto"/>
        <w:bottom w:val="none" w:sz="0" w:space="0" w:color="auto"/>
        <w:right w:val="none" w:sz="0" w:space="0" w:color="auto"/>
      </w:divBdr>
    </w:div>
    <w:div w:id="166679673">
      <w:marLeft w:val="0"/>
      <w:marRight w:val="0"/>
      <w:marTop w:val="0"/>
      <w:marBottom w:val="0"/>
      <w:divBdr>
        <w:top w:val="none" w:sz="0" w:space="0" w:color="auto"/>
        <w:left w:val="none" w:sz="0" w:space="0" w:color="auto"/>
        <w:bottom w:val="none" w:sz="0" w:space="0" w:color="auto"/>
        <w:right w:val="none" w:sz="0" w:space="0" w:color="auto"/>
      </w:divBdr>
    </w:div>
    <w:div w:id="166679674">
      <w:marLeft w:val="0"/>
      <w:marRight w:val="0"/>
      <w:marTop w:val="0"/>
      <w:marBottom w:val="0"/>
      <w:divBdr>
        <w:top w:val="none" w:sz="0" w:space="0" w:color="auto"/>
        <w:left w:val="none" w:sz="0" w:space="0" w:color="auto"/>
        <w:bottom w:val="none" w:sz="0" w:space="0" w:color="auto"/>
        <w:right w:val="none" w:sz="0" w:space="0" w:color="auto"/>
      </w:divBdr>
    </w:div>
    <w:div w:id="166679675">
      <w:marLeft w:val="0"/>
      <w:marRight w:val="0"/>
      <w:marTop w:val="0"/>
      <w:marBottom w:val="0"/>
      <w:divBdr>
        <w:top w:val="none" w:sz="0" w:space="0" w:color="auto"/>
        <w:left w:val="none" w:sz="0" w:space="0" w:color="auto"/>
        <w:bottom w:val="none" w:sz="0" w:space="0" w:color="auto"/>
        <w:right w:val="none" w:sz="0" w:space="0" w:color="auto"/>
      </w:divBdr>
    </w:div>
    <w:div w:id="166679676">
      <w:marLeft w:val="0"/>
      <w:marRight w:val="0"/>
      <w:marTop w:val="0"/>
      <w:marBottom w:val="0"/>
      <w:divBdr>
        <w:top w:val="none" w:sz="0" w:space="0" w:color="auto"/>
        <w:left w:val="none" w:sz="0" w:space="0" w:color="auto"/>
        <w:bottom w:val="none" w:sz="0" w:space="0" w:color="auto"/>
        <w:right w:val="none" w:sz="0" w:space="0" w:color="auto"/>
      </w:divBdr>
    </w:div>
    <w:div w:id="166679677">
      <w:marLeft w:val="0"/>
      <w:marRight w:val="0"/>
      <w:marTop w:val="0"/>
      <w:marBottom w:val="0"/>
      <w:divBdr>
        <w:top w:val="none" w:sz="0" w:space="0" w:color="auto"/>
        <w:left w:val="none" w:sz="0" w:space="0" w:color="auto"/>
        <w:bottom w:val="none" w:sz="0" w:space="0" w:color="auto"/>
        <w:right w:val="none" w:sz="0" w:space="0" w:color="auto"/>
      </w:divBdr>
    </w:div>
    <w:div w:id="166679678">
      <w:marLeft w:val="0"/>
      <w:marRight w:val="0"/>
      <w:marTop w:val="0"/>
      <w:marBottom w:val="0"/>
      <w:divBdr>
        <w:top w:val="none" w:sz="0" w:space="0" w:color="auto"/>
        <w:left w:val="none" w:sz="0" w:space="0" w:color="auto"/>
        <w:bottom w:val="none" w:sz="0" w:space="0" w:color="auto"/>
        <w:right w:val="none" w:sz="0" w:space="0" w:color="auto"/>
      </w:divBdr>
    </w:div>
    <w:div w:id="166679679">
      <w:marLeft w:val="0"/>
      <w:marRight w:val="0"/>
      <w:marTop w:val="0"/>
      <w:marBottom w:val="0"/>
      <w:divBdr>
        <w:top w:val="none" w:sz="0" w:space="0" w:color="auto"/>
        <w:left w:val="none" w:sz="0" w:space="0" w:color="auto"/>
        <w:bottom w:val="none" w:sz="0" w:space="0" w:color="auto"/>
        <w:right w:val="none" w:sz="0" w:space="0" w:color="auto"/>
      </w:divBdr>
    </w:div>
    <w:div w:id="166679680">
      <w:marLeft w:val="0"/>
      <w:marRight w:val="0"/>
      <w:marTop w:val="0"/>
      <w:marBottom w:val="0"/>
      <w:divBdr>
        <w:top w:val="none" w:sz="0" w:space="0" w:color="auto"/>
        <w:left w:val="none" w:sz="0" w:space="0" w:color="auto"/>
        <w:bottom w:val="none" w:sz="0" w:space="0" w:color="auto"/>
        <w:right w:val="none" w:sz="0" w:space="0" w:color="auto"/>
      </w:divBdr>
    </w:div>
    <w:div w:id="166679681">
      <w:marLeft w:val="0"/>
      <w:marRight w:val="0"/>
      <w:marTop w:val="0"/>
      <w:marBottom w:val="0"/>
      <w:divBdr>
        <w:top w:val="none" w:sz="0" w:space="0" w:color="auto"/>
        <w:left w:val="none" w:sz="0" w:space="0" w:color="auto"/>
        <w:bottom w:val="none" w:sz="0" w:space="0" w:color="auto"/>
        <w:right w:val="none" w:sz="0" w:space="0" w:color="auto"/>
      </w:divBdr>
    </w:div>
    <w:div w:id="166679682">
      <w:marLeft w:val="0"/>
      <w:marRight w:val="0"/>
      <w:marTop w:val="0"/>
      <w:marBottom w:val="0"/>
      <w:divBdr>
        <w:top w:val="none" w:sz="0" w:space="0" w:color="auto"/>
        <w:left w:val="none" w:sz="0" w:space="0" w:color="auto"/>
        <w:bottom w:val="none" w:sz="0" w:space="0" w:color="auto"/>
        <w:right w:val="none" w:sz="0" w:space="0" w:color="auto"/>
      </w:divBdr>
    </w:div>
    <w:div w:id="166679683">
      <w:marLeft w:val="0"/>
      <w:marRight w:val="0"/>
      <w:marTop w:val="0"/>
      <w:marBottom w:val="0"/>
      <w:divBdr>
        <w:top w:val="none" w:sz="0" w:space="0" w:color="auto"/>
        <w:left w:val="none" w:sz="0" w:space="0" w:color="auto"/>
        <w:bottom w:val="none" w:sz="0" w:space="0" w:color="auto"/>
        <w:right w:val="none" w:sz="0" w:space="0" w:color="auto"/>
      </w:divBdr>
    </w:div>
    <w:div w:id="166679684">
      <w:marLeft w:val="0"/>
      <w:marRight w:val="0"/>
      <w:marTop w:val="0"/>
      <w:marBottom w:val="0"/>
      <w:divBdr>
        <w:top w:val="none" w:sz="0" w:space="0" w:color="auto"/>
        <w:left w:val="none" w:sz="0" w:space="0" w:color="auto"/>
        <w:bottom w:val="none" w:sz="0" w:space="0" w:color="auto"/>
        <w:right w:val="none" w:sz="0" w:space="0" w:color="auto"/>
      </w:divBdr>
    </w:div>
    <w:div w:id="166679685">
      <w:marLeft w:val="0"/>
      <w:marRight w:val="0"/>
      <w:marTop w:val="0"/>
      <w:marBottom w:val="0"/>
      <w:divBdr>
        <w:top w:val="none" w:sz="0" w:space="0" w:color="auto"/>
        <w:left w:val="none" w:sz="0" w:space="0" w:color="auto"/>
        <w:bottom w:val="none" w:sz="0" w:space="0" w:color="auto"/>
        <w:right w:val="none" w:sz="0" w:space="0" w:color="auto"/>
      </w:divBdr>
    </w:div>
    <w:div w:id="166679686">
      <w:marLeft w:val="0"/>
      <w:marRight w:val="0"/>
      <w:marTop w:val="0"/>
      <w:marBottom w:val="0"/>
      <w:divBdr>
        <w:top w:val="none" w:sz="0" w:space="0" w:color="auto"/>
        <w:left w:val="none" w:sz="0" w:space="0" w:color="auto"/>
        <w:bottom w:val="none" w:sz="0" w:space="0" w:color="auto"/>
        <w:right w:val="none" w:sz="0" w:space="0" w:color="auto"/>
      </w:divBdr>
    </w:div>
    <w:div w:id="166679687">
      <w:marLeft w:val="0"/>
      <w:marRight w:val="0"/>
      <w:marTop w:val="0"/>
      <w:marBottom w:val="0"/>
      <w:divBdr>
        <w:top w:val="none" w:sz="0" w:space="0" w:color="auto"/>
        <w:left w:val="none" w:sz="0" w:space="0" w:color="auto"/>
        <w:bottom w:val="none" w:sz="0" w:space="0" w:color="auto"/>
        <w:right w:val="none" w:sz="0" w:space="0" w:color="auto"/>
      </w:divBdr>
    </w:div>
    <w:div w:id="166679688">
      <w:marLeft w:val="0"/>
      <w:marRight w:val="0"/>
      <w:marTop w:val="0"/>
      <w:marBottom w:val="0"/>
      <w:divBdr>
        <w:top w:val="none" w:sz="0" w:space="0" w:color="auto"/>
        <w:left w:val="none" w:sz="0" w:space="0" w:color="auto"/>
        <w:bottom w:val="none" w:sz="0" w:space="0" w:color="auto"/>
        <w:right w:val="none" w:sz="0" w:space="0" w:color="auto"/>
      </w:divBdr>
      <w:divsChild>
        <w:div w:id="166679554">
          <w:marLeft w:val="0"/>
          <w:marRight w:val="0"/>
          <w:marTop w:val="0"/>
          <w:marBottom w:val="0"/>
          <w:divBdr>
            <w:top w:val="none" w:sz="0" w:space="0" w:color="auto"/>
            <w:left w:val="none" w:sz="0" w:space="0" w:color="auto"/>
            <w:bottom w:val="none" w:sz="0" w:space="0" w:color="auto"/>
            <w:right w:val="none" w:sz="0" w:space="0" w:color="auto"/>
          </w:divBdr>
          <w:divsChild>
            <w:div w:id="166679582">
              <w:marLeft w:val="0"/>
              <w:marRight w:val="0"/>
              <w:marTop w:val="0"/>
              <w:marBottom w:val="0"/>
              <w:divBdr>
                <w:top w:val="none" w:sz="0" w:space="0" w:color="auto"/>
                <w:left w:val="none" w:sz="0" w:space="0" w:color="auto"/>
                <w:bottom w:val="none" w:sz="0" w:space="0" w:color="auto"/>
                <w:right w:val="none" w:sz="0" w:space="0" w:color="auto"/>
              </w:divBdr>
              <w:divsChild>
                <w:div w:id="166679524">
                  <w:marLeft w:val="0"/>
                  <w:marRight w:val="0"/>
                  <w:marTop w:val="240"/>
                  <w:marBottom w:val="240"/>
                  <w:divBdr>
                    <w:top w:val="none" w:sz="0" w:space="0" w:color="auto"/>
                    <w:left w:val="none" w:sz="0" w:space="0" w:color="auto"/>
                    <w:bottom w:val="none" w:sz="0" w:space="0" w:color="auto"/>
                    <w:right w:val="none" w:sz="0" w:space="0" w:color="auto"/>
                  </w:divBdr>
                  <w:divsChild>
                    <w:div w:id="166679444">
                      <w:marLeft w:val="0"/>
                      <w:marRight w:val="0"/>
                      <w:marTop w:val="0"/>
                      <w:marBottom w:val="0"/>
                      <w:divBdr>
                        <w:top w:val="none" w:sz="0" w:space="0" w:color="auto"/>
                        <w:left w:val="none" w:sz="0" w:space="0" w:color="auto"/>
                        <w:bottom w:val="none" w:sz="0" w:space="0" w:color="auto"/>
                        <w:right w:val="none" w:sz="0" w:space="0" w:color="auto"/>
                      </w:divBdr>
                      <w:divsChild>
                        <w:div w:id="166679648">
                          <w:marLeft w:val="0"/>
                          <w:marRight w:val="0"/>
                          <w:marTop w:val="0"/>
                          <w:marBottom w:val="0"/>
                          <w:divBdr>
                            <w:top w:val="none" w:sz="0" w:space="0" w:color="auto"/>
                            <w:left w:val="none" w:sz="0" w:space="0" w:color="auto"/>
                            <w:bottom w:val="none" w:sz="0" w:space="0" w:color="auto"/>
                            <w:right w:val="none" w:sz="0" w:space="0" w:color="auto"/>
                          </w:divBdr>
                          <w:divsChild>
                            <w:div w:id="166679541">
                              <w:marLeft w:val="0"/>
                              <w:marRight w:val="0"/>
                              <w:marTop w:val="0"/>
                              <w:marBottom w:val="0"/>
                              <w:divBdr>
                                <w:top w:val="single" w:sz="6" w:space="0" w:color="auto"/>
                                <w:left w:val="single" w:sz="6" w:space="0" w:color="auto"/>
                                <w:bottom w:val="single" w:sz="6" w:space="0" w:color="auto"/>
                                <w:right w:val="single" w:sz="6" w:space="0" w:color="auto"/>
                              </w:divBdr>
                              <w:divsChild>
                                <w:div w:id="1666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9689">
      <w:marLeft w:val="0"/>
      <w:marRight w:val="0"/>
      <w:marTop w:val="0"/>
      <w:marBottom w:val="0"/>
      <w:divBdr>
        <w:top w:val="none" w:sz="0" w:space="0" w:color="auto"/>
        <w:left w:val="none" w:sz="0" w:space="0" w:color="auto"/>
        <w:bottom w:val="none" w:sz="0" w:space="0" w:color="auto"/>
        <w:right w:val="none" w:sz="0" w:space="0" w:color="auto"/>
      </w:divBdr>
    </w:div>
    <w:div w:id="166679690">
      <w:marLeft w:val="0"/>
      <w:marRight w:val="0"/>
      <w:marTop w:val="0"/>
      <w:marBottom w:val="0"/>
      <w:divBdr>
        <w:top w:val="none" w:sz="0" w:space="0" w:color="auto"/>
        <w:left w:val="none" w:sz="0" w:space="0" w:color="auto"/>
        <w:bottom w:val="none" w:sz="0" w:space="0" w:color="auto"/>
        <w:right w:val="none" w:sz="0" w:space="0" w:color="auto"/>
      </w:divBdr>
    </w:div>
    <w:div w:id="166679691">
      <w:marLeft w:val="0"/>
      <w:marRight w:val="0"/>
      <w:marTop w:val="0"/>
      <w:marBottom w:val="0"/>
      <w:divBdr>
        <w:top w:val="none" w:sz="0" w:space="0" w:color="auto"/>
        <w:left w:val="none" w:sz="0" w:space="0" w:color="auto"/>
        <w:bottom w:val="none" w:sz="0" w:space="0" w:color="auto"/>
        <w:right w:val="none" w:sz="0" w:space="0" w:color="auto"/>
      </w:divBdr>
    </w:div>
    <w:div w:id="166679692">
      <w:marLeft w:val="0"/>
      <w:marRight w:val="0"/>
      <w:marTop w:val="0"/>
      <w:marBottom w:val="0"/>
      <w:divBdr>
        <w:top w:val="none" w:sz="0" w:space="0" w:color="auto"/>
        <w:left w:val="none" w:sz="0" w:space="0" w:color="auto"/>
        <w:bottom w:val="none" w:sz="0" w:space="0" w:color="auto"/>
        <w:right w:val="none" w:sz="0" w:space="0" w:color="auto"/>
      </w:divBdr>
    </w:div>
    <w:div w:id="166679693">
      <w:marLeft w:val="0"/>
      <w:marRight w:val="0"/>
      <w:marTop w:val="0"/>
      <w:marBottom w:val="0"/>
      <w:divBdr>
        <w:top w:val="none" w:sz="0" w:space="0" w:color="auto"/>
        <w:left w:val="none" w:sz="0" w:space="0" w:color="auto"/>
        <w:bottom w:val="none" w:sz="0" w:space="0" w:color="auto"/>
        <w:right w:val="none" w:sz="0" w:space="0" w:color="auto"/>
      </w:divBdr>
    </w:div>
    <w:div w:id="166679694">
      <w:marLeft w:val="0"/>
      <w:marRight w:val="0"/>
      <w:marTop w:val="0"/>
      <w:marBottom w:val="0"/>
      <w:divBdr>
        <w:top w:val="none" w:sz="0" w:space="0" w:color="auto"/>
        <w:left w:val="none" w:sz="0" w:space="0" w:color="auto"/>
        <w:bottom w:val="none" w:sz="0" w:space="0" w:color="auto"/>
        <w:right w:val="none" w:sz="0" w:space="0" w:color="auto"/>
      </w:divBdr>
    </w:div>
    <w:div w:id="166679695">
      <w:marLeft w:val="0"/>
      <w:marRight w:val="0"/>
      <w:marTop w:val="0"/>
      <w:marBottom w:val="0"/>
      <w:divBdr>
        <w:top w:val="none" w:sz="0" w:space="0" w:color="auto"/>
        <w:left w:val="none" w:sz="0" w:space="0" w:color="auto"/>
        <w:bottom w:val="none" w:sz="0" w:space="0" w:color="auto"/>
        <w:right w:val="none" w:sz="0" w:space="0" w:color="auto"/>
      </w:divBdr>
    </w:div>
    <w:div w:id="166679696">
      <w:marLeft w:val="0"/>
      <w:marRight w:val="0"/>
      <w:marTop w:val="0"/>
      <w:marBottom w:val="0"/>
      <w:divBdr>
        <w:top w:val="none" w:sz="0" w:space="0" w:color="auto"/>
        <w:left w:val="none" w:sz="0" w:space="0" w:color="auto"/>
        <w:bottom w:val="none" w:sz="0" w:space="0" w:color="auto"/>
        <w:right w:val="none" w:sz="0" w:space="0" w:color="auto"/>
      </w:divBdr>
    </w:div>
    <w:div w:id="166679697">
      <w:marLeft w:val="0"/>
      <w:marRight w:val="0"/>
      <w:marTop w:val="0"/>
      <w:marBottom w:val="0"/>
      <w:divBdr>
        <w:top w:val="none" w:sz="0" w:space="0" w:color="auto"/>
        <w:left w:val="none" w:sz="0" w:space="0" w:color="auto"/>
        <w:bottom w:val="none" w:sz="0" w:space="0" w:color="auto"/>
        <w:right w:val="none" w:sz="0" w:space="0" w:color="auto"/>
      </w:divBdr>
    </w:div>
    <w:div w:id="166679698">
      <w:marLeft w:val="0"/>
      <w:marRight w:val="0"/>
      <w:marTop w:val="0"/>
      <w:marBottom w:val="0"/>
      <w:divBdr>
        <w:top w:val="none" w:sz="0" w:space="0" w:color="auto"/>
        <w:left w:val="none" w:sz="0" w:space="0" w:color="auto"/>
        <w:bottom w:val="none" w:sz="0" w:space="0" w:color="auto"/>
        <w:right w:val="none" w:sz="0" w:space="0" w:color="auto"/>
      </w:divBdr>
    </w:div>
    <w:div w:id="166679699">
      <w:marLeft w:val="0"/>
      <w:marRight w:val="0"/>
      <w:marTop w:val="0"/>
      <w:marBottom w:val="0"/>
      <w:divBdr>
        <w:top w:val="none" w:sz="0" w:space="0" w:color="auto"/>
        <w:left w:val="none" w:sz="0" w:space="0" w:color="auto"/>
        <w:bottom w:val="none" w:sz="0" w:space="0" w:color="auto"/>
        <w:right w:val="none" w:sz="0" w:space="0" w:color="auto"/>
      </w:divBdr>
    </w:div>
    <w:div w:id="166679703">
      <w:marLeft w:val="0"/>
      <w:marRight w:val="0"/>
      <w:marTop w:val="0"/>
      <w:marBottom w:val="0"/>
      <w:divBdr>
        <w:top w:val="none" w:sz="0" w:space="0" w:color="auto"/>
        <w:left w:val="none" w:sz="0" w:space="0" w:color="auto"/>
        <w:bottom w:val="none" w:sz="0" w:space="0" w:color="auto"/>
        <w:right w:val="none" w:sz="0" w:space="0" w:color="auto"/>
      </w:divBdr>
    </w:div>
    <w:div w:id="166679709">
      <w:marLeft w:val="0"/>
      <w:marRight w:val="0"/>
      <w:marTop w:val="0"/>
      <w:marBottom w:val="0"/>
      <w:divBdr>
        <w:top w:val="none" w:sz="0" w:space="0" w:color="auto"/>
        <w:left w:val="none" w:sz="0" w:space="0" w:color="auto"/>
        <w:bottom w:val="none" w:sz="0" w:space="0" w:color="auto"/>
        <w:right w:val="none" w:sz="0" w:space="0" w:color="auto"/>
      </w:divBdr>
      <w:divsChild>
        <w:div w:id="166679705">
          <w:marLeft w:val="0"/>
          <w:marRight w:val="0"/>
          <w:marTop w:val="0"/>
          <w:marBottom w:val="0"/>
          <w:divBdr>
            <w:top w:val="none" w:sz="0" w:space="0" w:color="auto"/>
            <w:left w:val="none" w:sz="0" w:space="0" w:color="auto"/>
            <w:bottom w:val="none" w:sz="0" w:space="0" w:color="auto"/>
            <w:right w:val="none" w:sz="0" w:space="0" w:color="auto"/>
          </w:divBdr>
          <w:divsChild>
            <w:div w:id="166679713">
              <w:marLeft w:val="0"/>
              <w:marRight w:val="0"/>
              <w:marTop w:val="0"/>
              <w:marBottom w:val="0"/>
              <w:divBdr>
                <w:top w:val="none" w:sz="0" w:space="0" w:color="auto"/>
                <w:left w:val="none" w:sz="0" w:space="0" w:color="auto"/>
                <w:bottom w:val="none" w:sz="0" w:space="0" w:color="auto"/>
                <w:right w:val="none" w:sz="0" w:space="0" w:color="auto"/>
              </w:divBdr>
              <w:divsChild>
                <w:div w:id="166679711">
                  <w:marLeft w:val="0"/>
                  <w:marRight w:val="0"/>
                  <w:marTop w:val="240"/>
                  <w:marBottom w:val="240"/>
                  <w:divBdr>
                    <w:top w:val="none" w:sz="0" w:space="0" w:color="auto"/>
                    <w:left w:val="none" w:sz="0" w:space="0" w:color="auto"/>
                    <w:bottom w:val="none" w:sz="0" w:space="0" w:color="auto"/>
                    <w:right w:val="none" w:sz="0" w:space="0" w:color="auto"/>
                  </w:divBdr>
                  <w:divsChild>
                    <w:div w:id="166679700">
                      <w:marLeft w:val="0"/>
                      <w:marRight w:val="0"/>
                      <w:marTop w:val="0"/>
                      <w:marBottom w:val="0"/>
                      <w:divBdr>
                        <w:top w:val="none" w:sz="0" w:space="0" w:color="auto"/>
                        <w:left w:val="none" w:sz="0" w:space="0" w:color="auto"/>
                        <w:bottom w:val="none" w:sz="0" w:space="0" w:color="auto"/>
                        <w:right w:val="none" w:sz="0" w:space="0" w:color="auto"/>
                      </w:divBdr>
                      <w:divsChild>
                        <w:div w:id="166679707">
                          <w:marLeft w:val="0"/>
                          <w:marRight w:val="0"/>
                          <w:marTop w:val="0"/>
                          <w:marBottom w:val="0"/>
                          <w:divBdr>
                            <w:top w:val="none" w:sz="0" w:space="0" w:color="auto"/>
                            <w:left w:val="none" w:sz="0" w:space="0" w:color="auto"/>
                            <w:bottom w:val="none" w:sz="0" w:space="0" w:color="auto"/>
                            <w:right w:val="none" w:sz="0" w:space="0" w:color="auto"/>
                          </w:divBdr>
                          <w:divsChild>
                            <w:div w:id="166679704">
                              <w:marLeft w:val="0"/>
                              <w:marRight w:val="0"/>
                              <w:marTop w:val="0"/>
                              <w:marBottom w:val="0"/>
                              <w:divBdr>
                                <w:top w:val="single" w:sz="6" w:space="0" w:color="auto"/>
                                <w:left w:val="single" w:sz="6" w:space="0" w:color="auto"/>
                                <w:bottom w:val="single" w:sz="6" w:space="0" w:color="auto"/>
                                <w:right w:val="single" w:sz="6" w:space="0" w:color="auto"/>
                              </w:divBdr>
                              <w:divsChild>
                                <w:div w:id="16667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9712">
      <w:marLeft w:val="0"/>
      <w:marRight w:val="0"/>
      <w:marTop w:val="0"/>
      <w:marBottom w:val="0"/>
      <w:divBdr>
        <w:top w:val="none" w:sz="0" w:space="0" w:color="auto"/>
        <w:left w:val="none" w:sz="0" w:space="0" w:color="auto"/>
        <w:bottom w:val="none" w:sz="0" w:space="0" w:color="auto"/>
        <w:right w:val="none" w:sz="0" w:space="0" w:color="auto"/>
      </w:divBdr>
    </w:div>
    <w:div w:id="166679714">
      <w:marLeft w:val="0"/>
      <w:marRight w:val="0"/>
      <w:marTop w:val="0"/>
      <w:marBottom w:val="0"/>
      <w:divBdr>
        <w:top w:val="none" w:sz="0" w:space="0" w:color="auto"/>
        <w:left w:val="none" w:sz="0" w:space="0" w:color="auto"/>
        <w:bottom w:val="none" w:sz="0" w:space="0" w:color="auto"/>
        <w:right w:val="none" w:sz="0" w:space="0" w:color="auto"/>
      </w:divBdr>
    </w:div>
    <w:div w:id="166679715">
      <w:marLeft w:val="0"/>
      <w:marRight w:val="0"/>
      <w:marTop w:val="0"/>
      <w:marBottom w:val="0"/>
      <w:divBdr>
        <w:top w:val="none" w:sz="0" w:space="0" w:color="auto"/>
        <w:left w:val="none" w:sz="0" w:space="0" w:color="auto"/>
        <w:bottom w:val="none" w:sz="0" w:space="0" w:color="auto"/>
        <w:right w:val="none" w:sz="0" w:space="0" w:color="auto"/>
      </w:divBdr>
      <w:divsChild>
        <w:div w:id="166679702">
          <w:marLeft w:val="0"/>
          <w:marRight w:val="0"/>
          <w:marTop w:val="0"/>
          <w:marBottom w:val="0"/>
          <w:divBdr>
            <w:top w:val="none" w:sz="0" w:space="0" w:color="auto"/>
            <w:left w:val="none" w:sz="0" w:space="0" w:color="auto"/>
            <w:bottom w:val="none" w:sz="0" w:space="0" w:color="auto"/>
            <w:right w:val="none" w:sz="0" w:space="0" w:color="auto"/>
          </w:divBdr>
          <w:divsChild>
            <w:div w:id="166679393">
              <w:marLeft w:val="0"/>
              <w:marRight w:val="0"/>
              <w:marTop w:val="0"/>
              <w:marBottom w:val="0"/>
              <w:divBdr>
                <w:top w:val="none" w:sz="0" w:space="0" w:color="auto"/>
                <w:left w:val="none" w:sz="0" w:space="0" w:color="auto"/>
                <w:bottom w:val="none" w:sz="0" w:space="0" w:color="auto"/>
                <w:right w:val="none" w:sz="0" w:space="0" w:color="auto"/>
              </w:divBdr>
              <w:divsChild>
                <w:div w:id="166679701">
                  <w:marLeft w:val="0"/>
                  <w:marRight w:val="0"/>
                  <w:marTop w:val="240"/>
                  <w:marBottom w:val="240"/>
                  <w:divBdr>
                    <w:top w:val="none" w:sz="0" w:space="0" w:color="auto"/>
                    <w:left w:val="none" w:sz="0" w:space="0" w:color="auto"/>
                    <w:bottom w:val="none" w:sz="0" w:space="0" w:color="auto"/>
                    <w:right w:val="none" w:sz="0" w:space="0" w:color="auto"/>
                  </w:divBdr>
                  <w:divsChild>
                    <w:div w:id="166679721">
                      <w:marLeft w:val="0"/>
                      <w:marRight w:val="0"/>
                      <w:marTop w:val="0"/>
                      <w:marBottom w:val="0"/>
                      <w:divBdr>
                        <w:top w:val="none" w:sz="0" w:space="0" w:color="auto"/>
                        <w:left w:val="none" w:sz="0" w:space="0" w:color="auto"/>
                        <w:bottom w:val="none" w:sz="0" w:space="0" w:color="auto"/>
                        <w:right w:val="none" w:sz="0" w:space="0" w:color="auto"/>
                      </w:divBdr>
                      <w:divsChild>
                        <w:div w:id="166679706">
                          <w:marLeft w:val="0"/>
                          <w:marRight w:val="0"/>
                          <w:marTop w:val="0"/>
                          <w:marBottom w:val="0"/>
                          <w:divBdr>
                            <w:top w:val="none" w:sz="0" w:space="0" w:color="auto"/>
                            <w:left w:val="none" w:sz="0" w:space="0" w:color="auto"/>
                            <w:bottom w:val="none" w:sz="0" w:space="0" w:color="auto"/>
                            <w:right w:val="none" w:sz="0" w:space="0" w:color="auto"/>
                          </w:divBdr>
                          <w:divsChild>
                            <w:div w:id="166679720">
                              <w:marLeft w:val="0"/>
                              <w:marRight w:val="0"/>
                              <w:marTop w:val="0"/>
                              <w:marBottom w:val="0"/>
                              <w:divBdr>
                                <w:top w:val="single" w:sz="6" w:space="0" w:color="auto"/>
                                <w:left w:val="single" w:sz="6" w:space="0" w:color="auto"/>
                                <w:bottom w:val="single" w:sz="6" w:space="0" w:color="auto"/>
                                <w:right w:val="single" w:sz="6" w:space="0" w:color="auto"/>
                              </w:divBdr>
                              <w:divsChild>
                                <w:div w:id="16667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9716">
      <w:marLeft w:val="0"/>
      <w:marRight w:val="0"/>
      <w:marTop w:val="0"/>
      <w:marBottom w:val="0"/>
      <w:divBdr>
        <w:top w:val="none" w:sz="0" w:space="0" w:color="auto"/>
        <w:left w:val="none" w:sz="0" w:space="0" w:color="auto"/>
        <w:bottom w:val="none" w:sz="0" w:space="0" w:color="auto"/>
        <w:right w:val="none" w:sz="0" w:space="0" w:color="auto"/>
      </w:divBdr>
    </w:div>
    <w:div w:id="166679717">
      <w:marLeft w:val="0"/>
      <w:marRight w:val="0"/>
      <w:marTop w:val="0"/>
      <w:marBottom w:val="0"/>
      <w:divBdr>
        <w:top w:val="none" w:sz="0" w:space="0" w:color="auto"/>
        <w:left w:val="none" w:sz="0" w:space="0" w:color="auto"/>
        <w:bottom w:val="none" w:sz="0" w:space="0" w:color="auto"/>
        <w:right w:val="none" w:sz="0" w:space="0" w:color="auto"/>
      </w:divBdr>
    </w:div>
    <w:div w:id="166679718">
      <w:marLeft w:val="0"/>
      <w:marRight w:val="0"/>
      <w:marTop w:val="0"/>
      <w:marBottom w:val="0"/>
      <w:divBdr>
        <w:top w:val="none" w:sz="0" w:space="0" w:color="auto"/>
        <w:left w:val="none" w:sz="0" w:space="0" w:color="auto"/>
        <w:bottom w:val="none" w:sz="0" w:space="0" w:color="auto"/>
        <w:right w:val="none" w:sz="0" w:space="0" w:color="auto"/>
      </w:divBdr>
    </w:div>
    <w:div w:id="166679719">
      <w:marLeft w:val="0"/>
      <w:marRight w:val="0"/>
      <w:marTop w:val="0"/>
      <w:marBottom w:val="0"/>
      <w:divBdr>
        <w:top w:val="none" w:sz="0" w:space="0" w:color="auto"/>
        <w:left w:val="none" w:sz="0" w:space="0" w:color="auto"/>
        <w:bottom w:val="none" w:sz="0" w:space="0" w:color="auto"/>
        <w:right w:val="none" w:sz="0" w:space="0" w:color="auto"/>
      </w:divBdr>
    </w:div>
    <w:div w:id="166679722">
      <w:marLeft w:val="0"/>
      <w:marRight w:val="0"/>
      <w:marTop w:val="0"/>
      <w:marBottom w:val="0"/>
      <w:divBdr>
        <w:top w:val="none" w:sz="0" w:space="0" w:color="auto"/>
        <w:left w:val="none" w:sz="0" w:space="0" w:color="auto"/>
        <w:bottom w:val="none" w:sz="0" w:space="0" w:color="auto"/>
        <w:right w:val="none" w:sz="0" w:space="0" w:color="auto"/>
      </w:divBdr>
    </w:div>
    <w:div w:id="166679729">
      <w:marLeft w:val="0"/>
      <w:marRight w:val="0"/>
      <w:marTop w:val="0"/>
      <w:marBottom w:val="0"/>
      <w:divBdr>
        <w:top w:val="none" w:sz="0" w:space="0" w:color="auto"/>
        <w:left w:val="none" w:sz="0" w:space="0" w:color="auto"/>
        <w:bottom w:val="none" w:sz="0" w:space="0" w:color="auto"/>
        <w:right w:val="none" w:sz="0" w:space="0" w:color="auto"/>
      </w:divBdr>
      <w:divsChild>
        <w:div w:id="166679369">
          <w:marLeft w:val="0"/>
          <w:marRight w:val="0"/>
          <w:marTop w:val="0"/>
          <w:marBottom w:val="0"/>
          <w:divBdr>
            <w:top w:val="none" w:sz="0" w:space="0" w:color="auto"/>
            <w:left w:val="none" w:sz="0" w:space="0" w:color="auto"/>
            <w:bottom w:val="none" w:sz="0" w:space="0" w:color="auto"/>
            <w:right w:val="none" w:sz="0" w:space="0" w:color="auto"/>
          </w:divBdr>
          <w:divsChild>
            <w:div w:id="166679723">
              <w:marLeft w:val="0"/>
              <w:marRight w:val="0"/>
              <w:marTop w:val="0"/>
              <w:marBottom w:val="0"/>
              <w:divBdr>
                <w:top w:val="none" w:sz="0" w:space="0" w:color="auto"/>
                <w:left w:val="none" w:sz="0" w:space="0" w:color="auto"/>
                <w:bottom w:val="none" w:sz="0" w:space="0" w:color="auto"/>
                <w:right w:val="none" w:sz="0" w:space="0" w:color="auto"/>
              </w:divBdr>
              <w:divsChild>
                <w:div w:id="166679388">
                  <w:marLeft w:val="0"/>
                  <w:marRight w:val="0"/>
                  <w:marTop w:val="240"/>
                  <w:marBottom w:val="240"/>
                  <w:divBdr>
                    <w:top w:val="none" w:sz="0" w:space="0" w:color="auto"/>
                    <w:left w:val="none" w:sz="0" w:space="0" w:color="auto"/>
                    <w:bottom w:val="none" w:sz="0" w:space="0" w:color="auto"/>
                    <w:right w:val="none" w:sz="0" w:space="0" w:color="auto"/>
                  </w:divBdr>
                  <w:divsChild>
                    <w:div w:id="166679726">
                      <w:marLeft w:val="0"/>
                      <w:marRight w:val="0"/>
                      <w:marTop w:val="0"/>
                      <w:marBottom w:val="0"/>
                      <w:divBdr>
                        <w:top w:val="none" w:sz="0" w:space="0" w:color="auto"/>
                        <w:left w:val="none" w:sz="0" w:space="0" w:color="auto"/>
                        <w:bottom w:val="none" w:sz="0" w:space="0" w:color="auto"/>
                        <w:right w:val="none" w:sz="0" w:space="0" w:color="auto"/>
                      </w:divBdr>
                      <w:divsChild>
                        <w:div w:id="166679765">
                          <w:marLeft w:val="0"/>
                          <w:marRight w:val="0"/>
                          <w:marTop w:val="0"/>
                          <w:marBottom w:val="0"/>
                          <w:divBdr>
                            <w:top w:val="none" w:sz="0" w:space="0" w:color="auto"/>
                            <w:left w:val="none" w:sz="0" w:space="0" w:color="auto"/>
                            <w:bottom w:val="none" w:sz="0" w:space="0" w:color="auto"/>
                            <w:right w:val="none" w:sz="0" w:space="0" w:color="auto"/>
                          </w:divBdr>
                          <w:divsChild>
                            <w:div w:id="166679740">
                              <w:marLeft w:val="0"/>
                              <w:marRight w:val="0"/>
                              <w:marTop w:val="0"/>
                              <w:marBottom w:val="0"/>
                              <w:divBdr>
                                <w:top w:val="single" w:sz="6" w:space="0" w:color="auto"/>
                                <w:left w:val="single" w:sz="6" w:space="0" w:color="auto"/>
                                <w:bottom w:val="single" w:sz="6" w:space="0" w:color="auto"/>
                                <w:right w:val="single" w:sz="6" w:space="0" w:color="auto"/>
                              </w:divBdr>
                              <w:divsChild>
                                <w:div w:id="1666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9739">
      <w:marLeft w:val="0"/>
      <w:marRight w:val="0"/>
      <w:marTop w:val="0"/>
      <w:marBottom w:val="0"/>
      <w:divBdr>
        <w:top w:val="none" w:sz="0" w:space="0" w:color="auto"/>
        <w:left w:val="none" w:sz="0" w:space="0" w:color="auto"/>
        <w:bottom w:val="none" w:sz="0" w:space="0" w:color="auto"/>
        <w:right w:val="none" w:sz="0" w:space="0" w:color="auto"/>
      </w:divBdr>
      <w:divsChild>
        <w:div w:id="166679780">
          <w:marLeft w:val="0"/>
          <w:marRight w:val="0"/>
          <w:marTop w:val="0"/>
          <w:marBottom w:val="0"/>
          <w:divBdr>
            <w:top w:val="none" w:sz="0" w:space="0" w:color="auto"/>
            <w:left w:val="none" w:sz="0" w:space="0" w:color="auto"/>
            <w:bottom w:val="none" w:sz="0" w:space="0" w:color="auto"/>
            <w:right w:val="none" w:sz="0" w:space="0" w:color="auto"/>
          </w:divBdr>
          <w:divsChild>
            <w:div w:id="166679757">
              <w:marLeft w:val="0"/>
              <w:marRight w:val="0"/>
              <w:marTop w:val="0"/>
              <w:marBottom w:val="0"/>
              <w:divBdr>
                <w:top w:val="none" w:sz="0" w:space="0" w:color="auto"/>
                <w:left w:val="none" w:sz="0" w:space="0" w:color="auto"/>
                <w:bottom w:val="none" w:sz="0" w:space="0" w:color="auto"/>
                <w:right w:val="none" w:sz="0" w:space="0" w:color="auto"/>
              </w:divBdr>
              <w:divsChild>
                <w:div w:id="166679736">
                  <w:marLeft w:val="0"/>
                  <w:marRight w:val="0"/>
                  <w:marTop w:val="240"/>
                  <w:marBottom w:val="240"/>
                  <w:divBdr>
                    <w:top w:val="none" w:sz="0" w:space="0" w:color="auto"/>
                    <w:left w:val="none" w:sz="0" w:space="0" w:color="auto"/>
                    <w:bottom w:val="none" w:sz="0" w:space="0" w:color="auto"/>
                    <w:right w:val="none" w:sz="0" w:space="0" w:color="auto"/>
                  </w:divBdr>
                  <w:divsChild>
                    <w:div w:id="166679728">
                      <w:marLeft w:val="0"/>
                      <w:marRight w:val="0"/>
                      <w:marTop w:val="0"/>
                      <w:marBottom w:val="0"/>
                      <w:divBdr>
                        <w:top w:val="none" w:sz="0" w:space="0" w:color="auto"/>
                        <w:left w:val="none" w:sz="0" w:space="0" w:color="auto"/>
                        <w:bottom w:val="none" w:sz="0" w:space="0" w:color="auto"/>
                        <w:right w:val="none" w:sz="0" w:space="0" w:color="auto"/>
                      </w:divBdr>
                      <w:divsChild>
                        <w:div w:id="166679366">
                          <w:marLeft w:val="0"/>
                          <w:marRight w:val="0"/>
                          <w:marTop w:val="0"/>
                          <w:marBottom w:val="0"/>
                          <w:divBdr>
                            <w:top w:val="none" w:sz="0" w:space="0" w:color="auto"/>
                            <w:left w:val="none" w:sz="0" w:space="0" w:color="auto"/>
                            <w:bottom w:val="none" w:sz="0" w:space="0" w:color="auto"/>
                            <w:right w:val="none" w:sz="0" w:space="0" w:color="auto"/>
                          </w:divBdr>
                          <w:divsChild>
                            <w:div w:id="166679390">
                              <w:marLeft w:val="0"/>
                              <w:marRight w:val="0"/>
                              <w:marTop w:val="0"/>
                              <w:marBottom w:val="0"/>
                              <w:divBdr>
                                <w:top w:val="single" w:sz="6" w:space="0" w:color="auto"/>
                                <w:left w:val="single" w:sz="6" w:space="0" w:color="auto"/>
                                <w:bottom w:val="single" w:sz="6" w:space="0" w:color="auto"/>
                                <w:right w:val="single" w:sz="6" w:space="0" w:color="auto"/>
                              </w:divBdr>
                              <w:divsChild>
                                <w:div w:id="16667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9743">
      <w:marLeft w:val="0"/>
      <w:marRight w:val="0"/>
      <w:marTop w:val="0"/>
      <w:marBottom w:val="0"/>
      <w:divBdr>
        <w:top w:val="none" w:sz="0" w:space="0" w:color="auto"/>
        <w:left w:val="none" w:sz="0" w:space="0" w:color="auto"/>
        <w:bottom w:val="none" w:sz="0" w:space="0" w:color="auto"/>
        <w:right w:val="none" w:sz="0" w:space="0" w:color="auto"/>
      </w:divBdr>
      <w:divsChild>
        <w:div w:id="166679770">
          <w:marLeft w:val="0"/>
          <w:marRight w:val="0"/>
          <w:marTop w:val="0"/>
          <w:marBottom w:val="0"/>
          <w:divBdr>
            <w:top w:val="none" w:sz="0" w:space="0" w:color="auto"/>
            <w:left w:val="none" w:sz="0" w:space="0" w:color="auto"/>
            <w:bottom w:val="none" w:sz="0" w:space="0" w:color="auto"/>
            <w:right w:val="none" w:sz="0" w:space="0" w:color="auto"/>
          </w:divBdr>
          <w:divsChild>
            <w:div w:id="166679785">
              <w:marLeft w:val="0"/>
              <w:marRight w:val="0"/>
              <w:marTop w:val="0"/>
              <w:marBottom w:val="0"/>
              <w:divBdr>
                <w:top w:val="none" w:sz="0" w:space="0" w:color="auto"/>
                <w:left w:val="none" w:sz="0" w:space="0" w:color="auto"/>
                <w:bottom w:val="none" w:sz="0" w:space="0" w:color="auto"/>
                <w:right w:val="none" w:sz="0" w:space="0" w:color="auto"/>
              </w:divBdr>
              <w:divsChild>
                <w:div w:id="166679751">
                  <w:marLeft w:val="0"/>
                  <w:marRight w:val="0"/>
                  <w:marTop w:val="240"/>
                  <w:marBottom w:val="240"/>
                  <w:divBdr>
                    <w:top w:val="none" w:sz="0" w:space="0" w:color="auto"/>
                    <w:left w:val="none" w:sz="0" w:space="0" w:color="auto"/>
                    <w:bottom w:val="none" w:sz="0" w:space="0" w:color="auto"/>
                    <w:right w:val="none" w:sz="0" w:space="0" w:color="auto"/>
                  </w:divBdr>
                  <w:divsChild>
                    <w:div w:id="166679776">
                      <w:marLeft w:val="0"/>
                      <w:marRight w:val="0"/>
                      <w:marTop w:val="0"/>
                      <w:marBottom w:val="0"/>
                      <w:divBdr>
                        <w:top w:val="none" w:sz="0" w:space="0" w:color="auto"/>
                        <w:left w:val="none" w:sz="0" w:space="0" w:color="auto"/>
                        <w:bottom w:val="none" w:sz="0" w:space="0" w:color="auto"/>
                        <w:right w:val="none" w:sz="0" w:space="0" w:color="auto"/>
                      </w:divBdr>
                      <w:divsChild>
                        <w:div w:id="166679382">
                          <w:marLeft w:val="0"/>
                          <w:marRight w:val="0"/>
                          <w:marTop w:val="0"/>
                          <w:marBottom w:val="0"/>
                          <w:divBdr>
                            <w:top w:val="none" w:sz="0" w:space="0" w:color="auto"/>
                            <w:left w:val="none" w:sz="0" w:space="0" w:color="auto"/>
                            <w:bottom w:val="none" w:sz="0" w:space="0" w:color="auto"/>
                            <w:right w:val="none" w:sz="0" w:space="0" w:color="auto"/>
                          </w:divBdr>
                          <w:divsChild>
                            <w:div w:id="166679725">
                              <w:marLeft w:val="0"/>
                              <w:marRight w:val="0"/>
                              <w:marTop w:val="0"/>
                              <w:marBottom w:val="0"/>
                              <w:divBdr>
                                <w:top w:val="single" w:sz="6" w:space="0" w:color="auto"/>
                                <w:left w:val="single" w:sz="6" w:space="0" w:color="auto"/>
                                <w:bottom w:val="single" w:sz="6" w:space="0" w:color="auto"/>
                                <w:right w:val="single" w:sz="6" w:space="0" w:color="auto"/>
                              </w:divBdr>
                              <w:divsChild>
                                <w:div w:id="16667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9749">
      <w:marLeft w:val="0"/>
      <w:marRight w:val="0"/>
      <w:marTop w:val="0"/>
      <w:marBottom w:val="0"/>
      <w:divBdr>
        <w:top w:val="none" w:sz="0" w:space="0" w:color="auto"/>
        <w:left w:val="none" w:sz="0" w:space="0" w:color="auto"/>
        <w:bottom w:val="none" w:sz="0" w:space="0" w:color="auto"/>
        <w:right w:val="none" w:sz="0" w:space="0" w:color="auto"/>
      </w:divBdr>
      <w:divsChild>
        <w:div w:id="166679738">
          <w:marLeft w:val="0"/>
          <w:marRight w:val="0"/>
          <w:marTop w:val="0"/>
          <w:marBottom w:val="0"/>
          <w:divBdr>
            <w:top w:val="none" w:sz="0" w:space="0" w:color="auto"/>
            <w:left w:val="none" w:sz="0" w:space="0" w:color="auto"/>
            <w:bottom w:val="none" w:sz="0" w:space="0" w:color="auto"/>
            <w:right w:val="none" w:sz="0" w:space="0" w:color="auto"/>
          </w:divBdr>
          <w:divsChild>
            <w:div w:id="166679794">
              <w:marLeft w:val="0"/>
              <w:marRight w:val="0"/>
              <w:marTop w:val="0"/>
              <w:marBottom w:val="0"/>
              <w:divBdr>
                <w:top w:val="none" w:sz="0" w:space="0" w:color="auto"/>
                <w:left w:val="none" w:sz="0" w:space="0" w:color="auto"/>
                <w:bottom w:val="none" w:sz="0" w:space="0" w:color="auto"/>
                <w:right w:val="none" w:sz="0" w:space="0" w:color="auto"/>
              </w:divBdr>
              <w:divsChild>
                <w:div w:id="166679378">
                  <w:marLeft w:val="0"/>
                  <w:marRight w:val="0"/>
                  <w:marTop w:val="240"/>
                  <w:marBottom w:val="240"/>
                  <w:divBdr>
                    <w:top w:val="none" w:sz="0" w:space="0" w:color="auto"/>
                    <w:left w:val="none" w:sz="0" w:space="0" w:color="auto"/>
                    <w:bottom w:val="none" w:sz="0" w:space="0" w:color="auto"/>
                    <w:right w:val="none" w:sz="0" w:space="0" w:color="auto"/>
                  </w:divBdr>
                  <w:divsChild>
                    <w:div w:id="166679804">
                      <w:marLeft w:val="0"/>
                      <w:marRight w:val="0"/>
                      <w:marTop w:val="0"/>
                      <w:marBottom w:val="0"/>
                      <w:divBdr>
                        <w:top w:val="none" w:sz="0" w:space="0" w:color="auto"/>
                        <w:left w:val="none" w:sz="0" w:space="0" w:color="auto"/>
                        <w:bottom w:val="none" w:sz="0" w:space="0" w:color="auto"/>
                        <w:right w:val="none" w:sz="0" w:space="0" w:color="auto"/>
                      </w:divBdr>
                      <w:divsChild>
                        <w:div w:id="166679786">
                          <w:marLeft w:val="0"/>
                          <w:marRight w:val="0"/>
                          <w:marTop w:val="0"/>
                          <w:marBottom w:val="0"/>
                          <w:divBdr>
                            <w:top w:val="none" w:sz="0" w:space="0" w:color="auto"/>
                            <w:left w:val="none" w:sz="0" w:space="0" w:color="auto"/>
                            <w:bottom w:val="none" w:sz="0" w:space="0" w:color="auto"/>
                            <w:right w:val="none" w:sz="0" w:space="0" w:color="auto"/>
                          </w:divBdr>
                          <w:divsChild>
                            <w:div w:id="166679732">
                              <w:marLeft w:val="0"/>
                              <w:marRight w:val="0"/>
                              <w:marTop w:val="0"/>
                              <w:marBottom w:val="0"/>
                              <w:divBdr>
                                <w:top w:val="single" w:sz="6" w:space="0" w:color="auto"/>
                                <w:left w:val="single" w:sz="6" w:space="0" w:color="auto"/>
                                <w:bottom w:val="single" w:sz="6" w:space="0" w:color="auto"/>
                                <w:right w:val="single" w:sz="6" w:space="0" w:color="auto"/>
                              </w:divBdr>
                              <w:divsChild>
                                <w:div w:id="16667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9753">
      <w:marLeft w:val="0"/>
      <w:marRight w:val="0"/>
      <w:marTop w:val="0"/>
      <w:marBottom w:val="0"/>
      <w:divBdr>
        <w:top w:val="none" w:sz="0" w:space="0" w:color="auto"/>
        <w:left w:val="none" w:sz="0" w:space="0" w:color="auto"/>
        <w:bottom w:val="none" w:sz="0" w:space="0" w:color="auto"/>
        <w:right w:val="none" w:sz="0" w:space="0" w:color="auto"/>
      </w:divBdr>
    </w:div>
    <w:div w:id="166679756">
      <w:marLeft w:val="0"/>
      <w:marRight w:val="0"/>
      <w:marTop w:val="0"/>
      <w:marBottom w:val="0"/>
      <w:divBdr>
        <w:top w:val="none" w:sz="0" w:space="0" w:color="auto"/>
        <w:left w:val="none" w:sz="0" w:space="0" w:color="auto"/>
        <w:bottom w:val="none" w:sz="0" w:space="0" w:color="auto"/>
        <w:right w:val="none" w:sz="0" w:space="0" w:color="auto"/>
      </w:divBdr>
      <w:divsChild>
        <w:div w:id="166679781">
          <w:marLeft w:val="0"/>
          <w:marRight w:val="0"/>
          <w:marTop w:val="0"/>
          <w:marBottom w:val="0"/>
          <w:divBdr>
            <w:top w:val="none" w:sz="0" w:space="0" w:color="auto"/>
            <w:left w:val="none" w:sz="0" w:space="0" w:color="auto"/>
            <w:bottom w:val="none" w:sz="0" w:space="0" w:color="auto"/>
            <w:right w:val="none" w:sz="0" w:space="0" w:color="auto"/>
          </w:divBdr>
          <w:divsChild>
            <w:div w:id="166679752">
              <w:marLeft w:val="0"/>
              <w:marRight w:val="0"/>
              <w:marTop w:val="0"/>
              <w:marBottom w:val="0"/>
              <w:divBdr>
                <w:top w:val="none" w:sz="0" w:space="0" w:color="auto"/>
                <w:left w:val="none" w:sz="0" w:space="0" w:color="auto"/>
                <w:bottom w:val="none" w:sz="0" w:space="0" w:color="auto"/>
                <w:right w:val="none" w:sz="0" w:space="0" w:color="auto"/>
              </w:divBdr>
              <w:divsChild>
                <w:div w:id="166679384">
                  <w:marLeft w:val="0"/>
                  <w:marRight w:val="0"/>
                  <w:marTop w:val="240"/>
                  <w:marBottom w:val="240"/>
                  <w:divBdr>
                    <w:top w:val="none" w:sz="0" w:space="0" w:color="auto"/>
                    <w:left w:val="none" w:sz="0" w:space="0" w:color="auto"/>
                    <w:bottom w:val="none" w:sz="0" w:space="0" w:color="auto"/>
                    <w:right w:val="none" w:sz="0" w:space="0" w:color="auto"/>
                  </w:divBdr>
                  <w:divsChild>
                    <w:div w:id="166679807">
                      <w:marLeft w:val="0"/>
                      <w:marRight w:val="0"/>
                      <w:marTop w:val="0"/>
                      <w:marBottom w:val="0"/>
                      <w:divBdr>
                        <w:top w:val="none" w:sz="0" w:space="0" w:color="auto"/>
                        <w:left w:val="none" w:sz="0" w:space="0" w:color="auto"/>
                        <w:bottom w:val="none" w:sz="0" w:space="0" w:color="auto"/>
                        <w:right w:val="none" w:sz="0" w:space="0" w:color="auto"/>
                      </w:divBdr>
                      <w:divsChild>
                        <w:div w:id="166679741">
                          <w:marLeft w:val="0"/>
                          <w:marRight w:val="0"/>
                          <w:marTop w:val="0"/>
                          <w:marBottom w:val="0"/>
                          <w:divBdr>
                            <w:top w:val="none" w:sz="0" w:space="0" w:color="auto"/>
                            <w:left w:val="none" w:sz="0" w:space="0" w:color="auto"/>
                            <w:bottom w:val="none" w:sz="0" w:space="0" w:color="auto"/>
                            <w:right w:val="none" w:sz="0" w:space="0" w:color="auto"/>
                          </w:divBdr>
                          <w:divsChild>
                            <w:div w:id="166679374">
                              <w:marLeft w:val="0"/>
                              <w:marRight w:val="0"/>
                              <w:marTop w:val="0"/>
                              <w:marBottom w:val="0"/>
                              <w:divBdr>
                                <w:top w:val="single" w:sz="6" w:space="0" w:color="auto"/>
                                <w:left w:val="single" w:sz="6" w:space="0" w:color="auto"/>
                                <w:bottom w:val="single" w:sz="6" w:space="0" w:color="auto"/>
                                <w:right w:val="single" w:sz="6" w:space="0" w:color="auto"/>
                              </w:divBdr>
                              <w:divsChild>
                                <w:div w:id="16667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9761">
      <w:marLeft w:val="0"/>
      <w:marRight w:val="0"/>
      <w:marTop w:val="0"/>
      <w:marBottom w:val="0"/>
      <w:divBdr>
        <w:top w:val="none" w:sz="0" w:space="0" w:color="auto"/>
        <w:left w:val="none" w:sz="0" w:space="0" w:color="auto"/>
        <w:bottom w:val="none" w:sz="0" w:space="0" w:color="auto"/>
        <w:right w:val="none" w:sz="0" w:space="0" w:color="auto"/>
      </w:divBdr>
      <w:divsChild>
        <w:div w:id="166679802">
          <w:marLeft w:val="0"/>
          <w:marRight w:val="0"/>
          <w:marTop w:val="0"/>
          <w:marBottom w:val="0"/>
          <w:divBdr>
            <w:top w:val="none" w:sz="0" w:space="0" w:color="auto"/>
            <w:left w:val="none" w:sz="0" w:space="0" w:color="auto"/>
            <w:bottom w:val="none" w:sz="0" w:space="0" w:color="auto"/>
            <w:right w:val="none" w:sz="0" w:space="0" w:color="auto"/>
          </w:divBdr>
          <w:divsChild>
            <w:div w:id="166679727">
              <w:marLeft w:val="0"/>
              <w:marRight w:val="0"/>
              <w:marTop w:val="0"/>
              <w:marBottom w:val="0"/>
              <w:divBdr>
                <w:top w:val="none" w:sz="0" w:space="0" w:color="auto"/>
                <w:left w:val="none" w:sz="0" w:space="0" w:color="auto"/>
                <w:bottom w:val="none" w:sz="0" w:space="0" w:color="auto"/>
                <w:right w:val="none" w:sz="0" w:space="0" w:color="auto"/>
              </w:divBdr>
              <w:divsChild>
                <w:div w:id="166679724">
                  <w:marLeft w:val="0"/>
                  <w:marRight w:val="0"/>
                  <w:marTop w:val="240"/>
                  <w:marBottom w:val="240"/>
                  <w:divBdr>
                    <w:top w:val="none" w:sz="0" w:space="0" w:color="auto"/>
                    <w:left w:val="none" w:sz="0" w:space="0" w:color="auto"/>
                    <w:bottom w:val="none" w:sz="0" w:space="0" w:color="auto"/>
                    <w:right w:val="none" w:sz="0" w:space="0" w:color="auto"/>
                  </w:divBdr>
                  <w:divsChild>
                    <w:div w:id="166679744">
                      <w:marLeft w:val="0"/>
                      <w:marRight w:val="0"/>
                      <w:marTop w:val="0"/>
                      <w:marBottom w:val="0"/>
                      <w:divBdr>
                        <w:top w:val="none" w:sz="0" w:space="0" w:color="auto"/>
                        <w:left w:val="none" w:sz="0" w:space="0" w:color="auto"/>
                        <w:bottom w:val="none" w:sz="0" w:space="0" w:color="auto"/>
                        <w:right w:val="none" w:sz="0" w:space="0" w:color="auto"/>
                      </w:divBdr>
                      <w:divsChild>
                        <w:div w:id="166679796">
                          <w:marLeft w:val="0"/>
                          <w:marRight w:val="0"/>
                          <w:marTop w:val="0"/>
                          <w:marBottom w:val="0"/>
                          <w:divBdr>
                            <w:top w:val="none" w:sz="0" w:space="0" w:color="auto"/>
                            <w:left w:val="none" w:sz="0" w:space="0" w:color="auto"/>
                            <w:bottom w:val="none" w:sz="0" w:space="0" w:color="auto"/>
                            <w:right w:val="none" w:sz="0" w:space="0" w:color="auto"/>
                          </w:divBdr>
                          <w:divsChild>
                            <w:div w:id="166679755">
                              <w:marLeft w:val="0"/>
                              <w:marRight w:val="0"/>
                              <w:marTop w:val="0"/>
                              <w:marBottom w:val="0"/>
                              <w:divBdr>
                                <w:top w:val="single" w:sz="6" w:space="0" w:color="auto"/>
                                <w:left w:val="single" w:sz="6" w:space="0" w:color="auto"/>
                                <w:bottom w:val="single" w:sz="6" w:space="0" w:color="auto"/>
                                <w:right w:val="single" w:sz="6" w:space="0" w:color="auto"/>
                              </w:divBdr>
                              <w:divsChild>
                                <w:div w:id="16667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9777">
      <w:marLeft w:val="0"/>
      <w:marRight w:val="0"/>
      <w:marTop w:val="0"/>
      <w:marBottom w:val="0"/>
      <w:divBdr>
        <w:top w:val="none" w:sz="0" w:space="0" w:color="auto"/>
        <w:left w:val="none" w:sz="0" w:space="0" w:color="auto"/>
        <w:bottom w:val="none" w:sz="0" w:space="0" w:color="auto"/>
        <w:right w:val="none" w:sz="0" w:space="0" w:color="auto"/>
      </w:divBdr>
      <w:divsChild>
        <w:div w:id="166679797">
          <w:marLeft w:val="0"/>
          <w:marRight w:val="0"/>
          <w:marTop w:val="0"/>
          <w:marBottom w:val="0"/>
          <w:divBdr>
            <w:top w:val="none" w:sz="0" w:space="0" w:color="auto"/>
            <w:left w:val="none" w:sz="0" w:space="0" w:color="auto"/>
            <w:bottom w:val="none" w:sz="0" w:space="0" w:color="auto"/>
            <w:right w:val="none" w:sz="0" w:space="0" w:color="auto"/>
          </w:divBdr>
          <w:divsChild>
            <w:div w:id="166679788">
              <w:marLeft w:val="0"/>
              <w:marRight w:val="0"/>
              <w:marTop w:val="0"/>
              <w:marBottom w:val="0"/>
              <w:divBdr>
                <w:top w:val="none" w:sz="0" w:space="0" w:color="auto"/>
                <w:left w:val="none" w:sz="0" w:space="0" w:color="auto"/>
                <w:bottom w:val="none" w:sz="0" w:space="0" w:color="auto"/>
                <w:right w:val="none" w:sz="0" w:space="0" w:color="auto"/>
              </w:divBdr>
              <w:divsChild>
                <w:div w:id="166679767">
                  <w:marLeft w:val="0"/>
                  <w:marRight w:val="0"/>
                  <w:marTop w:val="240"/>
                  <w:marBottom w:val="240"/>
                  <w:divBdr>
                    <w:top w:val="none" w:sz="0" w:space="0" w:color="auto"/>
                    <w:left w:val="none" w:sz="0" w:space="0" w:color="auto"/>
                    <w:bottom w:val="none" w:sz="0" w:space="0" w:color="auto"/>
                    <w:right w:val="none" w:sz="0" w:space="0" w:color="auto"/>
                  </w:divBdr>
                  <w:divsChild>
                    <w:div w:id="166679801">
                      <w:marLeft w:val="0"/>
                      <w:marRight w:val="0"/>
                      <w:marTop w:val="0"/>
                      <w:marBottom w:val="0"/>
                      <w:divBdr>
                        <w:top w:val="none" w:sz="0" w:space="0" w:color="auto"/>
                        <w:left w:val="none" w:sz="0" w:space="0" w:color="auto"/>
                        <w:bottom w:val="none" w:sz="0" w:space="0" w:color="auto"/>
                        <w:right w:val="none" w:sz="0" w:space="0" w:color="auto"/>
                      </w:divBdr>
                      <w:divsChild>
                        <w:div w:id="166679734">
                          <w:marLeft w:val="0"/>
                          <w:marRight w:val="0"/>
                          <w:marTop w:val="0"/>
                          <w:marBottom w:val="0"/>
                          <w:divBdr>
                            <w:top w:val="none" w:sz="0" w:space="0" w:color="auto"/>
                            <w:left w:val="none" w:sz="0" w:space="0" w:color="auto"/>
                            <w:bottom w:val="none" w:sz="0" w:space="0" w:color="auto"/>
                            <w:right w:val="none" w:sz="0" w:space="0" w:color="auto"/>
                          </w:divBdr>
                          <w:divsChild>
                            <w:div w:id="166679778">
                              <w:marLeft w:val="0"/>
                              <w:marRight w:val="0"/>
                              <w:marTop w:val="0"/>
                              <w:marBottom w:val="0"/>
                              <w:divBdr>
                                <w:top w:val="single" w:sz="6" w:space="0" w:color="auto"/>
                                <w:left w:val="single" w:sz="6" w:space="0" w:color="auto"/>
                                <w:bottom w:val="single" w:sz="6" w:space="0" w:color="auto"/>
                                <w:right w:val="single" w:sz="6" w:space="0" w:color="auto"/>
                              </w:divBdr>
                              <w:divsChild>
                                <w:div w:id="16667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9779">
      <w:marLeft w:val="0"/>
      <w:marRight w:val="0"/>
      <w:marTop w:val="0"/>
      <w:marBottom w:val="0"/>
      <w:divBdr>
        <w:top w:val="none" w:sz="0" w:space="0" w:color="auto"/>
        <w:left w:val="none" w:sz="0" w:space="0" w:color="auto"/>
        <w:bottom w:val="none" w:sz="0" w:space="0" w:color="auto"/>
        <w:right w:val="none" w:sz="0" w:space="0" w:color="auto"/>
      </w:divBdr>
      <w:divsChild>
        <w:div w:id="166679730">
          <w:marLeft w:val="0"/>
          <w:marRight w:val="0"/>
          <w:marTop w:val="0"/>
          <w:marBottom w:val="0"/>
          <w:divBdr>
            <w:top w:val="none" w:sz="0" w:space="0" w:color="auto"/>
            <w:left w:val="none" w:sz="0" w:space="0" w:color="auto"/>
            <w:bottom w:val="none" w:sz="0" w:space="0" w:color="auto"/>
            <w:right w:val="none" w:sz="0" w:space="0" w:color="auto"/>
          </w:divBdr>
          <w:divsChild>
            <w:div w:id="166679377">
              <w:marLeft w:val="0"/>
              <w:marRight w:val="0"/>
              <w:marTop w:val="0"/>
              <w:marBottom w:val="0"/>
              <w:divBdr>
                <w:top w:val="none" w:sz="0" w:space="0" w:color="auto"/>
                <w:left w:val="none" w:sz="0" w:space="0" w:color="auto"/>
                <w:bottom w:val="none" w:sz="0" w:space="0" w:color="auto"/>
                <w:right w:val="none" w:sz="0" w:space="0" w:color="auto"/>
              </w:divBdr>
              <w:divsChild>
                <w:div w:id="166679768">
                  <w:marLeft w:val="0"/>
                  <w:marRight w:val="0"/>
                  <w:marTop w:val="240"/>
                  <w:marBottom w:val="240"/>
                  <w:divBdr>
                    <w:top w:val="none" w:sz="0" w:space="0" w:color="auto"/>
                    <w:left w:val="none" w:sz="0" w:space="0" w:color="auto"/>
                    <w:bottom w:val="none" w:sz="0" w:space="0" w:color="auto"/>
                    <w:right w:val="none" w:sz="0" w:space="0" w:color="auto"/>
                  </w:divBdr>
                  <w:divsChild>
                    <w:div w:id="166679386">
                      <w:marLeft w:val="0"/>
                      <w:marRight w:val="0"/>
                      <w:marTop w:val="0"/>
                      <w:marBottom w:val="0"/>
                      <w:divBdr>
                        <w:top w:val="none" w:sz="0" w:space="0" w:color="auto"/>
                        <w:left w:val="none" w:sz="0" w:space="0" w:color="auto"/>
                        <w:bottom w:val="none" w:sz="0" w:space="0" w:color="auto"/>
                        <w:right w:val="none" w:sz="0" w:space="0" w:color="auto"/>
                      </w:divBdr>
                      <w:divsChild>
                        <w:div w:id="166679769">
                          <w:marLeft w:val="0"/>
                          <w:marRight w:val="0"/>
                          <w:marTop w:val="0"/>
                          <w:marBottom w:val="0"/>
                          <w:divBdr>
                            <w:top w:val="none" w:sz="0" w:space="0" w:color="auto"/>
                            <w:left w:val="none" w:sz="0" w:space="0" w:color="auto"/>
                            <w:bottom w:val="none" w:sz="0" w:space="0" w:color="auto"/>
                            <w:right w:val="none" w:sz="0" w:space="0" w:color="auto"/>
                          </w:divBdr>
                          <w:divsChild>
                            <w:div w:id="166679772">
                              <w:marLeft w:val="0"/>
                              <w:marRight w:val="0"/>
                              <w:marTop w:val="0"/>
                              <w:marBottom w:val="0"/>
                              <w:divBdr>
                                <w:top w:val="single" w:sz="6" w:space="0" w:color="auto"/>
                                <w:left w:val="single" w:sz="6" w:space="0" w:color="auto"/>
                                <w:bottom w:val="single" w:sz="6" w:space="0" w:color="auto"/>
                                <w:right w:val="single" w:sz="6" w:space="0" w:color="auto"/>
                              </w:divBdr>
                              <w:divsChild>
                                <w:div w:id="16667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9783">
      <w:marLeft w:val="0"/>
      <w:marRight w:val="0"/>
      <w:marTop w:val="0"/>
      <w:marBottom w:val="0"/>
      <w:divBdr>
        <w:top w:val="none" w:sz="0" w:space="0" w:color="auto"/>
        <w:left w:val="none" w:sz="0" w:space="0" w:color="auto"/>
        <w:bottom w:val="none" w:sz="0" w:space="0" w:color="auto"/>
        <w:right w:val="none" w:sz="0" w:space="0" w:color="auto"/>
      </w:divBdr>
      <w:divsChild>
        <w:div w:id="166679746">
          <w:marLeft w:val="0"/>
          <w:marRight w:val="0"/>
          <w:marTop w:val="0"/>
          <w:marBottom w:val="0"/>
          <w:divBdr>
            <w:top w:val="none" w:sz="0" w:space="0" w:color="auto"/>
            <w:left w:val="none" w:sz="0" w:space="0" w:color="auto"/>
            <w:bottom w:val="none" w:sz="0" w:space="0" w:color="auto"/>
            <w:right w:val="none" w:sz="0" w:space="0" w:color="auto"/>
          </w:divBdr>
          <w:divsChild>
            <w:div w:id="166679789">
              <w:marLeft w:val="0"/>
              <w:marRight w:val="0"/>
              <w:marTop w:val="0"/>
              <w:marBottom w:val="0"/>
              <w:divBdr>
                <w:top w:val="none" w:sz="0" w:space="0" w:color="auto"/>
                <w:left w:val="none" w:sz="0" w:space="0" w:color="auto"/>
                <w:bottom w:val="none" w:sz="0" w:space="0" w:color="auto"/>
                <w:right w:val="none" w:sz="0" w:space="0" w:color="auto"/>
              </w:divBdr>
              <w:divsChild>
                <w:div w:id="166679375">
                  <w:marLeft w:val="0"/>
                  <w:marRight w:val="0"/>
                  <w:marTop w:val="240"/>
                  <w:marBottom w:val="240"/>
                  <w:divBdr>
                    <w:top w:val="none" w:sz="0" w:space="0" w:color="auto"/>
                    <w:left w:val="none" w:sz="0" w:space="0" w:color="auto"/>
                    <w:bottom w:val="none" w:sz="0" w:space="0" w:color="auto"/>
                    <w:right w:val="none" w:sz="0" w:space="0" w:color="auto"/>
                  </w:divBdr>
                  <w:divsChild>
                    <w:div w:id="166679733">
                      <w:marLeft w:val="0"/>
                      <w:marRight w:val="0"/>
                      <w:marTop w:val="0"/>
                      <w:marBottom w:val="0"/>
                      <w:divBdr>
                        <w:top w:val="none" w:sz="0" w:space="0" w:color="auto"/>
                        <w:left w:val="none" w:sz="0" w:space="0" w:color="auto"/>
                        <w:bottom w:val="none" w:sz="0" w:space="0" w:color="auto"/>
                        <w:right w:val="none" w:sz="0" w:space="0" w:color="auto"/>
                      </w:divBdr>
                      <w:divsChild>
                        <w:div w:id="166679373">
                          <w:marLeft w:val="0"/>
                          <w:marRight w:val="0"/>
                          <w:marTop w:val="0"/>
                          <w:marBottom w:val="0"/>
                          <w:divBdr>
                            <w:top w:val="none" w:sz="0" w:space="0" w:color="auto"/>
                            <w:left w:val="none" w:sz="0" w:space="0" w:color="auto"/>
                            <w:bottom w:val="none" w:sz="0" w:space="0" w:color="auto"/>
                            <w:right w:val="none" w:sz="0" w:space="0" w:color="auto"/>
                          </w:divBdr>
                          <w:divsChild>
                            <w:div w:id="166679773">
                              <w:marLeft w:val="0"/>
                              <w:marRight w:val="0"/>
                              <w:marTop w:val="0"/>
                              <w:marBottom w:val="0"/>
                              <w:divBdr>
                                <w:top w:val="single" w:sz="6" w:space="0" w:color="auto"/>
                                <w:left w:val="single" w:sz="6" w:space="0" w:color="auto"/>
                                <w:bottom w:val="single" w:sz="6" w:space="0" w:color="auto"/>
                                <w:right w:val="single" w:sz="6" w:space="0" w:color="auto"/>
                              </w:divBdr>
                              <w:divsChild>
                                <w:div w:id="16667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9793">
      <w:marLeft w:val="0"/>
      <w:marRight w:val="0"/>
      <w:marTop w:val="0"/>
      <w:marBottom w:val="0"/>
      <w:divBdr>
        <w:top w:val="none" w:sz="0" w:space="0" w:color="auto"/>
        <w:left w:val="none" w:sz="0" w:space="0" w:color="auto"/>
        <w:bottom w:val="none" w:sz="0" w:space="0" w:color="auto"/>
        <w:right w:val="none" w:sz="0" w:space="0" w:color="auto"/>
      </w:divBdr>
      <w:divsChild>
        <w:div w:id="166679790">
          <w:marLeft w:val="0"/>
          <w:marRight w:val="0"/>
          <w:marTop w:val="0"/>
          <w:marBottom w:val="0"/>
          <w:divBdr>
            <w:top w:val="none" w:sz="0" w:space="0" w:color="auto"/>
            <w:left w:val="none" w:sz="0" w:space="0" w:color="auto"/>
            <w:bottom w:val="none" w:sz="0" w:space="0" w:color="auto"/>
            <w:right w:val="none" w:sz="0" w:space="0" w:color="auto"/>
          </w:divBdr>
          <w:divsChild>
            <w:div w:id="166679737">
              <w:marLeft w:val="0"/>
              <w:marRight w:val="0"/>
              <w:marTop w:val="0"/>
              <w:marBottom w:val="0"/>
              <w:divBdr>
                <w:top w:val="none" w:sz="0" w:space="0" w:color="auto"/>
                <w:left w:val="none" w:sz="0" w:space="0" w:color="auto"/>
                <w:bottom w:val="none" w:sz="0" w:space="0" w:color="auto"/>
                <w:right w:val="none" w:sz="0" w:space="0" w:color="auto"/>
              </w:divBdr>
              <w:divsChild>
                <w:div w:id="166679792">
                  <w:marLeft w:val="0"/>
                  <w:marRight w:val="0"/>
                  <w:marTop w:val="240"/>
                  <w:marBottom w:val="240"/>
                  <w:divBdr>
                    <w:top w:val="none" w:sz="0" w:space="0" w:color="auto"/>
                    <w:left w:val="none" w:sz="0" w:space="0" w:color="auto"/>
                    <w:bottom w:val="none" w:sz="0" w:space="0" w:color="auto"/>
                    <w:right w:val="none" w:sz="0" w:space="0" w:color="auto"/>
                  </w:divBdr>
                  <w:divsChild>
                    <w:div w:id="166679762">
                      <w:marLeft w:val="0"/>
                      <w:marRight w:val="0"/>
                      <w:marTop w:val="0"/>
                      <w:marBottom w:val="0"/>
                      <w:divBdr>
                        <w:top w:val="none" w:sz="0" w:space="0" w:color="auto"/>
                        <w:left w:val="none" w:sz="0" w:space="0" w:color="auto"/>
                        <w:bottom w:val="none" w:sz="0" w:space="0" w:color="auto"/>
                        <w:right w:val="none" w:sz="0" w:space="0" w:color="auto"/>
                      </w:divBdr>
                      <w:divsChild>
                        <w:div w:id="166679758">
                          <w:marLeft w:val="0"/>
                          <w:marRight w:val="0"/>
                          <w:marTop w:val="0"/>
                          <w:marBottom w:val="0"/>
                          <w:divBdr>
                            <w:top w:val="none" w:sz="0" w:space="0" w:color="auto"/>
                            <w:left w:val="none" w:sz="0" w:space="0" w:color="auto"/>
                            <w:bottom w:val="none" w:sz="0" w:space="0" w:color="auto"/>
                            <w:right w:val="none" w:sz="0" w:space="0" w:color="auto"/>
                          </w:divBdr>
                          <w:divsChild>
                            <w:div w:id="166679766">
                              <w:marLeft w:val="0"/>
                              <w:marRight w:val="0"/>
                              <w:marTop w:val="0"/>
                              <w:marBottom w:val="0"/>
                              <w:divBdr>
                                <w:top w:val="single" w:sz="6" w:space="0" w:color="auto"/>
                                <w:left w:val="single" w:sz="6" w:space="0" w:color="auto"/>
                                <w:bottom w:val="single" w:sz="6" w:space="0" w:color="auto"/>
                                <w:right w:val="single" w:sz="6" w:space="0" w:color="auto"/>
                              </w:divBdr>
                              <w:divsChild>
                                <w:div w:id="16667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9805">
      <w:marLeft w:val="0"/>
      <w:marRight w:val="0"/>
      <w:marTop w:val="0"/>
      <w:marBottom w:val="0"/>
      <w:divBdr>
        <w:top w:val="none" w:sz="0" w:space="0" w:color="auto"/>
        <w:left w:val="none" w:sz="0" w:space="0" w:color="auto"/>
        <w:bottom w:val="none" w:sz="0" w:space="0" w:color="auto"/>
        <w:right w:val="none" w:sz="0" w:space="0" w:color="auto"/>
      </w:divBdr>
      <w:divsChild>
        <w:div w:id="166679791">
          <w:marLeft w:val="0"/>
          <w:marRight w:val="0"/>
          <w:marTop w:val="0"/>
          <w:marBottom w:val="0"/>
          <w:divBdr>
            <w:top w:val="none" w:sz="0" w:space="0" w:color="auto"/>
            <w:left w:val="none" w:sz="0" w:space="0" w:color="auto"/>
            <w:bottom w:val="none" w:sz="0" w:space="0" w:color="auto"/>
            <w:right w:val="none" w:sz="0" w:space="0" w:color="auto"/>
          </w:divBdr>
          <w:divsChild>
            <w:div w:id="166679742">
              <w:marLeft w:val="0"/>
              <w:marRight w:val="0"/>
              <w:marTop w:val="0"/>
              <w:marBottom w:val="0"/>
              <w:divBdr>
                <w:top w:val="none" w:sz="0" w:space="0" w:color="auto"/>
                <w:left w:val="none" w:sz="0" w:space="0" w:color="auto"/>
                <w:bottom w:val="none" w:sz="0" w:space="0" w:color="auto"/>
                <w:right w:val="none" w:sz="0" w:space="0" w:color="auto"/>
              </w:divBdr>
              <w:divsChild>
                <w:div w:id="166679745">
                  <w:marLeft w:val="0"/>
                  <w:marRight w:val="0"/>
                  <w:marTop w:val="240"/>
                  <w:marBottom w:val="240"/>
                  <w:divBdr>
                    <w:top w:val="none" w:sz="0" w:space="0" w:color="auto"/>
                    <w:left w:val="none" w:sz="0" w:space="0" w:color="auto"/>
                    <w:bottom w:val="none" w:sz="0" w:space="0" w:color="auto"/>
                    <w:right w:val="none" w:sz="0" w:space="0" w:color="auto"/>
                  </w:divBdr>
                  <w:divsChild>
                    <w:div w:id="166679385">
                      <w:marLeft w:val="0"/>
                      <w:marRight w:val="0"/>
                      <w:marTop w:val="0"/>
                      <w:marBottom w:val="0"/>
                      <w:divBdr>
                        <w:top w:val="none" w:sz="0" w:space="0" w:color="auto"/>
                        <w:left w:val="none" w:sz="0" w:space="0" w:color="auto"/>
                        <w:bottom w:val="none" w:sz="0" w:space="0" w:color="auto"/>
                        <w:right w:val="none" w:sz="0" w:space="0" w:color="auto"/>
                      </w:divBdr>
                      <w:divsChild>
                        <w:div w:id="166679389">
                          <w:marLeft w:val="0"/>
                          <w:marRight w:val="0"/>
                          <w:marTop w:val="0"/>
                          <w:marBottom w:val="0"/>
                          <w:divBdr>
                            <w:top w:val="none" w:sz="0" w:space="0" w:color="auto"/>
                            <w:left w:val="none" w:sz="0" w:space="0" w:color="auto"/>
                            <w:bottom w:val="none" w:sz="0" w:space="0" w:color="auto"/>
                            <w:right w:val="none" w:sz="0" w:space="0" w:color="auto"/>
                          </w:divBdr>
                          <w:divsChild>
                            <w:div w:id="166679371">
                              <w:marLeft w:val="0"/>
                              <w:marRight w:val="0"/>
                              <w:marTop w:val="0"/>
                              <w:marBottom w:val="0"/>
                              <w:divBdr>
                                <w:top w:val="single" w:sz="6" w:space="0" w:color="auto"/>
                                <w:left w:val="single" w:sz="6" w:space="0" w:color="auto"/>
                                <w:bottom w:val="single" w:sz="6" w:space="0" w:color="auto"/>
                                <w:right w:val="single" w:sz="6" w:space="0" w:color="auto"/>
                              </w:divBdr>
                              <w:divsChild>
                                <w:div w:id="16667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679808">
      <w:marLeft w:val="0"/>
      <w:marRight w:val="0"/>
      <w:marTop w:val="0"/>
      <w:marBottom w:val="0"/>
      <w:divBdr>
        <w:top w:val="none" w:sz="0" w:space="0" w:color="auto"/>
        <w:left w:val="none" w:sz="0" w:space="0" w:color="auto"/>
        <w:bottom w:val="none" w:sz="0" w:space="0" w:color="auto"/>
        <w:right w:val="none" w:sz="0" w:space="0" w:color="auto"/>
      </w:divBdr>
    </w:div>
    <w:div w:id="166679809">
      <w:marLeft w:val="0"/>
      <w:marRight w:val="0"/>
      <w:marTop w:val="0"/>
      <w:marBottom w:val="0"/>
      <w:divBdr>
        <w:top w:val="none" w:sz="0" w:space="0" w:color="auto"/>
        <w:left w:val="none" w:sz="0" w:space="0" w:color="auto"/>
        <w:bottom w:val="none" w:sz="0" w:space="0" w:color="auto"/>
        <w:right w:val="none" w:sz="0" w:space="0" w:color="auto"/>
      </w:divBdr>
    </w:div>
    <w:div w:id="166679810">
      <w:marLeft w:val="0"/>
      <w:marRight w:val="0"/>
      <w:marTop w:val="0"/>
      <w:marBottom w:val="0"/>
      <w:divBdr>
        <w:top w:val="none" w:sz="0" w:space="0" w:color="auto"/>
        <w:left w:val="none" w:sz="0" w:space="0" w:color="auto"/>
        <w:bottom w:val="none" w:sz="0" w:space="0" w:color="auto"/>
        <w:right w:val="none" w:sz="0" w:space="0" w:color="auto"/>
      </w:divBdr>
    </w:div>
    <w:div w:id="166679811">
      <w:marLeft w:val="0"/>
      <w:marRight w:val="0"/>
      <w:marTop w:val="0"/>
      <w:marBottom w:val="0"/>
      <w:divBdr>
        <w:top w:val="none" w:sz="0" w:space="0" w:color="auto"/>
        <w:left w:val="none" w:sz="0" w:space="0" w:color="auto"/>
        <w:bottom w:val="none" w:sz="0" w:space="0" w:color="auto"/>
        <w:right w:val="none" w:sz="0" w:space="0" w:color="auto"/>
      </w:divBdr>
    </w:div>
    <w:div w:id="166679812">
      <w:marLeft w:val="0"/>
      <w:marRight w:val="0"/>
      <w:marTop w:val="0"/>
      <w:marBottom w:val="0"/>
      <w:divBdr>
        <w:top w:val="none" w:sz="0" w:space="0" w:color="auto"/>
        <w:left w:val="none" w:sz="0" w:space="0" w:color="auto"/>
        <w:bottom w:val="none" w:sz="0" w:space="0" w:color="auto"/>
        <w:right w:val="none" w:sz="0" w:space="0" w:color="auto"/>
      </w:divBdr>
    </w:div>
    <w:div w:id="166679813">
      <w:marLeft w:val="0"/>
      <w:marRight w:val="0"/>
      <w:marTop w:val="0"/>
      <w:marBottom w:val="0"/>
      <w:divBdr>
        <w:top w:val="none" w:sz="0" w:space="0" w:color="auto"/>
        <w:left w:val="none" w:sz="0" w:space="0" w:color="auto"/>
        <w:bottom w:val="none" w:sz="0" w:space="0" w:color="auto"/>
        <w:right w:val="none" w:sz="0" w:space="0" w:color="auto"/>
      </w:divBdr>
    </w:div>
    <w:div w:id="166679814">
      <w:marLeft w:val="0"/>
      <w:marRight w:val="0"/>
      <w:marTop w:val="0"/>
      <w:marBottom w:val="0"/>
      <w:divBdr>
        <w:top w:val="none" w:sz="0" w:space="0" w:color="auto"/>
        <w:left w:val="none" w:sz="0" w:space="0" w:color="auto"/>
        <w:bottom w:val="none" w:sz="0" w:space="0" w:color="auto"/>
        <w:right w:val="none" w:sz="0" w:space="0" w:color="auto"/>
      </w:divBdr>
    </w:div>
    <w:div w:id="166679815">
      <w:marLeft w:val="0"/>
      <w:marRight w:val="0"/>
      <w:marTop w:val="0"/>
      <w:marBottom w:val="0"/>
      <w:divBdr>
        <w:top w:val="none" w:sz="0" w:space="0" w:color="auto"/>
        <w:left w:val="none" w:sz="0" w:space="0" w:color="auto"/>
        <w:bottom w:val="none" w:sz="0" w:space="0" w:color="auto"/>
        <w:right w:val="none" w:sz="0" w:space="0" w:color="auto"/>
      </w:divBdr>
    </w:div>
    <w:div w:id="166679816">
      <w:marLeft w:val="0"/>
      <w:marRight w:val="0"/>
      <w:marTop w:val="0"/>
      <w:marBottom w:val="0"/>
      <w:divBdr>
        <w:top w:val="none" w:sz="0" w:space="0" w:color="auto"/>
        <w:left w:val="none" w:sz="0" w:space="0" w:color="auto"/>
        <w:bottom w:val="none" w:sz="0" w:space="0" w:color="auto"/>
        <w:right w:val="none" w:sz="0" w:space="0" w:color="auto"/>
      </w:divBdr>
    </w:div>
    <w:div w:id="166679817">
      <w:marLeft w:val="0"/>
      <w:marRight w:val="0"/>
      <w:marTop w:val="0"/>
      <w:marBottom w:val="0"/>
      <w:divBdr>
        <w:top w:val="none" w:sz="0" w:space="0" w:color="auto"/>
        <w:left w:val="none" w:sz="0" w:space="0" w:color="auto"/>
        <w:bottom w:val="none" w:sz="0" w:space="0" w:color="auto"/>
        <w:right w:val="none" w:sz="0" w:space="0" w:color="auto"/>
      </w:divBdr>
    </w:div>
    <w:div w:id="166679818">
      <w:marLeft w:val="0"/>
      <w:marRight w:val="0"/>
      <w:marTop w:val="0"/>
      <w:marBottom w:val="0"/>
      <w:divBdr>
        <w:top w:val="none" w:sz="0" w:space="0" w:color="auto"/>
        <w:left w:val="none" w:sz="0" w:space="0" w:color="auto"/>
        <w:bottom w:val="none" w:sz="0" w:space="0" w:color="auto"/>
        <w:right w:val="none" w:sz="0" w:space="0" w:color="auto"/>
      </w:divBdr>
    </w:div>
    <w:div w:id="166679819">
      <w:marLeft w:val="0"/>
      <w:marRight w:val="0"/>
      <w:marTop w:val="0"/>
      <w:marBottom w:val="0"/>
      <w:divBdr>
        <w:top w:val="none" w:sz="0" w:space="0" w:color="auto"/>
        <w:left w:val="none" w:sz="0" w:space="0" w:color="auto"/>
        <w:bottom w:val="none" w:sz="0" w:space="0" w:color="auto"/>
        <w:right w:val="none" w:sz="0" w:space="0" w:color="auto"/>
      </w:divBdr>
    </w:div>
    <w:div w:id="166679820">
      <w:marLeft w:val="0"/>
      <w:marRight w:val="0"/>
      <w:marTop w:val="0"/>
      <w:marBottom w:val="0"/>
      <w:divBdr>
        <w:top w:val="none" w:sz="0" w:space="0" w:color="auto"/>
        <w:left w:val="none" w:sz="0" w:space="0" w:color="auto"/>
        <w:bottom w:val="none" w:sz="0" w:space="0" w:color="auto"/>
        <w:right w:val="none" w:sz="0" w:space="0" w:color="auto"/>
      </w:divBdr>
    </w:div>
    <w:div w:id="166679821">
      <w:marLeft w:val="0"/>
      <w:marRight w:val="0"/>
      <w:marTop w:val="0"/>
      <w:marBottom w:val="0"/>
      <w:divBdr>
        <w:top w:val="none" w:sz="0" w:space="0" w:color="auto"/>
        <w:left w:val="none" w:sz="0" w:space="0" w:color="auto"/>
        <w:bottom w:val="none" w:sz="0" w:space="0" w:color="auto"/>
        <w:right w:val="none" w:sz="0" w:space="0" w:color="auto"/>
      </w:divBdr>
    </w:div>
    <w:div w:id="166679822">
      <w:marLeft w:val="0"/>
      <w:marRight w:val="0"/>
      <w:marTop w:val="0"/>
      <w:marBottom w:val="0"/>
      <w:divBdr>
        <w:top w:val="none" w:sz="0" w:space="0" w:color="auto"/>
        <w:left w:val="none" w:sz="0" w:space="0" w:color="auto"/>
        <w:bottom w:val="none" w:sz="0" w:space="0" w:color="auto"/>
        <w:right w:val="none" w:sz="0" w:space="0" w:color="auto"/>
      </w:divBdr>
    </w:div>
    <w:div w:id="212233529">
      <w:bodyDiv w:val="1"/>
      <w:marLeft w:val="0"/>
      <w:marRight w:val="0"/>
      <w:marTop w:val="0"/>
      <w:marBottom w:val="0"/>
      <w:divBdr>
        <w:top w:val="none" w:sz="0" w:space="0" w:color="auto"/>
        <w:left w:val="none" w:sz="0" w:space="0" w:color="auto"/>
        <w:bottom w:val="none" w:sz="0" w:space="0" w:color="auto"/>
        <w:right w:val="none" w:sz="0" w:space="0" w:color="auto"/>
      </w:divBdr>
    </w:div>
    <w:div w:id="219902054">
      <w:bodyDiv w:val="1"/>
      <w:marLeft w:val="0"/>
      <w:marRight w:val="0"/>
      <w:marTop w:val="0"/>
      <w:marBottom w:val="0"/>
      <w:divBdr>
        <w:top w:val="none" w:sz="0" w:space="0" w:color="auto"/>
        <w:left w:val="none" w:sz="0" w:space="0" w:color="auto"/>
        <w:bottom w:val="none" w:sz="0" w:space="0" w:color="auto"/>
        <w:right w:val="none" w:sz="0" w:space="0" w:color="auto"/>
      </w:divBdr>
    </w:div>
    <w:div w:id="358554384">
      <w:bodyDiv w:val="1"/>
      <w:marLeft w:val="0"/>
      <w:marRight w:val="0"/>
      <w:marTop w:val="0"/>
      <w:marBottom w:val="0"/>
      <w:divBdr>
        <w:top w:val="none" w:sz="0" w:space="0" w:color="auto"/>
        <w:left w:val="none" w:sz="0" w:space="0" w:color="auto"/>
        <w:bottom w:val="none" w:sz="0" w:space="0" w:color="auto"/>
        <w:right w:val="none" w:sz="0" w:space="0" w:color="auto"/>
      </w:divBdr>
    </w:div>
    <w:div w:id="411052433">
      <w:bodyDiv w:val="1"/>
      <w:marLeft w:val="0"/>
      <w:marRight w:val="0"/>
      <w:marTop w:val="0"/>
      <w:marBottom w:val="0"/>
      <w:divBdr>
        <w:top w:val="none" w:sz="0" w:space="0" w:color="auto"/>
        <w:left w:val="none" w:sz="0" w:space="0" w:color="auto"/>
        <w:bottom w:val="none" w:sz="0" w:space="0" w:color="auto"/>
        <w:right w:val="none" w:sz="0" w:space="0" w:color="auto"/>
      </w:divBdr>
    </w:div>
    <w:div w:id="616372127">
      <w:bodyDiv w:val="1"/>
      <w:marLeft w:val="0"/>
      <w:marRight w:val="0"/>
      <w:marTop w:val="0"/>
      <w:marBottom w:val="0"/>
      <w:divBdr>
        <w:top w:val="none" w:sz="0" w:space="0" w:color="auto"/>
        <w:left w:val="none" w:sz="0" w:space="0" w:color="auto"/>
        <w:bottom w:val="none" w:sz="0" w:space="0" w:color="auto"/>
        <w:right w:val="none" w:sz="0" w:space="0" w:color="auto"/>
      </w:divBdr>
    </w:div>
    <w:div w:id="746994527">
      <w:bodyDiv w:val="1"/>
      <w:marLeft w:val="0"/>
      <w:marRight w:val="0"/>
      <w:marTop w:val="0"/>
      <w:marBottom w:val="0"/>
      <w:divBdr>
        <w:top w:val="none" w:sz="0" w:space="0" w:color="auto"/>
        <w:left w:val="none" w:sz="0" w:space="0" w:color="auto"/>
        <w:bottom w:val="none" w:sz="0" w:space="0" w:color="auto"/>
        <w:right w:val="none" w:sz="0" w:space="0" w:color="auto"/>
      </w:divBdr>
    </w:div>
    <w:div w:id="759760602">
      <w:bodyDiv w:val="1"/>
      <w:marLeft w:val="0"/>
      <w:marRight w:val="0"/>
      <w:marTop w:val="0"/>
      <w:marBottom w:val="0"/>
      <w:divBdr>
        <w:top w:val="none" w:sz="0" w:space="0" w:color="auto"/>
        <w:left w:val="none" w:sz="0" w:space="0" w:color="auto"/>
        <w:bottom w:val="none" w:sz="0" w:space="0" w:color="auto"/>
        <w:right w:val="none" w:sz="0" w:space="0" w:color="auto"/>
      </w:divBdr>
    </w:div>
    <w:div w:id="770323854">
      <w:bodyDiv w:val="1"/>
      <w:marLeft w:val="0"/>
      <w:marRight w:val="0"/>
      <w:marTop w:val="0"/>
      <w:marBottom w:val="0"/>
      <w:divBdr>
        <w:top w:val="none" w:sz="0" w:space="0" w:color="auto"/>
        <w:left w:val="none" w:sz="0" w:space="0" w:color="auto"/>
        <w:bottom w:val="none" w:sz="0" w:space="0" w:color="auto"/>
        <w:right w:val="none" w:sz="0" w:space="0" w:color="auto"/>
      </w:divBdr>
    </w:div>
    <w:div w:id="833422500">
      <w:bodyDiv w:val="1"/>
      <w:marLeft w:val="0"/>
      <w:marRight w:val="0"/>
      <w:marTop w:val="0"/>
      <w:marBottom w:val="0"/>
      <w:divBdr>
        <w:top w:val="none" w:sz="0" w:space="0" w:color="auto"/>
        <w:left w:val="none" w:sz="0" w:space="0" w:color="auto"/>
        <w:bottom w:val="none" w:sz="0" w:space="0" w:color="auto"/>
        <w:right w:val="none" w:sz="0" w:space="0" w:color="auto"/>
      </w:divBdr>
    </w:div>
    <w:div w:id="1027020293">
      <w:bodyDiv w:val="1"/>
      <w:marLeft w:val="0"/>
      <w:marRight w:val="0"/>
      <w:marTop w:val="0"/>
      <w:marBottom w:val="0"/>
      <w:divBdr>
        <w:top w:val="none" w:sz="0" w:space="0" w:color="auto"/>
        <w:left w:val="none" w:sz="0" w:space="0" w:color="auto"/>
        <w:bottom w:val="none" w:sz="0" w:space="0" w:color="auto"/>
        <w:right w:val="none" w:sz="0" w:space="0" w:color="auto"/>
      </w:divBdr>
    </w:div>
    <w:div w:id="1051533808">
      <w:bodyDiv w:val="1"/>
      <w:marLeft w:val="0"/>
      <w:marRight w:val="0"/>
      <w:marTop w:val="0"/>
      <w:marBottom w:val="0"/>
      <w:divBdr>
        <w:top w:val="none" w:sz="0" w:space="0" w:color="auto"/>
        <w:left w:val="none" w:sz="0" w:space="0" w:color="auto"/>
        <w:bottom w:val="none" w:sz="0" w:space="0" w:color="auto"/>
        <w:right w:val="none" w:sz="0" w:space="0" w:color="auto"/>
      </w:divBdr>
      <w:divsChild>
        <w:div w:id="332607730">
          <w:marLeft w:val="0"/>
          <w:marRight w:val="0"/>
          <w:marTop w:val="0"/>
          <w:marBottom w:val="0"/>
          <w:divBdr>
            <w:top w:val="none" w:sz="0" w:space="0" w:color="auto"/>
            <w:left w:val="none" w:sz="0" w:space="0" w:color="auto"/>
            <w:bottom w:val="none" w:sz="0" w:space="0" w:color="auto"/>
            <w:right w:val="none" w:sz="0" w:space="0" w:color="auto"/>
          </w:divBdr>
        </w:div>
        <w:div w:id="1215580747">
          <w:marLeft w:val="0"/>
          <w:marRight w:val="0"/>
          <w:marTop w:val="0"/>
          <w:marBottom w:val="0"/>
          <w:divBdr>
            <w:top w:val="none" w:sz="0" w:space="0" w:color="auto"/>
            <w:left w:val="none" w:sz="0" w:space="0" w:color="auto"/>
            <w:bottom w:val="none" w:sz="0" w:space="0" w:color="auto"/>
            <w:right w:val="none" w:sz="0" w:space="0" w:color="auto"/>
          </w:divBdr>
        </w:div>
        <w:div w:id="1333794225">
          <w:marLeft w:val="0"/>
          <w:marRight w:val="0"/>
          <w:marTop w:val="0"/>
          <w:marBottom w:val="0"/>
          <w:divBdr>
            <w:top w:val="none" w:sz="0" w:space="0" w:color="auto"/>
            <w:left w:val="none" w:sz="0" w:space="0" w:color="auto"/>
            <w:bottom w:val="none" w:sz="0" w:space="0" w:color="auto"/>
            <w:right w:val="none" w:sz="0" w:space="0" w:color="auto"/>
          </w:divBdr>
        </w:div>
      </w:divsChild>
    </w:div>
    <w:div w:id="1064988177">
      <w:bodyDiv w:val="1"/>
      <w:marLeft w:val="0"/>
      <w:marRight w:val="0"/>
      <w:marTop w:val="0"/>
      <w:marBottom w:val="0"/>
      <w:divBdr>
        <w:top w:val="none" w:sz="0" w:space="0" w:color="auto"/>
        <w:left w:val="none" w:sz="0" w:space="0" w:color="auto"/>
        <w:bottom w:val="none" w:sz="0" w:space="0" w:color="auto"/>
        <w:right w:val="none" w:sz="0" w:space="0" w:color="auto"/>
      </w:divBdr>
    </w:div>
    <w:div w:id="1099760546">
      <w:bodyDiv w:val="1"/>
      <w:marLeft w:val="0"/>
      <w:marRight w:val="0"/>
      <w:marTop w:val="0"/>
      <w:marBottom w:val="0"/>
      <w:divBdr>
        <w:top w:val="none" w:sz="0" w:space="0" w:color="auto"/>
        <w:left w:val="none" w:sz="0" w:space="0" w:color="auto"/>
        <w:bottom w:val="none" w:sz="0" w:space="0" w:color="auto"/>
        <w:right w:val="none" w:sz="0" w:space="0" w:color="auto"/>
      </w:divBdr>
    </w:div>
    <w:div w:id="1133137917">
      <w:bodyDiv w:val="1"/>
      <w:marLeft w:val="0"/>
      <w:marRight w:val="0"/>
      <w:marTop w:val="0"/>
      <w:marBottom w:val="0"/>
      <w:divBdr>
        <w:top w:val="none" w:sz="0" w:space="0" w:color="auto"/>
        <w:left w:val="none" w:sz="0" w:space="0" w:color="auto"/>
        <w:bottom w:val="none" w:sz="0" w:space="0" w:color="auto"/>
        <w:right w:val="none" w:sz="0" w:space="0" w:color="auto"/>
      </w:divBdr>
    </w:div>
    <w:div w:id="1359891482">
      <w:bodyDiv w:val="1"/>
      <w:marLeft w:val="0"/>
      <w:marRight w:val="0"/>
      <w:marTop w:val="0"/>
      <w:marBottom w:val="0"/>
      <w:divBdr>
        <w:top w:val="none" w:sz="0" w:space="0" w:color="auto"/>
        <w:left w:val="none" w:sz="0" w:space="0" w:color="auto"/>
        <w:bottom w:val="none" w:sz="0" w:space="0" w:color="auto"/>
        <w:right w:val="none" w:sz="0" w:space="0" w:color="auto"/>
      </w:divBdr>
    </w:div>
    <w:div w:id="1389769320">
      <w:bodyDiv w:val="1"/>
      <w:marLeft w:val="0"/>
      <w:marRight w:val="0"/>
      <w:marTop w:val="0"/>
      <w:marBottom w:val="0"/>
      <w:divBdr>
        <w:top w:val="none" w:sz="0" w:space="0" w:color="auto"/>
        <w:left w:val="none" w:sz="0" w:space="0" w:color="auto"/>
        <w:bottom w:val="none" w:sz="0" w:space="0" w:color="auto"/>
        <w:right w:val="none" w:sz="0" w:space="0" w:color="auto"/>
      </w:divBdr>
    </w:div>
    <w:div w:id="1553228130">
      <w:bodyDiv w:val="1"/>
      <w:marLeft w:val="0"/>
      <w:marRight w:val="0"/>
      <w:marTop w:val="0"/>
      <w:marBottom w:val="0"/>
      <w:divBdr>
        <w:top w:val="none" w:sz="0" w:space="0" w:color="auto"/>
        <w:left w:val="none" w:sz="0" w:space="0" w:color="auto"/>
        <w:bottom w:val="none" w:sz="0" w:space="0" w:color="auto"/>
        <w:right w:val="none" w:sz="0" w:space="0" w:color="auto"/>
      </w:divBdr>
    </w:div>
    <w:div w:id="1676493373">
      <w:bodyDiv w:val="1"/>
      <w:marLeft w:val="0"/>
      <w:marRight w:val="0"/>
      <w:marTop w:val="0"/>
      <w:marBottom w:val="0"/>
      <w:divBdr>
        <w:top w:val="none" w:sz="0" w:space="0" w:color="auto"/>
        <w:left w:val="none" w:sz="0" w:space="0" w:color="auto"/>
        <w:bottom w:val="none" w:sz="0" w:space="0" w:color="auto"/>
        <w:right w:val="none" w:sz="0" w:space="0" w:color="auto"/>
      </w:divBdr>
      <w:divsChild>
        <w:div w:id="488327384">
          <w:marLeft w:val="0"/>
          <w:marRight w:val="0"/>
          <w:marTop w:val="0"/>
          <w:marBottom w:val="0"/>
          <w:divBdr>
            <w:top w:val="none" w:sz="0" w:space="0" w:color="auto"/>
            <w:left w:val="none" w:sz="0" w:space="0" w:color="auto"/>
            <w:bottom w:val="none" w:sz="0" w:space="0" w:color="auto"/>
            <w:right w:val="none" w:sz="0" w:space="0" w:color="auto"/>
          </w:divBdr>
        </w:div>
        <w:div w:id="870845073">
          <w:marLeft w:val="0"/>
          <w:marRight w:val="0"/>
          <w:marTop w:val="0"/>
          <w:marBottom w:val="0"/>
          <w:divBdr>
            <w:top w:val="none" w:sz="0" w:space="0" w:color="auto"/>
            <w:left w:val="none" w:sz="0" w:space="0" w:color="auto"/>
            <w:bottom w:val="none" w:sz="0" w:space="0" w:color="auto"/>
            <w:right w:val="none" w:sz="0" w:space="0" w:color="auto"/>
          </w:divBdr>
        </w:div>
        <w:div w:id="1669289532">
          <w:marLeft w:val="0"/>
          <w:marRight w:val="0"/>
          <w:marTop w:val="0"/>
          <w:marBottom w:val="0"/>
          <w:divBdr>
            <w:top w:val="none" w:sz="0" w:space="0" w:color="auto"/>
            <w:left w:val="none" w:sz="0" w:space="0" w:color="auto"/>
            <w:bottom w:val="none" w:sz="0" w:space="0" w:color="auto"/>
            <w:right w:val="none" w:sz="0" w:space="0" w:color="auto"/>
          </w:divBdr>
        </w:div>
      </w:divsChild>
    </w:div>
    <w:div w:id="1712877447">
      <w:bodyDiv w:val="1"/>
      <w:marLeft w:val="0"/>
      <w:marRight w:val="0"/>
      <w:marTop w:val="0"/>
      <w:marBottom w:val="0"/>
      <w:divBdr>
        <w:top w:val="none" w:sz="0" w:space="0" w:color="auto"/>
        <w:left w:val="none" w:sz="0" w:space="0" w:color="auto"/>
        <w:bottom w:val="none" w:sz="0" w:space="0" w:color="auto"/>
        <w:right w:val="none" w:sz="0" w:space="0" w:color="auto"/>
      </w:divBdr>
    </w:div>
    <w:div w:id="1725522194">
      <w:bodyDiv w:val="1"/>
      <w:marLeft w:val="0"/>
      <w:marRight w:val="0"/>
      <w:marTop w:val="0"/>
      <w:marBottom w:val="0"/>
      <w:divBdr>
        <w:top w:val="none" w:sz="0" w:space="0" w:color="auto"/>
        <w:left w:val="none" w:sz="0" w:space="0" w:color="auto"/>
        <w:bottom w:val="none" w:sz="0" w:space="0" w:color="auto"/>
        <w:right w:val="none" w:sz="0" w:space="0" w:color="auto"/>
      </w:divBdr>
    </w:div>
    <w:div w:id="1832985164">
      <w:bodyDiv w:val="1"/>
      <w:marLeft w:val="0"/>
      <w:marRight w:val="0"/>
      <w:marTop w:val="0"/>
      <w:marBottom w:val="0"/>
      <w:divBdr>
        <w:top w:val="none" w:sz="0" w:space="0" w:color="auto"/>
        <w:left w:val="none" w:sz="0" w:space="0" w:color="auto"/>
        <w:bottom w:val="none" w:sz="0" w:space="0" w:color="auto"/>
        <w:right w:val="none" w:sz="0" w:space="0" w:color="auto"/>
      </w:divBdr>
    </w:div>
    <w:div w:id="1881822372">
      <w:bodyDiv w:val="1"/>
      <w:marLeft w:val="0"/>
      <w:marRight w:val="0"/>
      <w:marTop w:val="0"/>
      <w:marBottom w:val="0"/>
      <w:divBdr>
        <w:top w:val="none" w:sz="0" w:space="0" w:color="auto"/>
        <w:left w:val="none" w:sz="0" w:space="0" w:color="auto"/>
        <w:bottom w:val="none" w:sz="0" w:space="0" w:color="auto"/>
        <w:right w:val="none" w:sz="0" w:space="0" w:color="auto"/>
      </w:divBdr>
    </w:div>
    <w:div w:id="1908412994">
      <w:bodyDiv w:val="1"/>
      <w:marLeft w:val="0"/>
      <w:marRight w:val="0"/>
      <w:marTop w:val="0"/>
      <w:marBottom w:val="0"/>
      <w:divBdr>
        <w:top w:val="none" w:sz="0" w:space="0" w:color="auto"/>
        <w:left w:val="none" w:sz="0" w:space="0" w:color="auto"/>
        <w:bottom w:val="none" w:sz="0" w:space="0" w:color="auto"/>
        <w:right w:val="none" w:sz="0" w:space="0" w:color="auto"/>
      </w:divBdr>
    </w:div>
    <w:div w:id="1983582975">
      <w:bodyDiv w:val="1"/>
      <w:marLeft w:val="0"/>
      <w:marRight w:val="0"/>
      <w:marTop w:val="0"/>
      <w:marBottom w:val="0"/>
      <w:divBdr>
        <w:top w:val="none" w:sz="0" w:space="0" w:color="auto"/>
        <w:left w:val="none" w:sz="0" w:space="0" w:color="auto"/>
        <w:bottom w:val="none" w:sz="0" w:space="0" w:color="auto"/>
        <w:right w:val="none" w:sz="0" w:space="0" w:color="auto"/>
      </w:divBdr>
    </w:div>
    <w:div w:id="2053339297">
      <w:bodyDiv w:val="1"/>
      <w:marLeft w:val="0"/>
      <w:marRight w:val="0"/>
      <w:marTop w:val="0"/>
      <w:marBottom w:val="0"/>
      <w:divBdr>
        <w:top w:val="none" w:sz="0" w:space="0" w:color="auto"/>
        <w:left w:val="none" w:sz="0" w:space="0" w:color="auto"/>
        <w:bottom w:val="none" w:sz="0" w:space="0" w:color="auto"/>
        <w:right w:val="none" w:sz="0" w:space="0" w:color="auto"/>
      </w:divBdr>
    </w:div>
    <w:div w:id="2130391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emf"/><Relationship Id="rId84" Type="http://schemas.openxmlformats.org/officeDocument/2006/relationships/image" Target="media/image62.emf"/><Relationship Id="rId89" Type="http://schemas.microsoft.com/office/2011/relationships/people" Target="people.xml"/><Relationship Id="rId16" Type="http://schemas.openxmlformats.org/officeDocument/2006/relationships/comments" Target="comments.xml"/><Relationship Id="rId11" Type="http://schemas.openxmlformats.org/officeDocument/2006/relationships/image" Target="media/image4.emf"/><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emf"/><Relationship Id="rId79" Type="http://schemas.openxmlformats.org/officeDocument/2006/relationships/oleObject" Target="embeddings/oleObject7.bin"/><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emf"/><Relationship Id="rId22" Type="http://schemas.openxmlformats.org/officeDocument/2006/relationships/image" Target="media/image9.png"/><Relationship Id="rId27" Type="http://schemas.openxmlformats.org/officeDocument/2006/relationships/oleObject" Target="embeddings/oleObject4.bin"/><Relationship Id="rId30" Type="http://schemas.openxmlformats.org/officeDocument/2006/relationships/image" Target="media/image15.png"/><Relationship Id="rId35" Type="http://schemas.openxmlformats.org/officeDocument/2006/relationships/image" Target="media/image20.emf"/><Relationship Id="rId43" Type="http://schemas.openxmlformats.org/officeDocument/2006/relationships/image" Target="media/image27.emf"/><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emf"/><Relationship Id="rId77" Type="http://schemas.openxmlformats.org/officeDocument/2006/relationships/oleObject" Target="file:///\\EWBC.NET\FILES\USERS\UGUPTA\SecurLOCK%20Operations%20Guide.pdf"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59.emf"/><Relationship Id="rId85" Type="http://schemas.openxmlformats.org/officeDocument/2006/relationships/oleObject" Target="embeddings/oleObject8.bin"/><Relationship Id="rId3" Type="http://schemas.openxmlformats.org/officeDocument/2006/relationships/styles" Target="styles.xml"/><Relationship Id="rId12" Type="http://schemas.openxmlformats.org/officeDocument/2006/relationships/image" Target="media/image5.emf"/><Relationship Id="rId17" Type="http://schemas.microsoft.com/office/2011/relationships/commentsExtended" Target="commentsExtended.xml"/><Relationship Id="rId25" Type="http://schemas.openxmlformats.org/officeDocument/2006/relationships/oleObject" Target="embeddings/oleObject3.bin"/><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emf"/><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oleObject" Target="file:///\\EWBC.NET\FILES\USERS\UGUPTA\EWB%20-%20Falcon%20Rules.docx" TargetMode="External"/><Relationship Id="rId75" Type="http://schemas.openxmlformats.org/officeDocument/2006/relationships/oleObject" Target="file:///\\EWBC.NET\FILES\USERS\UGUPTA\EWB%20Jan%202025%20SecurLOCK&#8482;%20Report.pdf" TargetMode="External"/><Relationship Id="rId83" Type="http://schemas.openxmlformats.org/officeDocument/2006/relationships/image" Target="media/image61.png"/><Relationship Id="rId88" Type="http://schemas.openxmlformats.org/officeDocument/2006/relationships/fontTable" Target="fontTable.xml"/><Relationship Id="rId9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oleObject" Target="embeddings/oleObject5.bin"/><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emf"/><Relationship Id="rId31" Type="http://schemas.openxmlformats.org/officeDocument/2006/relationships/image" Target="media/image16.png"/><Relationship Id="rId44" Type="http://schemas.openxmlformats.org/officeDocument/2006/relationships/oleObject" Target="embeddings/oleObject6.bin"/><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58.emf"/><Relationship Id="rId81" Type="http://schemas.openxmlformats.org/officeDocument/2006/relationships/oleObject" Target="file:///\\EWBC.NET\FILES\USERS\UGUPTA\SecurLOCK%20User%20Guide%20%202024.pdf"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1.bin"/><Relationship Id="rId18" Type="http://schemas.microsoft.com/office/2016/09/relationships/commentsIds" Target="commentsIds.xml"/><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emf"/><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emf"/><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eader" Target="header1.xml"/><Relationship Id="rId61" Type="http://schemas.openxmlformats.org/officeDocument/2006/relationships/image" Target="media/image44.PNG"/><Relationship Id="rId82" Type="http://schemas.openxmlformats.org/officeDocument/2006/relationships/image" Target="media/image60.png"/><Relationship Id="rId19"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mbria"/>
        <a:ea typeface=""/>
        <a:cs typeface=""/>
      </a:majorFont>
      <a:minorFont>
        <a:latin typeface="Cambr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ACBE21-E8E1-4042-8EF9-85034A0FD40A}">
  <ds:schemaRefs>
    <ds:schemaRef ds:uri="http://schemas.openxmlformats.org/officeDocument/2006/bibliography"/>
  </ds:schemaRefs>
</ds:datastoreItem>
</file>

<file path=docMetadata/LabelInfo.xml><?xml version="1.0" encoding="utf-8"?>
<clbl:labelList xmlns:clbl="http://schemas.microsoft.com/office/2020/mipLabelMetadata">
  <clbl:label id="{f5225bf6-2f9f-49dd-92ff-c2b6533d42ad}" enabled="0" method="" siteId="{f5225bf6-2f9f-49dd-92ff-c2b6533d42ad}" removed="1"/>
</clbl:labelList>
</file>

<file path=docProps/app.xml><?xml version="1.0" encoding="utf-8"?>
<Properties xmlns="http://schemas.openxmlformats.org/officeDocument/2006/extended-properties" xmlns:vt="http://schemas.openxmlformats.org/officeDocument/2006/docPropsVTypes">
  <Template>Normal</Template>
  <TotalTime>127</TotalTime>
  <Pages>113</Pages>
  <Words>22701</Words>
  <Characters>166881</Characters>
  <Application>Microsoft Office Word</Application>
  <DocSecurity>0</DocSecurity>
  <Lines>1390</Lines>
  <Paragraphs>378</Paragraphs>
  <ScaleCrop>false</ScaleCrop>
  <HeadingPairs>
    <vt:vector size="2" baseType="variant">
      <vt:variant>
        <vt:lpstr>Title</vt:lpstr>
      </vt:variant>
      <vt:variant>
        <vt:i4>1</vt:i4>
      </vt:variant>
    </vt:vector>
  </HeadingPairs>
  <TitlesOfParts>
    <vt:vector size="1" baseType="lpstr">
      <vt:lpstr>Model validation report</vt:lpstr>
    </vt:vector>
  </TitlesOfParts>
  <Company/>
  <LinksUpToDate>false</LinksUpToDate>
  <CharactersWithSpaces>189204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validation report</dc:title>
  <dc:subject/>
  <dc:creator>Sarah Wang;Sally Mayo</dc:creator>
  <cp:keywords/>
  <dc:description/>
  <cp:lastModifiedBy>Vibhu Bhalla-NE</cp:lastModifiedBy>
  <cp:revision>68</cp:revision>
  <cp:lastPrinted>2019-01-16T23:21:00Z</cp:lastPrinted>
  <dcterms:created xsi:type="dcterms:W3CDTF">2025-03-05T16:21:00Z</dcterms:created>
  <dcterms:modified xsi:type="dcterms:W3CDTF">2025-03-25T08:38:00Z</dcterms:modified>
</cp:coreProperties>
</file>